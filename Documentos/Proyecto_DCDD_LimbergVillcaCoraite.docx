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77777777" w:rsidR="00A60810" w:rsidRPr="004C1009" w:rsidRDefault="00424BE6" w:rsidP="004C1009">
      <w:pPr>
        <w:spacing w:before="200" w:after="170" w:line="240" w:lineRule="auto"/>
        <w:jc w:val="center"/>
        <w:rPr>
          <w:rFonts w:ascii="Helvetica Neue" w:hAnsi="Helvetica Neue"/>
          <w:b/>
          <w:bCs/>
          <w:sz w:val="24"/>
          <w:szCs w:val="24"/>
        </w:rPr>
      </w:pPr>
      <w:bookmarkStart w:id="0" w:name="_Hlk195837745"/>
      <w:bookmarkEnd w:id="0"/>
      <w:r w:rsidRPr="004C1009">
        <w:rPr>
          <w:rFonts w:ascii="Helvetica Neue" w:hAnsi="Helvetica Neue"/>
          <w:b/>
          <w:bCs/>
          <w:sz w:val="24"/>
          <w:szCs w:val="24"/>
        </w:rPr>
        <w:t>UNIVERSIDAD MAYOR DE SAN SIMÓN</w:t>
      </w:r>
      <w:r w:rsidRPr="004C1009">
        <w:rPr>
          <w:rFonts w:ascii="Helvetica Neue" w:hAnsi="Helvetica Neue"/>
          <w:b/>
          <w:bCs/>
          <w:noProof/>
          <w:sz w:val="24"/>
          <w:szCs w:val="24"/>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845820" cy="1203960"/>
                    </a:xfrm>
                    <a:prstGeom prst="rect">
                      <a:avLst/>
                    </a:prstGeom>
                    <a:ln/>
                  </pic:spPr>
                </pic:pic>
              </a:graphicData>
            </a:graphic>
          </wp:anchor>
        </w:drawing>
      </w:r>
      <w:r w:rsidRPr="004C1009">
        <w:rPr>
          <w:rFonts w:ascii="Helvetica Neue" w:hAnsi="Helvetica Neue"/>
          <w:b/>
          <w:bCs/>
          <w:noProof/>
          <w:sz w:val="24"/>
          <w:szCs w:val="24"/>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6507" r="-1" b="14911"/>
                    <a:stretch>
                      <a:fillRect/>
                    </a:stretch>
                  </pic:blipFill>
                  <pic:spPr>
                    <a:xfrm>
                      <a:off x="0" y="0"/>
                      <a:ext cx="1271905" cy="1120775"/>
                    </a:xfrm>
                    <a:prstGeom prst="rect">
                      <a:avLst/>
                    </a:prstGeom>
                    <a:ln/>
                  </pic:spPr>
                </pic:pic>
              </a:graphicData>
            </a:graphic>
          </wp:anchor>
        </w:drawing>
      </w:r>
    </w:p>
    <w:p w14:paraId="1CB7077B" w14:textId="77777777" w:rsidR="00A60810" w:rsidRPr="0079124F" w:rsidRDefault="00424BE6">
      <w:pPr>
        <w:widowControl w:val="0"/>
        <w:spacing w:before="2" w:line="361" w:lineRule="auto"/>
        <w:ind w:left="1080" w:right="1424"/>
        <w:jc w:val="center"/>
        <w:rPr>
          <w:rFonts w:ascii="Arial Black" w:eastAsia="Arial Black" w:hAnsi="Arial Black" w:cs="Arial Black"/>
          <w:sz w:val="28"/>
          <w:szCs w:val="28"/>
        </w:rPr>
      </w:pPr>
      <w:r w:rsidRPr="0079124F">
        <w:rPr>
          <w:rFonts w:ascii="Arial Black" w:eastAsia="Arial Black" w:hAnsi="Arial Black" w:cs="Arial Black"/>
          <w:sz w:val="28"/>
          <w:szCs w:val="28"/>
        </w:rPr>
        <w:t>FACULTAD DE CIENCIAS Y TECNOLOGÍA</w:t>
      </w:r>
    </w:p>
    <w:p w14:paraId="34A6BC12" w14:textId="77777777" w:rsidR="00A60810" w:rsidRPr="0079124F" w:rsidRDefault="00424BE6">
      <w:pPr>
        <w:pBdr>
          <w:top w:val="nil"/>
          <w:left w:val="nil"/>
          <w:bottom w:val="nil"/>
          <w:right w:val="nil"/>
          <w:between w:val="nil"/>
        </w:pBdr>
        <w:spacing w:before="120" w:after="120"/>
        <w:jc w:val="center"/>
        <w:rPr>
          <w:color w:val="000000"/>
        </w:rPr>
      </w:pPr>
      <w:r w:rsidRPr="0079124F">
        <w:rPr>
          <w:rFonts w:ascii="Arial Black" w:eastAsia="Arial Black" w:hAnsi="Arial Black" w:cs="Arial Black"/>
          <w:color w:val="000000"/>
          <w:sz w:val="24"/>
          <w:szCs w:val="24"/>
        </w:rPr>
        <w:t>DIRECCIÓN DE POSGRADO</w:t>
      </w:r>
    </w:p>
    <w:p w14:paraId="7B89D5D4" w14:textId="77777777" w:rsidR="00A60810" w:rsidRPr="0079124F" w:rsidRDefault="00A60810">
      <w:pPr>
        <w:pBdr>
          <w:top w:val="nil"/>
          <w:left w:val="nil"/>
          <w:bottom w:val="nil"/>
          <w:right w:val="nil"/>
          <w:between w:val="nil"/>
        </w:pBdr>
        <w:rPr>
          <w:color w:val="000000"/>
        </w:rPr>
      </w:pPr>
    </w:p>
    <w:p w14:paraId="71DD174E" w14:textId="77777777" w:rsidR="00A60810" w:rsidRPr="0079124F" w:rsidRDefault="00A60810">
      <w:pPr>
        <w:pBdr>
          <w:top w:val="nil"/>
          <w:left w:val="nil"/>
          <w:bottom w:val="nil"/>
          <w:right w:val="nil"/>
          <w:between w:val="nil"/>
        </w:pBdr>
        <w:rPr>
          <w:color w:val="000000"/>
        </w:rPr>
      </w:pPr>
    </w:p>
    <w:p w14:paraId="49D3FDC0" w14:textId="77777777" w:rsidR="00A60810" w:rsidRPr="0079124F" w:rsidRDefault="00A60810">
      <w:pPr>
        <w:pBdr>
          <w:top w:val="nil"/>
          <w:left w:val="nil"/>
          <w:bottom w:val="nil"/>
          <w:right w:val="nil"/>
          <w:between w:val="nil"/>
        </w:pBdr>
        <w:rPr>
          <w:color w:val="000000"/>
        </w:rPr>
      </w:pPr>
    </w:p>
    <w:p w14:paraId="64BA96AC" w14:textId="77777777" w:rsidR="00A60810" w:rsidRPr="0079124F" w:rsidRDefault="00A60810">
      <w:pPr>
        <w:pBdr>
          <w:top w:val="nil"/>
          <w:left w:val="nil"/>
          <w:bottom w:val="nil"/>
          <w:right w:val="nil"/>
          <w:between w:val="nil"/>
        </w:pBdr>
        <w:rPr>
          <w:color w:val="000000"/>
        </w:rPr>
      </w:pPr>
    </w:p>
    <w:p w14:paraId="65334236" w14:textId="77777777" w:rsidR="00A60810" w:rsidRPr="0079124F" w:rsidRDefault="00A60810">
      <w:pPr>
        <w:pBdr>
          <w:top w:val="nil"/>
          <w:left w:val="nil"/>
          <w:bottom w:val="nil"/>
          <w:right w:val="nil"/>
          <w:between w:val="nil"/>
        </w:pBdr>
        <w:rPr>
          <w:color w:val="000000"/>
        </w:rPr>
      </w:pPr>
    </w:p>
    <w:p w14:paraId="7A8009E0" w14:textId="77777777" w:rsidR="00A60810" w:rsidRPr="0079124F" w:rsidRDefault="00A60810">
      <w:pPr>
        <w:pBdr>
          <w:top w:val="nil"/>
          <w:left w:val="nil"/>
          <w:bottom w:val="nil"/>
          <w:right w:val="nil"/>
          <w:between w:val="nil"/>
        </w:pBdr>
        <w:rPr>
          <w:color w:val="000000"/>
        </w:rPr>
      </w:pPr>
    </w:p>
    <w:p w14:paraId="1D07C4AC" w14:textId="33AC687A" w:rsidR="00A60810" w:rsidRPr="0079124F" w:rsidRDefault="00424BE6">
      <w:pPr>
        <w:pBdr>
          <w:top w:val="nil"/>
          <w:left w:val="nil"/>
          <w:bottom w:val="nil"/>
          <w:right w:val="nil"/>
          <w:between w:val="nil"/>
        </w:pBdr>
        <w:ind w:right="36"/>
        <w:jc w:val="center"/>
        <w:rPr>
          <w:rFonts w:ascii="Arial" w:eastAsia="Arial" w:hAnsi="Arial" w:cs="Arial"/>
          <w:b/>
          <w:color w:val="000000"/>
          <w:sz w:val="40"/>
          <w:szCs w:val="40"/>
        </w:rPr>
      </w:pPr>
      <w:r w:rsidRPr="0079124F">
        <w:rPr>
          <w:rFonts w:ascii="Arial" w:eastAsia="Arial" w:hAnsi="Arial" w:cs="Arial"/>
          <w:b/>
          <w:color w:val="000000"/>
          <w:sz w:val="40"/>
          <w:szCs w:val="40"/>
        </w:rPr>
        <w:t>DIPLOMADO</w:t>
      </w:r>
      <w:r w:rsidRPr="0079124F">
        <w:rPr>
          <w:rFonts w:ascii="Arial" w:eastAsia="Arial" w:hAnsi="Arial" w:cs="Arial"/>
          <w:b/>
          <w:sz w:val="40"/>
          <w:szCs w:val="40"/>
        </w:rPr>
        <w:t xml:space="preserve"> </w:t>
      </w:r>
      <w:r w:rsidR="00B91535" w:rsidRPr="0079124F">
        <w:rPr>
          <w:rFonts w:ascii="Arial" w:eastAsia="Arial" w:hAnsi="Arial" w:cs="Arial"/>
          <w:b/>
          <w:color w:val="000000"/>
          <w:sz w:val="40"/>
          <w:szCs w:val="40"/>
        </w:rPr>
        <w:t>CIENCIA DE DATOS</w:t>
      </w:r>
    </w:p>
    <w:p w14:paraId="4E10BC59" w14:textId="06BB088A" w:rsidR="00A60810" w:rsidRPr="0079124F" w:rsidRDefault="00B91535">
      <w:pPr>
        <w:pBdr>
          <w:top w:val="nil"/>
          <w:left w:val="nil"/>
          <w:bottom w:val="nil"/>
          <w:right w:val="nil"/>
          <w:between w:val="nil"/>
        </w:pBdr>
        <w:jc w:val="center"/>
        <w:rPr>
          <w:rFonts w:ascii="Arial" w:eastAsia="Arial" w:hAnsi="Arial" w:cs="Arial"/>
          <w:b/>
          <w:color w:val="000000"/>
          <w:sz w:val="28"/>
          <w:szCs w:val="28"/>
        </w:rPr>
      </w:pPr>
      <w:r w:rsidRPr="0079124F">
        <w:rPr>
          <w:rFonts w:ascii="Arial" w:eastAsia="Arial" w:hAnsi="Arial" w:cs="Arial"/>
          <w:b/>
          <w:color w:val="000000"/>
          <w:sz w:val="28"/>
          <w:szCs w:val="28"/>
        </w:rPr>
        <w:t>SEGUNDA</w:t>
      </w:r>
      <w:r w:rsidR="00424BE6" w:rsidRPr="0079124F">
        <w:rPr>
          <w:rFonts w:ascii="Arial" w:eastAsia="Arial" w:hAnsi="Arial" w:cs="Arial"/>
          <w:b/>
          <w:color w:val="000000"/>
          <w:sz w:val="28"/>
          <w:szCs w:val="28"/>
        </w:rPr>
        <w:t xml:space="preserve"> VERSIÓN</w:t>
      </w:r>
      <w:r w:rsidR="00424BE6" w:rsidRPr="0079124F">
        <w:rPr>
          <w:noProof/>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v:textbox>
                <w10:wrap type="square"/>
              </v:rect>
            </w:pict>
          </mc:Fallback>
        </mc:AlternateContent>
      </w:r>
    </w:p>
    <w:p w14:paraId="73166F35" w14:textId="77777777" w:rsidR="00A60810" w:rsidRPr="0079124F"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Pr="0079124F" w:rsidRDefault="00A60810">
      <w:pPr>
        <w:pBdr>
          <w:top w:val="nil"/>
          <w:left w:val="nil"/>
          <w:bottom w:val="nil"/>
          <w:right w:val="nil"/>
          <w:between w:val="nil"/>
        </w:pBdr>
        <w:rPr>
          <w:color w:val="000000"/>
        </w:rPr>
      </w:pPr>
    </w:p>
    <w:p w14:paraId="4766F869" w14:textId="766B869B"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PROYECTO PRESENTADO PARA OBTENER EL GRADO DE LICENCIATURA EN INGENIERÍA</w:t>
      </w:r>
      <w:r w:rsidR="0099735B" w:rsidRPr="0079124F">
        <w:rPr>
          <w:rFonts w:ascii="Arial" w:eastAsia="Arial" w:hAnsi="Arial" w:cs="Arial"/>
          <w:b/>
          <w:color w:val="000000"/>
          <w:sz w:val="24"/>
          <w:szCs w:val="24"/>
        </w:rPr>
        <w:t xml:space="preserve"> DE SISTEMAS</w:t>
      </w:r>
    </w:p>
    <w:p w14:paraId="5454B540" w14:textId="77777777"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MODALIDAD DOBLE TITULACIÓN</w:t>
      </w:r>
    </w:p>
    <w:p w14:paraId="50BA41AC" w14:textId="77777777" w:rsidR="00A60810" w:rsidRPr="0079124F" w:rsidRDefault="00A60810">
      <w:pPr>
        <w:pBdr>
          <w:top w:val="nil"/>
          <w:left w:val="nil"/>
          <w:bottom w:val="nil"/>
          <w:right w:val="nil"/>
          <w:between w:val="nil"/>
        </w:pBdr>
        <w:jc w:val="right"/>
        <w:rPr>
          <w:color w:val="000000"/>
          <w:sz w:val="20"/>
          <w:szCs w:val="20"/>
        </w:rPr>
      </w:pPr>
    </w:p>
    <w:p w14:paraId="14765321" w14:textId="77777777" w:rsidR="00A60810" w:rsidRPr="0079124F" w:rsidRDefault="00A60810">
      <w:pPr>
        <w:pBdr>
          <w:top w:val="nil"/>
          <w:left w:val="nil"/>
          <w:bottom w:val="nil"/>
          <w:right w:val="nil"/>
          <w:between w:val="nil"/>
        </w:pBdr>
        <w:rPr>
          <w:color w:val="000000"/>
          <w:sz w:val="20"/>
          <w:szCs w:val="20"/>
        </w:rPr>
      </w:pPr>
    </w:p>
    <w:p w14:paraId="1A5FE531" w14:textId="77777777" w:rsidR="00A60810" w:rsidRPr="0079124F" w:rsidRDefault="00424BE6" w:rsidP="019799F8">
      <w:pPr>
        <w:pBdr>
          <w:top w:val="nil"/>
          <w:left w:val="nil"/>
          <w:bottom w:val="nil"/>
          <w:right w:val="nil"/>
          <w:between w:val="nil"/>
        </w:pBdr>
        <w:rPr>
          <w:color w:val="000000"/>
          <w:sz w:val="20"/>
          <w:szCs w:val="20"/>
        </w:rPr>
      </w:pPr>
      <w:r w:rsidRPr="0079124F">
        <w:rPr>
          <w:noProof/>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v:textbox>
                <w10:wrap type="square"/>
              </v:rect>
            </w:pict>
          </mc:Fallback>
        </mc:AlternateContent>
      </w:r>
    </w:p>
    <w:p w14:paraId="6BE85839" w14:textId="77777777" w:rsidR="00A60810" w:rsidRPr="0079124F" w:rsidRDefault="00A60810">
      <w:pPr>
        <w:pBdr>
          <w:top w:val="nil"/>
          <w:left w:val="nil"/>
          <w:bottom w:val="nil"/>
          <w:right w:val="nil"/>
          <w:between w:val="nil"/>
        </w:pBdr>
        <w:rPr>
          <w:color w:val="000000"/>
          <w:sz w:val="20"/>
          <w:szCs w:val="20"/>
        </w:rPr>
      </w:pPr>
    </w:p>
    <w:p w14:paraId="4B8D713A" w14:textId="77777777" w:rsidR="00A60810" w:rsidRPr="0079124F" w:rsidRDefault="00A60810">
      <w:pPr>
        <w:pBdr>
          <w:top w:val="nil"/>
          <w:left w:val="nil"/>
          <w:bottom w:val="nil"/>
          <w:right w:val="nil"/>
          <w:between w:val="nil"/>
        </w:pBdr>
        <w:rPr>
          <w:color w:val="000000"/>
          <w:sz w:val="20"/>
          <w:szCs w:val="20"/>
        </w:rPr>
      </w:pPr>
    </w:p>
    <w:p w14:paraId="0C3D94EA" w14:textId="77777777" w:rsidR="00A60810" w:rsidRPr="0079124F" w:rsidRDefault="00A60810">
      <w:pPr>
        <w:pBdr>
          <w:top w:val="nil"/>
          <w:left w:val="nil"/>
          <w:bottom w:val="nil"/>
          <w:right w:val="nil"/>
          <w:between w:val="nil"/>
        </w:pBdr>
        <w:rPr>
          <w:color w:val="000000"/>
          <w:sz w:val="20"/>
          <w:szCs w:val="20"/>
        </w:rPr>
      </w:pPr>
    </w:p>
    <w:p w14:paraId="4F2DB30A" w14:textId="77777777" w:rsidR="00A60810" w:rsidRPr="0079124F" w:rsidRDefault="00A60810">
      <w:pPr>
        <w:pBdr>
          <w:top w:val="nil"/>
          <w:left w:val="nil"/>
          <w:bottom w:val="nil"/>
          <w:right w:val="nil"/>
          <w:between w:val="nil"/>
        </w:pBdr>
        <w:rPr>
          <w:color w:val="000000"/>
          <w:sz w:val="20"/>
          <w:szCs w:val="20"/>
        </w:rPr>
      </w:pPr>
    </w:p>
    <w:p w14:paraId="273A6C2A" w14:textId="77777777" w:rsidR="00A60810" w:rsidRPr="0079124F" w:rsidRDefault="00A60810">
      <w:pPr>
        <w:pBdr>
          <w:top w:val="nil"/>
          <w:left w:val="nil"/>
          <w:bottom w:val="nil"/>
          <w:right w:val="nil"/>
          <w:between w:val="nil"/>
        </w:pBdr>
        <w:rPr>
          <w:color w:val="000000"/>
          <w:sz w:val="20"/>
          <w:szCs w:val="20"/>
        </w:rPr>
      </w:pPr>
    </w:p>
    <w:p w14:paraId="07543F75" w14:textId="77777777" w:rsidR="00A60810" w:rsidRPr="0079124F" w:rsidRDefault="00A60810">
      <w:pPr>
        <w:pBdr>
          <w:top w:val="nil"/>
          <w:left w:val="nil"/>
          <w:bottom w:val="nil"/>
          <w:right w:val="nil"/>
          <w:between w:val="nil"/>
        </w:pBdr>
        <w:rPr>
          <w:color w:val="000000"/>
          <w:sz w:val="20"/>
          <w:szCs w:val="20"/>
        </w:rPr>
      </w:pPr>
    </w:p>
    <w:p w14:paraId="461327D2" w14:textId="77777777" w:rsidR="00A60810" w:rsidRPr="0079124F" w:rsidRDefault="00424BE6">
      <w:pPr>
        <w:pBdr>
          <w:top w:val="nil"/>
          <w:left w:val="nil"/>
          <w:bottom w:val="nil"/>
          <w:right w:val="nil"/>
          <w:between w:val="nil"/>
        </w:pBdr>
        <w:jc w:val="center"/>
        <w:rPr>
          <w:rFonts w:ascii="Arial" w:eastAsia="Arial" w:hAnsi="Arial" w:cs="Arial"/>
          <w:b/>
          <w:color w:val="000000"/>
          <w:sz w:val="20"/>
          <w:szCs w:val="20"/>
        </w:rPr>
      </w:pPr>
      <w:r w:rsidRPr="0079124F">
        <w:rPr>
          <w:rFonts w:ascii="Arial" w:eastAsia="Arial" w:hAnsi="Arial" w:cs="Arial"/>
          <w:b/>
          <w:color w:val="000000"/>
          <w:sz w:val="24"/>
          <w:szCs w:val="24"/>
        </w:rPr>
        <w:t>Cochabamba – Bolivia</w:t>
      </w:r>
    </w:p>
    <w:p w14:paraId="67EB8598" w14:textId="240A2064" w:rsidR="00A60810" w:rsidRPr="0079124F" w:rsidRDefault="00424BE6">
      <w:pPr>
        <w:widowControl w:val="0"/>
        <w:spacing w:line="240" w:lineRule="auto"/>
        <w:ind w:right="51"/>
        <w:jc w:val="center"/>
        <w:rPr>
          <w:rFonts w:ascii="Arial" w:eastAsia="Arial" w:hAnsi="Arial" w:cs="Arial"/>
          <w:sz w:val="24"/>
          <w:szCs w:val="24"/>
        </w:rPr>
        <w:sectPr w:rsidR="00A60810" w:rsidRPr="0079124F">
          <w:footerReference w:type="even" r:id="rId14"/>
          <w:footerReference w:type="default" r:id="rId15"/>
          <w:headerReference w:type="first" r:id="rId16"/>
          <w:footerReference w:type="first" r:id="rId17"/>
          <w:pgSz w:w="12242" w:h="15842"/>
          <w:pgMar w:top="1418" w:right="1418" w:bottom="1418" w:left="1701" w:header="720" w:footer="720" w:gutter="0"/>
          <w:pgNumType w:start="1"/>
          <w:cols w:space="720"/>
          <w:titlePg/>
        </w:sectPr>
      </w:pPr>
      <w:r w:rsidRPr="0079124F">
        <w:rPr>
          <w:rFonts w:ascii="Arial" w:eastAsia="Arial" w:hAnsi="Arial" w:cs="Arial"/>
          <w:b/>
          <w:sz w:val="24"/>
          <w:szCs w:val="24"/>
        </w:rPr>
        <w:t>202</w:t>
      </w:r>
      <w:r w:rsidR="00B91535" w:rsidRPr="0079124F">
        <w:rPr>
          <w:rFonts w:ascii="Arial" w:eastAsia="Arial" w:hAnsi="Arial" w:cs="Arial"/>
          <w:b/>
          <w:sz w:val="24"/>
          <w:szCs w:val="24"/>
        </w:rPr>
        <w:t>5</w:t>
      </w:r>
    </w:p>
    <w:p w14:paraId="5170FE0C" w14:textId="77777777" w:rsidR="00A60810" w:rsidRPr="0079124F" w:rsidRDefault="00A60810"/>
    <w:p w14:paraId="76CEE66D" w14:textId="77777777" w:rsidR="00A60810" w:rsidRPr="0079124F" w:rsidRDefault="00A60810"/>
    <w:p w14:paraId="7A6ADC27" w14:textId="6ED9C8BD" w:rsidR="00A60810" w:rsidRPr="0079124F" w:rsidRDefault="00B47102">
      <w:pPr>
        <w:jc w:val="center"/>
        <w:rPr>
          <w:rFonts w:ascii="Helvetica Neue" w:eastAsia="Helvetica Neue" w:hAnsi="Helvetica Neue" w:cs="Helvetica Neue"/>
          <w:sz w:val="36"/>
          <w:szCs w:val="36"/>
        </w:rPr>
      </w:pPr>
      <w:r w:rsidRPr="0079124F">
        <w:rPr>
          <w:rFonts w:ascii="Helvetica Neue" w:eastAsia="Helvetica Neue" w:hAnsi="Helvetica Neue" w:cs="Helvetica Neue"/>
          <w:sz w:val="36"/>
          <w:szCs w:val="36"/>
        </w:rPr>
        <w:t>ANÁLISIS Y PREDICCIÓN DEL BAJO RENDIMIENTO ACAD</w:t>
      </w:r>
      <w:r w:rsidR="006E74EA">
        <w:rPr>
          <w:rFonts w:ascii="Helvetica Neue" w:eastAsia="Helvetica Neue" w:hAnsi="Helvetica Neue" w:cs="Helvetica Neue"/>
          <w:sz w:val="36"/>
          <w:szCs w:val="36"/>
        </w:rPr>
        <w:t>É</w:t>
      </w:r>
      <w:r w:rsidRPr="0079124F">
        <w:rPr>
          <w:rFonts w:ascii="Helvetica Neue" w:eastAsia="Helvetica Neue" w:hAnsi="Helvetica Neue" w:cs="Helvetica Neue"/>
          <w:sz w:val="36"/>
          <w:szCs w:val="36"/>
        </w:rPr>
        <w:t xml:space="preserve">MICO EN </w:t>
      </w:r>
      <w:r w:rsidR="003B6E02" w:rsidRPr="0079124F">
        <w:rPr>
          <w:rFonts w:ascii="Helvetica Neue" w:eastAsia="Helvetica Neue" w:hAnsi="Helvetica Neue" w:cs="Helvetica Neue"/>
          <w:sz w:val="36"/>
          <w:szCs w:val="36"/>
        </w:rPr>
        <w:t>LA UNIDAD EDUCATIVA SAN JOS</w:t>
      </w:r>
      <w:r w:rsidR="002B665A" w:rsidRPr="0079124F">
        <w:rPr>
          <w:rFonts w:ascii="Helvetica Neue" w:eastAsia="Helvetica Neue" w:hAnsi="Helvetica Neue" w:cs="Helvetica Neue"/>
          <w:sz w:val="36"/>
          <w:szCs w:val="36"/>
        </w:rPr>
        <w:t>É</w:t>
      </w:r>
      <w:r w:rsidR="003B6E02" w:rsidRPr="0079124F">
        <w:rPr>
          <w:rFonts w:ascii="Helvetica Neue" w:eastAsia="Helvetica Neue" w:hAnsi="Helvetica Neue" w:cs="Helvetica Neue"/>
          <w:sz w:val="36"/>
          <w:szCs w:val="36"/>
        </w:rPr>
        <w:t xml:space="preserve"> OBRERO</w:t>
      </w:r>
    </w:p>
    <w:p w14:paraId="708CCE68" w14:textId="77777777" w:rsidR="00A60810" w:rsidRPr="0079124F" w:rsidRDefault="00A60810">
      <w:pPr>
        <w:ind w:left="1701"/>
        <w:jc w:val="center"/>
      </w:pPr>
    </w:p>
    <w:p w14:paraId="64D770ED" w14:textId="77777777" w:rsidR="00A60810" w:rsidRPr="0079124F" w:rsidRDefault="00424BE6">
      <w:pPr>
        <w:jc w:val="center"/>
        <w:rPr>
          <w:rFonts w:eastAsia="Garamond" w:cs="Garamond"/>
        </w:rPr>
      </w:pPr>
      <w:r w:rsidRPr="0079124F">
        <w:rPr>
          <w:rFonts w:eastAsia="Garamond" w:cs="Garamond"/>
        </w:rPr>
        <w:t>Por</w:t>
      </w:r>
    </w:p>
    <w:p w14:paraId="38142BC2" w14:textId="77777777" w:rsidR="00A60810" w:rsidRPr="0079124F" w:rsidRDefault="00A60810">
      <w:pPr>
        <w:jc w:val="center"/>
        <w:rPr>
          <w:rFonts w:eastAsia="Garamond" w:cs="Garamond"/>
        </w:rPr>
      </w:pPr>
    </w:p>
    <w:p w14:paraId="78DF8E62" w14:textId="4E17CC1B" w:rsidR="00A60810" w:rsidRPr="0079124F" w:rsidRDefault="00424BE6">
      <w:pPr>
        <w:jc w:val="center"/>
        <w:rPr>
          <w:rFonts w:eastAsia="Garamond" w:cs="Garamond"/>
        </w:rPr>
      </w:pPr>
      <w:r w:rsidRPr="0079124F">
        <w:rPr>
          <w:rFonts w:eastAsia="Garamond" w:cs="Garamond"/>
        </w:rPr>
        <w:t xml:space="preserve"> </w:t>
      </w:r>
      <w:r w:rsidR="00656FDE" w:rsidRPr="0079124F">
        <w:rPr>
          <w:rFonts w:eastAsia="Garamond" w:cs="Garamond"/>
        </w:rPr>
        <w:t>Limberg Villca Coraite</w:t>
      </w:r>
    </w:p>
    <w:p w14:paraId="33664ECC" w14:textId="77777777" w:rsidR="00A60810" w:rsidRPr="0079124F" w:rsidRDefault="00A60810">
      <w:pPr>
        <w:rPr>
          <w:rFonts w:eastAsia="Garamond" w:cs="Garamond"/>
        </w:rPr>
      </w:pPr>
    </w:p>
    <w:p w14:paraId="76E9B210" w14:textId="77777777" w:rsidR="00A60810" w:rsidRPr="0079124F" w:rsidRDefault="00A60810">
      <w:pPr>
        <w:rPr>
          <w:rFonts w:eastAsia="Garamond" w:cs="Garamond"/>
        </w:rPr>
      </w:pPr>
    </w:p>
    <w:p w14:paraId="7E60F45D" w14:textId="2152D17F" w:rsidR="00A60810" w:rsidRPr="0079124F" w:rsidRDefault="00424BE6">
      <w:pPr>
        <w:jc w:val="both"/>
        <w:rPr>
          <w:rFonts w:eastAsia="Garamond" w:cs="Garamond"/>
        </w:rPr>
      </w:pPr>
      <w:bookmarkStart w:id="1" w:name="_heading=h.gjdgxs" w:colFirst="0" w:colLast="0"/>
      <w:bookmarkEnd w:id="1"/>
      <w:r w:rsidRPr="0079124F">
        <w:rPr>
          <w:rFonts w:eastAsia="Garamond" w:cs="Garamond"/>
        </w:rPr>
        <w:t xml:space="preserve">El presente documento, Trabajo de Grado es presentado a la Dirección de Posgrado de la Facultad de Ciencias y Tecnología en cumplimiento parcial de los requisitos para la obtención del grado académico de </w:t>
      </w:r>
      <w:r w:rsidR="003C4611" w:rsidRPr="0079124F">
        <w:rPr>
          <w:rFonts w:eastAsia="Garamond" w:cs="Garamond"/>
        </w:rPr>
        <w:t>Licenciatura en</w:t>
      </w:r>
      <w:r w:rsidRPr="0079124F">
        <w:rPr>
          <w:rFonts w:eastAsia="Garamond" w:cs="Garamond"/>
        </w:rPr>
        <w:t xml:space="preserve"> Ingeniería</w:t>
      </w:r>
      <w:r w:rsidR="00A15671" w:rsidRPr="0079124F">
        <w:rPr>
          <w:rFonts w:eastAsia="Garamond" w:cs="Garamond"/>
        </w:rPr>
        <w:t xml:space="preserve"> de Sistemas</w:t>
      </w:r>
      <w:r w:rsidRPr="0079124F">
        <w:rPr>
          <w:rFonts w:eastAsia="Garamond" w:cs="Garamond"/>
        </w:rPr>
        <w:t>, modalidad Doble Titulación, habiendo cursado el Diplomado “</w:t>
      </w:r>
      <w:r w:rsidR="00523C08" w:rsidRPr="0079124F">
        <w:rPr>
          <w:rFonts w:eastAsia="Garamond" w:cs="Garamond"/>
        </w:rPr>
        <w:t>Ciencia de datos</w:t>
      </w:r>
      <w:r w:rsidR="00702469" w:rsidRPr="0079124F">
        <w:rPr>
          <w:rFonts w:eastAsia="Garamond" w:cs="Garamond"/>
        </w:rPr>
        <w:t xml:space="preserve"> V2</w:t>
      </w:r>
      <w:r w:rsidRPr="0079124F">
        <w:rPr>
          <w:rFonts w:eastAsia="Garamond" w:cs="Garamond"/>
        </w:rPr>
        <w:t xml:space="preserve">” propuesta por el Centro de Estadística Aplicada (CESA) en su tercera versión. </w:t>
      </w:r>
    </w:p>
    <w:p w14:paraId="688B8AFE" w14:textId="77777777" w:rsidR="00A60810" w:rsidRPr="0079124F" w:rsidRDefault="00424BE6">
      <w:pPr>
        <w:tabs>
          <w:tab w:val="left" w:pos="5952"/>
        </w:tabs>
        <w:jc w:val="both"/>
        <w:rPr>
          <w:rFonts w:eastAsia="Garamond" w:cs="Garamond"/>
        </w:rPr>
      </w:pPr>
      <w:r w:rsidRPr="0079124F">
        <w:rPr>
          <w:rFonts w:eastAsia="Garamond" w:cs="Garamond"/>
        </w:rPr>
        <w:tab/>
      </w:r>
    </w:p>
    <w:p w14:paraId="4C60322D" w14:textId="77777777" w:rsidR="00A60810" w:rsidRPr="0079124F" w:rsidRDefault="00A60810">
      <w:pPr>
        <w:rPr>
          <w:rFonts w:eastAsia="Garamond" w:cs="Garamond"/>
        </w:rPr>
      </w:pPr>
    </w:p>
    <w:p w14:paraId="2171C483" w14:textId="77777777" w:rsidR="00A60810" w:rsidRPr="0079124F" w:rsidRDefault="00424BE6">
      <w:pPr>
        <w:rPr>
          <w:rFonts w:eastAsia="Garamond" w:cs="Garamond"/>
        </w:rPr>
      </w:pPr>
      <w:r w:rsidRPr="0079124F">
        <w:rPr>
          <w:rFonts w:eastAsia="Garamond" w:cs="Garamond"/>
        </w:rPr>
        <w:t>ASESOR/TUTOR</w:t>
      </w:r>
    </w:p>
    <w:p w14:paraId="248C991A" w14:textId="77777777" w:rsidR="00A60810" w:rsidRPr="0079124F" w:rsidRDefault="00A60810">
      <w:pPr>
        <w:rPr>
          <w:rFonts w:eastAsia="Garamond" w:cs="Garamond"/>
        </w:rPr>
      </w:pPr>
    </w:p>
    <w:p w14:paraId="40DA472C" w14:textId="2FFB5AF7" w:rsidR="00A60810" w:rsidRPr="00EE18A8" w:rsidRDefault="00424BE6">
      <w:pPr>
        <w:rPr>
          <w:rFonts w:eastAsia="Garamond" w:cs="Garamond"/>
          <w:lang w:val="es-ES"/>
        </w:rPr>
      </w:pPr>
      <w:r w:rsidRPr="0079124F">
        <w:rPr>
          <w:rFonts w:eastAsia="Garamond" w:cs="Garamond"/>
        </w:rPr>
        <w:t xml:space="preserve"> </w:t>
      </w:r>
      <w:del w:id="2" w:author="Usuario invitado" w:date="2025-05-09T20:30:00Z">
        <w:r w:rsidRPr="00EE18A8">
          <w:rPr>
            <w:rFonts w:eastAsia="Garamond" w:cs="Garamond"/>
            <w:lang w:val="es-ES"/>
          </w:rPr>
          <w:delText xml:space="preserve">M.Sc. </w:delText>
        </w:r>
      </w:del>
      <w:r w:rsidRPr="00EE18A8">
        <w:rPr>
          <w:rFonts w:eastAsia="Garamond" w:cs="Garamond"/>
          <w:lang w:val="es-ES"/>
        </w:rPr>
        <w:t>In</w:t>
      </w:r>
      <w:r w:rsidR="001E2C6C" w:rsidRPr="00EE18A8">
        <w:rPr>
          <w:rFonts w:eastAsia="Garamond" w:cs="Garamond"/>
          <w:lang w:val="es-ES"/>
        </w:rPr>
        <w:t xml:space="preserve">g. </w:t>
      </w:r>
      <w:r w:rsidR="003C4611" w:rsidRPr="00EE18A8">
        <w:rPr>
          <w:rFonts w:eastAsia="Garamond" w:cs="Garamond"/>
          <w:lang w:val="es-ES"/>
        </w:rPr>
        <w:t>EVELYN CUSI LÓPEZ</w:t>
      </w:r>
    </w:p>
    <w:p w14:paraId="10E93CD4" w14:textId="77777777" w:rsidR="00A60810" w:rsidRPr="00EE18A8" w:rsidRDefault="00A60810">
      <w:pPr>
        <w:rPr>
          <w:rFonts w:eastAsia="Garamond" w:cs="Garamond"/>
          <w:lang w:val="es-ES"/>
        </w:rPr>
      </w:pPr>
    </w:p>
    <w:p w14:paraId="5ECF3C53" w14:textId="77777777" w:rsidR="00A60810" w:rsidRPr="00EE18A8" w:rsidRDefault="00A60810">
      <w:pPr>
        <w:rPr>
          <w:rFonts w:eastAsia="Garamond" w:cs="Garamond"/>
          <w:lang w:val="es-ES"/>
        </w:rPr>
      </w:pPr>
    </w:p>
    <w:p w14:paraId="4F4A158B" w14:textId="77777777" w:rsidR="00A60810" w:rsidRPr="00EE18A8" w:rsidRDefault="00A60810">
      <w:pPr>
        <w:rPr>
          <w:rFonts w:eastAsia="Garamond" w:cs="Garamond"/>
          <w:lang w:val="es-ES"/>
        </w:rPr>
      </w:pPr>
    </w:p>
    <w:p w14:paraId="682943B8" w14:textId="77777777" w:rsidR="00A60810" w:rsidRPr="0079124F" w:rsidRDefault="00424BE6">
      <w:pPr>
        <w:rPr>
          <w:rFonts w:eastAsia="Garamond" w:cs="Garamond"/>
        </w:rPr>
      </w:pPr>
      <w:r w:rsidRPr="0079124F">
        <w:rPr>
          <w:rFonts w:eastAsia="Garamond" w:cs="Garamond"/>
        </w:rPr>
        <w:t>COMITÉ DE EVALUACIÓN</w:t>
      </w:r>
    </w:p>
    <w:p w14:paraId="1217DBF6" w14:textId="77777777" w:rsidR="00A60810" w:rsidRPr="0079124F" w:rsidRDefault="00A60810">
      <w:pPr>
        <w:rPr>
          <w:rFonts w:eastAsia="Garamond" w:cs="Garamond"/>
        </w:rPr>
      </w:pPr>
    </w:p>
    <w:p w14:paraId="385E3858" w14:textId="3C11E7AE" w:rsidR="00A60810" w:rsidRPr="0079124F" w:rsidRDefault="00424BE6">
      <w:pPr>
        <w:rPr>
          <w:rFonts w:eastAsia="Garamond" w:cs="Garamond"/>
        </w:rPr>
      </w:pPr>
      <w:r w:rsidRPr="0079124F">
        <w:rPr>
          <w:rFonts w:eastAsia="Garamond" w:cs="Garamond"/>
        </w:rPr>
        <w:t>Ing. M.Sc. Ronald Edgar Patiño Tito. (</w:t>
      </w:r>
      <w:r w:rsidR="00607E04" w:rsidRPr="0079124F">
        <w:rPr>
          <w:rFonts w:eastAsia="Garamond" w:cs="Garamond"/>
        </w:rPr>
        <w:t>presidente</w:t>
      </w:r>
      <w:r w:rsidRPr="0079124F">
        <w:rPr>
          <w:rFonts w:eastAsia="Garamond" w:cs="Garamond"/>
        </w:rPr>
        <w:t>)</w:t>
      </w:r>
    </w:p>
    <w:p w14:paraId="11A468DB" w14:textId="204BFBBA"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M.Sc</w:t>
      </w:r>
      <w:r w:rsidRPr="0079124F">
        <w:rPr>
          <w:rFonts w:eastAsia="Garamond" w:cs="Garamond"/>
        </w:rPr>
        <w:t xml:space="preserve"> Guillen Salvador Roxana,. (Coordinador)</w:t>
      </w:r>
    </w:p>
    <w:p w14:paraId="6B5747B6" w14:textId="0CD196DB"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M. Sc</w:t>
      </w:r>
      <w:r w:rsidRPr="0079124F">
        <w:rPr>
          <w:rFonts w:eastAsia="Garamond" w:cs="Garamond"/>
        </w:rPr>
        <w:t xml:space="preserve">  Espinoza Orosco José (Tribunal)</w:t>
      </w:r>
    </w:p>
    <w:p w14:paraId="0E670D20" w14:textId="77777777" w:rsidR="00A60810" w:rsidRPr="0079124F" w:rsidRDefault="00424BE6">
      <w:pPr>
        <w:rPr>
          <w:rFonts w:eastAsia="Garamond" w:cs="Garamond"/>
        </w:rPr>
      </w:pPr>
      <w:r w:rsidRPr="0079124F">
        <w:rPr>
          <w:rFonts w:eastAsia="Garamond" w:cs="Garamond"/>
        </w:rPr>
        <w:t>Ing. por designar………….., M.Sc. (Tribunal)</w:t>
      </w:r>
    </w:p>
    <w:p w14:paraId="226F4FC8" w14:textId="77777777" w:rsidR="00A60810" w:rsidRPr="0079124F" w:rsidRDefault="00A60810">
      <w:pPr>
        <w:rPr>
          <w:rFonts w:eastAsia="Garamond" w:cs="Garamond"/>
        </w:rPr>
      </w:pPr>
    </w:p>
    <w:p w14:paraId="23546641" w14:textId="77777777" w:rsidR="00A60810" w:rsidRPr="0079124F" w:rsidRDefault="00A60810">
      <w:pPr>
        <w:rPr>
          <w:rFonts w:eastAsia="Garamond" w:cs="Garamond"/>
        </w:rPr>
      </w:pPr>
    </w:p>
    <w:p w14:paraId="77E380BC" w14:textId="77777777" w:rsidR="00A60810" w:rsidRPr="0079124F" w:rsidRDefault="00A60810">
      <w:pPr>
        <w:jc w:val="center"/>
        <w:rPr>
          <w:rFonts w:eastAsia="Garamond" w:cs="Garamond"/>
        </w:rPr>
      </w:pPr>
    </w:p>
    <w:p w14:paraId="4C6148BA" w14:textId="46A276BA" w:rsidR="019799F8" w:rsidRDefault="019799F8" w:rsidP="008B04F7">
      <w:pPr>
        <w:rPr>
          <w:rFonts w:eastAsia="Garamond" w:cs="Garamond"/>
        </w:rPr>
      </w:pPr>
    </w:p>
    <w:p w14:paraId="6DCEA42E" w14:textId="77777777" w:rsidR="00A60810" w:rsidRPr="0079124F" w:rsidRDefault="00A60810">
      <w:pPr>
        <w:jc w:val="center"/>
        <w:rPr>
          <w:rFonts w:eastAsia="Garamond" w:cs="Garamond"/>
        </w:rPr>
      </w:pPr>
    </w:p>
    <w:p w14:paraId="2B7D6A87" w14:textId="40D12C17" w:rsidR="00A60810" w:rsidRPr="0079124F" w:rsidRDefault="00ED2F95">
      <w:pPr>
        <w:jc w:val="center"/>
      </w:pPr>
      <w:r w:rsidRPr="0079124F">
        <w:rPr>
          <w:noProof/>
        </w:rPr>
        <mc:AlternateContent>
          <mc:Choice Requires="wps">
            <w:drawing>
              <wp:anchor distT="365760" distB="365760" distL="0" distR="0" simplePos="0" relativeHeight="251658244" behindDoc="0" locked="0" layoutInCell="1" hidden="0" allowOverlap="1" wp14:anchorId="04F379C2" wp14:editId="33953743">
                <wp:simplePos x="0" y="0"/>
                <wp:positionH relativeFrom="margin">
                  <wp:align>right</wp:align>
                </wp:positionH>
                <wp:positionV relativeFrom="margin">
                  <wp:posOffset>7393729</wp:posOffset>
                </wp:positionV>
                <wp:extent cx="4189730" cy="455930"/>
                <wp:effectExtent l="0" t="0" r="1270" b="1270"/>
                <wp:wrapTopAndBottom distT="365760" distB="365760"/>
                <wp:docPr id="10" name="Rectángulo 10"/>
                <wp:cNvGraphicFramePr/>
                <a:graphic xmlns:a="http://schemas.openxmlformats.org/drawingml/2006/main">
                  <a:graphicData uri="http://schemas.microsoft.com/office/word/2010/wordprocessingShape">
                    <wps:wsp>
                      <wps:cNvSpPr/>
                      <wps:spPr>
                        <a:xfrm>
                          <a:off x="0" y="0"/>
                          <a:ext cx="4189730" cy="455930"/>
                        </a:xfrm>
                        <a:prstGeom prst="rect">
                          <a:avLst/>
                        </a:prstGeom>
                        <a:noFill/>
                        <a:ln>
                          <a:noFill/>
                        </a:ln>
                      </wps:spPr>
                      <wps:txbx>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82.2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" filled="f" stroked="f">
                <v:textbox inset="0,0,0,0">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rsidR="00236FEB" w:rsidRPr="0079124F">
        <w:rPr>
          <w:noProof/>
        </w:rPr>
        <w:drawing>
          <wp:anchor distT="0" distB="0" distL="114300" distR="114300" simplePos="0" relativeHeight="251658245" behindDoc="0" locked="0" layoutInCell="1" hidden="0" allowOverlap="1" wp14:anchorId="16A5199E" wp14:editId="0E76E9E5">
            <wp:simplePos x="0" y="0"/>
            <wp:positionH relativeFrom="column">
              <wp:posOffset>257387</wp:posOffset>
            </wp:positionH>
            <wp:positionV relativeFrom="paragraph">
              <wp:posOffset>423545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18"/>
                    <a:srcRect l="6507" r="-1" b="14911"/>
                    <a:stretch>
                      <a:fillRect/>
                    </a:stretch>
                  </pic:blipFill>
                  <pic:spPr>
                    <a:xfrm>
                      <a:off x="0" y="0"/>
                      <a:ext cx="996287" cy="878002"/>
                    </a:xfrm>
                    <a:prstGeom prst="rect">
                      <a:avLst/>
                    </a:prstGeom>
                    <a:ln/>
                  </pic:spPr>
                </pic:pic>
              </a:graphicData>
            </a:graphic>
          </wp:anchor>
        </w:drawing>
      </w:r>
      <w:r w:rsidR="00424BE6" w:rsidRPr="0079124F">
        <w:br w:type="page"/>
      </w:r>
    </w:p>
    <w:p w14:paraId="056C9397" w14:textId="77777777" w:rsidR="00A60810" w:rsidRPr="0079124F" w:rsidRDefault="00A60810"/>
    <w:p w14:paraId="3166B377" w14:textId="77777777" w:rsidR="00A60810" w:rsidRPr="0079124F" w:rsidRDefault="00A60810"/>
    <w:p w14:paraId="4BFFAB21" w14:textId="77777777" w:rsidR="00A60810" w:rsidRPr="0079124F" w:rsidRDefault="00A60810"/>
    <w:p w14:paraId="2A54F518" w14:textId="77777777" w:rsidR="00A60810" w:rsidRPr="0079124F" w:rsidRDefault="00A60810"/>
    <w:p w14:paraId="184B66F9" w14:textId="77777777" w:rsidR="00A60810" w:rsidRPr="0079124F" w:rsidRDefault="00A60810"/>
    <w:p w14:paraId="1FBA1C5A" w14:textId="77777777" w:rsidR="00A60810" w:rsidRPr="0079124F" w:rsidRDefault="00A60810"/>
    <w:p w14:paraId="41DE5D85" w14:textId="77777777" w:rsidR="00A60810" w:rsidRPr="0079124F" w:rsidRDefault="00A60810"/>
    <w:p w14:paraId="0AB69355" w14:textId="77777777" w:rsidR="00A60810" w:rsidRPr="0079124F" w:rsidRDefault="00A60810"/>
    <w:p w14:paraId="193ED975" w14:textId="77777777" w:rsidR="00A60810" w:rsidRPr="0079124F" w:rsidRDefault="00A60810"/>
    <w:p w14:paraId="1B290C1D" w14:textId="77777777" w:rsidR="00A60810" w:rsidRPr="0079124F" w:rsidRDefault="00A60810"/>
    <w:p w14:paraId="10C26744" w14:textId="77777777" w:rsidR="00A60810" w:rsidRPr="0079124F" w:rsidRDefault="00A60810"/>
    <w:p w14:paraId="0D004E0F" w14:textId="77777777" w:rsidR="00A60810" w:rsidRPr="0079124F" w:rsidRDefault="00A60810"/>
    <w:p w14:paraId="5FBF4B52" w14:textId="77777777" w:rsidR="00A60810" w:rsidRPr="0079124F" w:rsidRDefault="00A60810"/>
    <w:p w14:paraId="48B979A2" w14:textId="77777777" w:rsidR="00A60810" w:rsidRPr="0079124F" w:rsidRDefault="00A60810"/>
    <w:p w14:paraId="0E7C0476" w14:textId="77777777" w:rsidR="00A60810" w:rsidRPr="0079124F" w:rsidRDefault="00A60810"/>
    <w:p w14:paraId="46C3D6B8" w14:textId="77777777" w:rsidR="00A60810" w:rsidRPr="0079124F" w:rsidRDefault="00A60810"/>
    <w:p w14:paraId="62111EFE" w14:textId="77777777" w:rsidR="00A60810" w:rsidRPr="0079124F" w:rsidRDefault="00A60810"/>
    <w:p w14:paraId="45DEE16C" w14:textId="77777777" w:rsidR="00A60810" w:rsidRPr="0079124F" w:rsidRDefault="00A60810"/>
    <w:p w14:paraId="127ABC56" w14:textId="77777777" w:rsidR="00A60810" w:rsidRPr="0079124F" w:rsidRDefault="00A60810"/>
    <w:p w14:paraId="0997E964" w14:textId="77777777" w:rsidR="00A60810" w:rsidRPr="0079124F" w:rsidRDefault="00A60810"/>
    <w:p w14:paraId="23E15302" w14:textId="77777777" w:rsidR="00A60810" w:rsidRPr="0079124F" w:rsidRDefault="00A60810"/>
    <w:p w14:paraId="163A379D" w14:textId="77777777" w:rsidR="00A60810" w:rsidRPr="0079124F" w:rsidRDefault="00A60810"/>
    <w:p w14:paraId="52744B3D" w14:textId="77777777" w:rsidR="00A60810" w:rsidRPr="0079124F" w:rsidRDefault="00A60810"/>
    <w:p w14:paraId="52774EC2" w14:textId="77777777" w:rsidR="00A60810" w:rsidRPr="0079124F" w:rsidRDefault="00A60810"/>
    <w:p w14:paraId="46153C06" w14:textId="77777777" w:rsidR="00A60810" w:rsidRPr="0079124F" w:rsidRDefault="00A60810"/>
    <w:p w14:paraId="37AC79F6" w14:textId="77777777" w:rsidR="00A60810" w:rsidRPr="0079124F" w:rsidRDefault="00A60810"/>
    <w:p w14:paraId="6ECFACA7" w14:textId="77777777" w:rsidR="00A60810" w:rsidRPr="0079124F" w:rsidRDefault="00A60810"/>
    <w:p w14:paraId="301F7E27" w14:textId="77777777" w:rsidR="00A60810" w:rsidRPr="0079124F" w:rsidRDefault="00A60810"/>
    <w:p w14:paraId="43375ED5" w14:textId="77777777" w:rsidR="00A60810" w:rsidRPr="0079124F" w:rsidRDefault="00A60810"/>
    <w:p w14:paraId="3E3DE1DA" w14:textId="77777777" w:rsidR="00A60810" w:rsidRPr="0079124F" w:rsidRDefault="00A60810"/>
    <w:p w14:paraId="670E452E" w14:textId="77777777" w:rsidR="00A60810" w:rsidRPr="0079124F" w:rsidRDefault="00A60810"/>
    <w:p w14:paraId="2980DF83" w14:textId="77777777" w:rsidR="00A60810" w:rsidRPr="0079124F" w:rsidRDefault="00A60810"/>
    <w:p w14:paraId="500B6A59" w14:textId="77777777" w:rsidR="00A60810" w:rsidRPr="0079124F" w:rsidRDefault="00424BE6">
      <w:pPr>
        <w:jc w:val="center"/>
        <w:rPr>
          <w:rFonts w:eastAsia="Garamond" w:cs="Garamond"/>
          <w:b/>
        </w:rPr>
      </w:pPr>
      <w:r w:rsidRPr="0079124F">
        <w:rPr>
          <w:rFonts w:eastAsia="Garamond" w:cs="Garamond"/>
          <w:b/>
        </w:rPr>
        <w:t>Aclaración</w:t>
      </w:r>
    </w:p>
    <w:p w14:paraId="60FBB64A" w14:textId="77777777" w:rsidR="00A60810" w:rsidRPr="0079124F" w:rsidRDefault="00A60810">
      <w:pPr>
        <w:pBdr>
          <w:top w:val="nil"/>
          <w:left w:val="nil"/>
          <w:bottom w:val="nil"/>
          <w:right w:val="nil"/>
          <w:between w:val="nil"/>
        </w:pBdr>
        <w:rPr>
          <w:rFonts w:eastAsia="Garamond" w:cs="Garamond"/>
          <w:b/>
          <w:color w:val="000000"/>
        </w:rPr>
      </w:pPr>
    </w:p>
    <w:p w14:paraId="338D2C8B" w14:textId="386D4651" w:rsidR="00A60810" w:rsidRPr="0079124F" w:rsidRDefault="00424BE6">
      <w:pPr>
        <w:pBdr>
          <w:top w:val="nil"/>
          <w:left w:val="nil"/>
          <w:bottom w:val="nil"/>
          <w:right w:val="nil"/>
          <w:between w:val="nil"/>
        </w:pBdr>
        <w:jc w:val="both"/>
        <w:rPr>
          <w:rFonts w:eastAsia="Garamond" w:cs="Garamond"/>
          <w:b/>
          <w:color w:val="000000"/>
        </w:rPr>
      </w:pPr>
      <w:r w:rsidRPr="0079124F">
        <w:rPr>
          <w:rFonts w:eastAsia="Garamond" w:cs="Garamond"/>
          <w:b/>
          <w:color w:val="000000"/>
        </w:rPr>
        <w:t>Este documento describe el trabajo realizado como parte del programa de estudios de Diplomado “</w:t>
      </w:r>
      <w:r w:rsidR="00753326" w:rsidRPr="0079124F">
        <w:rPr>
          <w:rFonts w:eastAsia="Garamond" w:cs="Garamond"/>
          <w:b/>
          <w:color w:val="000000"/>
        </w:rPr>
        <w:t>Ciencia de Datos</w:t>
      </w:r>
      <w:r w:rsidRPr="0079124F">
        <w:rPr>
          <w:rFonts w:eastAsia="Garamond" w:cs="Garamond"/>
          <w:b/>
          <w:color w:val="000000"/>
        </w:rPr>
        <w:t>”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9F2AD68" w14:textId="77777777" w:rsidR="00A60810" w:rsidRPr="0079124F" w:rsidRDefault="00A60810">
      <w:pPr>
        <w:rPr>
          <w:b/>
        </w:rPr>
        <w:sectPr w:rsidR="00A60810" w:rsidRPr="0079124F">
          <w:pgSz w:w="12242" w:h="15842"/>
          <w:pgMar w:top="1699" w:right="1440" w:bottom="1699" w:left="1584" w:header="720" w:footer="720" w:gutter="0"/>
          <w:pgNumType w:start="1"/>
          <w:cols w:space="720"/>
          <w:titlePg/>
        </w:sectPr>
      </w:pPr>
    </w:p>
    <w:p w14:paraId="7DF3519C" w14:textId="77777777" w:rsidR="00A60810" w:rsidRPr="0079124F"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Resumen</w:t>
      </w:r>
    </w:p>
    <w:p w14:paraId="445469D6" w14:textId="0A555DAD" w:rsidR="00AA33D3" w:rsidRDefault="00F837F7">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El presente proyecto analiza el fenómeno del bajo rendimiento académico en la Unidad Educativa</w:t>
      </w:r>
      <w:r w:rsidR="00820CB2">
        <w:rPr>
          <w:rFonts w:eastAsia="Garamond" w:cs="Garamond"/>
          <w:color w:val="000000"/>
          <w:sz w:val="23"/>
          <w:szCs w:val="23"/>
        </w:rPr>
        <w:t xml:space="preserve"> San José Obrero, una unidad educativa rural</w:t>
      </w:r>
      <w:r w:rsidR="008D45E8">
        <w:rPr>
          <w:rFonts w:eastAsia="Garamond" w:cs="Garamond"/>
          <w:color w:val="000000"/>
          <w:sz w:val="23"/>
          <w:szCs w:val="23"/>
        </w:rPr>
        <w:t xml:space="preserve"> del sistema de educación regular </w:t>
      </w:r>
      <w:r w:rsidR="006C59D8">
        <w:rPr>
          <w:rFonts w:eastAsia="Garamond" w:cs="Garamond"/>
          <w:color w:val="000000"/>
          <w:sz w:val="23"/>
          <w:szCs w:val="23"/>
        </w:rPr>
        <w:t>que contiene el nivel educativo primario y secundario. El estudio parte de la</w:t>
      </w:r>
      <w:r w:rsidR="00C94ADB">
        <w:rPr>
          <w:rFonts w:eastAsia="Garamond" w:cs="Garamond"/>
          <w:color w:val="000000"/>
          <w:sz w:val="23"/>
          <w:szCs w:val="23"/>
        </w:rPr>
        <w:t>s limitaciones que existen en las áreas rurales de</w:t>
      </w:r>
      <w:r w:rsidR="00224A32">
        <w:rPr>
          <w:rFonts w:eastAsia="Garamond" w:cs="Garamond"/>
          <w:color w:val="000000"/>
          <w:sz w:val="23"/>
          <w:szCs w:val="23"/>
        </w:rPr>
        <w:t xml:space="preserve">l </w:t>
      </w:r>
      <w:r w:rsidR="00B028F5">
        <w:rPr>
          <w:rFonts w:eastAsia="Garamond" w:cs="Garamond"/>
          <w:color w:val="000000"/>
          <w:sz w:val="23"/>
          <w:szCs w:val="23"/>
        </w:rPr>
        <w:t>departamento de Santa Cruz</w:t>
      </w:r>
      <w:r w:rsidR="00C94ADB">
        <w:rPr>
          <w:rFonts w:eastAsia="Garamond" w:cs="Garamond"/>
          <w:color w:val="000000"/>
          <w:sz w:val="23"/>
          <w:szCs w:val="23"/>
        </w:rPr>
        <w:t xml:space="preserve"> </w:t>
      </w:r>
      <w:r w:rsidR="00370BF8">
        <w:rPr>
          <w:rFonts w:eastAsia="Garamond" w:cs="Garamond"/>
          <w:color w:val="000000"/>
          <w:sz w:val="23"/>
          <w:szCs w:val="23"/>
        </w:rPr>
        <w:t>y propone el uso de ciencia de da</w:t>
      </w:r>
      <w:r w:rsidR="0048756B">
        <w:rPr>
          <w:rFonts w:eastAsia="Garamond" w:cs="Garamond"/>
          <w:color w:val="000000"/>
          <w:sz w:val="23"/>
          <w:szCs w:val="23"/>
        </w:rPr>
        <w:t xml:space="preserve">tos y machine learning para analizar y predecir la reprobación escolar </w:t>
      </w:r>
      <w:r w:rsidR="00B54816">
        <w:rPr>
          <w:rFonts w:eastAsia="Garamond" w:cs="Garamond"/>
          <w:color w:val="000000"/>
          <w:sz w:val="23"/>
          <w:szCs w:val="23"/>
        </w:rPr>
        <w:t>para la intervención temprana.</w:t>
      </w:r>
    </w:p>
    <w:p w14:paraId="1D4885E9" w14:textId="604E9171" w:rsidR="00B54816" w:rsidRDefault="00B54816">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A nivel de marco teórico</w:t>
      </w:r>
      <w:r w:rsidR="00301160">
        <w:rPr>
          <w:rFonts w:eastAsia="Garamond" w:cs="Garamond"/>
          <w:color w:val="000000"/>
          <w:sz w:val="23"/>
          <w:szCs w:val="23"/>
        </w:rPr>
        <w:t>, se abordan diversos algoritmos de aprendizaje supervisado tales como: Random Forest,</w:t>
      </w:r>
      <w:r w:rsidR="00C06018">
        <w:rPr>
          <w:rFonts w:eastAsia="Garamond" w:cs="Garamond"/>
          <w:color w:val="000000"/>
          <w:sz w:val="23"/>
          <w:szCs w:val="23"/>
        </w:rPr>
        <w:t xml:space="preserve"> </w:t>
      </w:r>
      <w:r w:rsidR="00301160">
        <w:rPr>
          <w:rFonts w:eastAsia="Garamond" w:cs="Garamond"/>
          <w:color w:val="000000"/>
          <w:sz w:val="23"/>
          <w:szCs w:val="23"/>
        </w:rPr>
        <w:t>CatBoost, XGBoost</w:t>
      </w:r>
      <w:r w:rsidR="00C06018">
        <w:rPr>
          <w:rFonts w:eastAsia="Garamond" w:cs="Garamond"/>
          <w:color w:val="000000"/>
          <w:sz w:val="23"/>
          <w:szCs w:val="23"/>
        </w:rPr>
        <w:t>, LightGBM</w:t>
      </w:r>
      <w:r w:rsidR="001B6338">
        <w:rPr>
          <w:rFonts w:eastAsia="Garamond" w:cs="Garamond"/>
          <w:color w:val="000000"/>
          <w:sz w:val="23"/>
          <w:szCs w:val="23"/>
        </w:rPr>
        <w:t xml:space="preserve">, </w:t>
      </w:r>
      <w:r w:rsidR="0005544F">
        <w:rPr>
          <w:rFonts w:eastAsia="Garamond" w:cs="Garamond"/>
          <w:color w:val="000000"/>
          <w:sz w:val="23"/>
          <w:szCs w:val="23"/>
        </w:rPr>
        <w:t>Logistic</w:t>
      </w:r>
      <w:r w:rsidR="00383167">
        <w:rPr>
          <w:rFonts w:eastAsia="Garamond" w:cs="Garamond"/>
          <w:color w:val="000000"/>
          <w:sz w:val="23"/>
          <w:szCs w:val="23"/>
        </w:rPr>
        <w:t xml:space="preserve"> Regression</w:t>
      </w:r>
      <w:r w:rsidR="00A1281D">
        <w:rPr>
          <w:rFonts w:eastAsia="Garamond" w:cs="Garamond"/>
          <w:color w:val="000000"/>
          <w:sz w:val="23"/>
          <w:szCs w:val="23"/>
        </w:rPr>
        <w:t xml:space="preserve">, </w:t>
      </w:r>
      <w:r w:rsidR="00770893">
        <w:rPr>
          <w:rFonts w:eastAsia="Garamond" w:cs="Garamond"/>
          <w:color w:val="000000"/>
          <w:sz w:val="23"/>
          <w:szCs w:val="23"/>
        </w:rPr>
        <w:t>Gradient Boosting</w:t>
      </w:r>
      <w:r w:rsidR="00F70BE5">
        <w:rPr>
          <w:rFonts w:eastAsia="Garamond" w:cs="Garamond"/>
          <w:color w:val="000000"/>
          <w:sz w:val="23"/>
          <w:szCs w:val="23"/>
        </w:rPr>
        <w:t>, SVM</w:t>
      </w:r>
      <w:r w:rsidR="0071614C">
        <w:rPr>
          <w:rFonts w:eastAsia="Garamond" w:cs="Garamond"/>
          <w:color w:val="000000"/>
          <w:sz w:val="23"/>
          <w:szCs w:val="23"/>
        </w:rPr>
        <w:t xml:space="preserve"> y MLP</w:t>
      </w:r>
      <w:r w:rsidR="001A7356">
        <w:rPr>
          <w:rFonts w:eastAsia="Garamond" w:cs="Garamond"/>
          <w:color w:val="000000"/>
          <w:sz w:val="23"/>
          <w:szCs w:val="23"/>
        </w:rPr>
        <w:t xml:space="preserve">. Se </w:t>
      </w:r>
      <w:r w:rsidR="00C55438">
        <w:rPr>
          <w:rFonts w:eastAsia="Garamond" w:cs="Garamond"/>
          <w:color w:val="000000"/>
          <w:sz w:val="23"/>
          <w:szCs w:val="23"/>
        </w:rPr>
        <w:t>fundamentó el uso de F1-Score ponderado</w:t>
      </w:r>
      <w:r w:rsidR="00BD3E6A">
        <w:rPr>
          <w:rFonts w:eastAsia="Garamond" w:cs="Garamond"/>
          <w:color w:val="000000"/>
          <w:sz w:val="23"/>
          <w:szCs w:val="23"/>
        </w:rPr>
        <w:t xml:space="preserve"> como métrica principal de evaluación</w:t>
      </w:r>
      <w:r w:rsidR="002D7C90">
        <w:rPr>
          <w:rFonts w:eastAsia="Garamond" w:cs="Garamond"/>
          <w:color w:val="000000"/>
          <w:sz w:val="23"/>
          <w:szCs w:val="23"/>
        </w:rPr>
        <w:t>. Las herramientas usadas fueron</w:t>
      </w:r>
      <w:r w:rsidR="002D074F">
        <w:rPr>
          <w:rFonts w:eastAsia="Garamond" w:cs="Garamond"/>
          <w:color w:val="000000"/>
          <w:sz w:val="23"/>
          <w:szCs w:val="23"/>
        </w:rPr>
        <w:t xml:space="preserve"> Python, Jupyter notebook</w:t>
      </w:r>
      <w:r w:rsidR="00C03C01">
        <w:rPr>
          <w:rFonts w:eastAsia="Garamond" w:cs="Garamond"/>
          <w:color w:val="000000"/>
          <w:sz w:val="23"/>
          <w:szCs w:val="23"/>
        </w:rPr>
        <w:t xml:space="preserve"> y bibliotecas especializadas en procesamiento y visualización de datos como ser: pandas</w:t>
      </w:r>
      <w:r w:rsidR="00A12CC2">
        <w:rPr>
          <w:rFonts w:eastAsia="Garamond" w:cs="Garamond"/>
          <w:color w:val="000000"/>
          <w:sz w:val="23"/>
          <w:szCs w:val="23"/>
        </w:rPr>
        <w:t xml:space="preserve">, </w:t>
      </w:r>
      <w:r w:rsidR="00C7679A">
        <w:rPr>
          <w:rFonts w:eastAsia="Garamond" w:cs="Garamond"/>
          <w:color w:val="000000"/>
          <w:sz w:val="23"/>
          <w:szCs w:val="23"/>
        </w:rPr>
        <w:t>Matplotlib entre otras</w:t>
      </w:r>
      <w:r w:rsidR="00D26B65">
        <w:rPr>
          <w:rFonts w:eastAsia="Garamond" w:cs="Garamond"/>
          <w:color w:val="000000"/>
          <w:sz w:val="23"/>
          <w:szCs w:val="23"/>
        </w:rPr>
        <w:t>.</w:t>
      </w:r>
    </w:p>
    <w:p w14:paraId="32898E2B" w14:textId="6B19DAAD" w:rsidR="00D26B65" w:rsidRDefault="004325F9">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Se recolectaron y consolidaron </w:t>
      </w:r>
      <w:r w:rsidR="00616414" w:rsidRPr="2C7FAC77">
        <w:rPr>
          <w:rFonts w:eastAsia="Garamond" w:cs="Garamond"/>
          <w:color w:val="000000" w:themeColor="text1"/>
          <w:sz w:val="23"/>
          <w:szCs w:val="23"/>
        </w:rPr>
        <w:t xml:space="preserve">2978 </w:t>
      </w:r>
      <w:r w:rsidR="002F1452" w:rsidRPr="2C7FAC77">
        <w:rPr>
          <w:rFonts w:eastAsia="Garamond" w:cs="Garamond"/>
          <w:color w:val="000000" w:themeColor="text1"/>
          <w:sz w:val="23"/>
          <w:szCs w:val="23"/>
        </w:rPr>
        <w:t>registros de calificaciones y datos personales de las gestiones 2015 al 2024</w:t>
      </w:r>
      <w:r w:rsidR="00493B45" w:rsidRPr="2C7FAC77">
        <w:rPr>
          <w:rFonts w:eastAsia="Garamond" w:cs="Garamond"/>
          <w:color w:val="000000" w:themeColor="text1"/>
          <w:sz w:val="23"/>
          <w:szCs w:val="23"/>
        </w:rPr>
        <w:t xml:space="preserve"> con 31 columnas</w:t>
      </w:r>
      <w:r w:rsidR="00FC2598" w:rsidRPr="2C7FAC77">
        <w:rPr>
          <w:rFonts w:eastAsia="Garamond" w:cs="Garamond"/>
          <w:color w:val="000000" w:themeColor="text1"/>
          <w:sz w:val="23"/>
          <w:szCs w:val="23"/>
        </w:rPr>
        <w:t>,</w:t>
      </w:r>
      <w:r w:rsidR="00D52F2A" w:rsidRPr="2C7FAC77">
        <w:rPr>
          <w:rFonts w:eastAsia="Garamond" w:cs="Garamond"/>
          <w:color w:val="000000" w:themeColor="text1"/>
          <w:sz w:val="23"/>
          <w:szCs w:val="23"/>
        </w:rPr>
        <w:t xml:space="preserve"> se descartaron valores nulos</w:t>
      </w:r>
      <w:r w:rsidR="001F66A7" w:rsidRPr="2C7FAC77">
        <w:rPr>
          <w:rFonts w:eastAsia="Garamond" w:cs="Garamond"/>
          <w:color w:val="000000" w:themeColor="text1"/>
          <w:sz w:val="23"/>
          <w:szCs w:val="23"/>
        </w:rPr>
        <w:t>, duplicados</w:t>
      </w:r>
      <w:r w:rsidR="003558BA" w:rsidRPr="2C7FAC77">
        <w:rPr>
          <w:rFonts w:eastAsia="Garamond" w:cs="Garamond"/>
          <w:color w:val="000000" w:themeColor="text1"/>
          <w:sz w:val="23"/>
          <w:szCs w:val="23"/>
        </w:rPr>
        <w:t xml:space="preserve"> y promedios inválidos</w:t>
      </w:r>
      <w:r w:rsidR="009F46F6" w:rsidRPr="2C7FAC77">
        <w:rPr>
          <w:rFonts w:eastAsia="Garamond" w:cs="Garamond"/>
          <w:color w:val="000000" w:themeColor="text1"/>
          <w:sz w:val="23"/>
          <w:szCs w:val="23"/>
        </w:rPr>
        <w:t>, se transformaron tipos de datos</w:t>
      </w:r>
      <w:r w:rsidR="0080614C" w:rsidRPr="2C7FAC77">
        <w:rPr>
          <w:rFonts w:eastAsia="Garamond" w:cs="Garamond"/>
          <w:color w:val="000000" w:themeColor="text1"/>
          <w:sz w:val="23"/>
          <w:szCs w:val="23"/>
        </w:rPr>
        <w:t xml:space="preserve"> y </w:t>
      </w:r>
      <w:r w:rsidR="00C010DD" w:rsidRPr="2C7FAC77">
        <w:rPr>
          <w:rFonts w:eastAsia="Garamond" w:cs="Garamond"/>
          <w:color w:val="000000" w:themeColor="text1"/>
          <w:sz w:val="23"/>
          <w:szCs w:val="23"/>
        </w:rPr>
        <w:t>se realizó un análisis de correlación sobre las variables numéricas</w:t>
      </w:r>
      <w:r w:rsidR="005D45EB" w:rsidRPr="2C7FAC77">
        <w:rPr>
          <w:rFonts w:eastAsia="Garamond" w:cs="Garamond"/>
          <w:color w:val="000000" w:themeColor="text1"/>
          <w:sz w:val="23"/>
          <w:szCs w:val="23"/>
        </w:rPr>
        <w:t xml:space="preserve">. </w:t>
      </w:r>
      <w:r w:rsidR="2C7FAC77" w:rsidRPr="2C7FAC77">
        <w:rPr>
          <w:rFonts w:eastAsia="Garamond" w:cs="Garamond"/>
          <w:color w:val="000000" w:themeColor="text1"/>
          <w:sz w:val="23"/>
          <w:szCs w:val="23"/>
        </w:rPr>
        <w:t xml:space="preserve">Se </w:t>
      </w:r>
      <w:r w:rsidR="00606C18" w:rsidRPr="2C7FAC77">
        <w:rPr>
          <w:rFonts w:eastAsia="Garamond" w:cs="Garamond"/>
          <w:color w:val="000000" w:themeColor="text1"/>
          <w:sz w:val="23"/>
          <w:szCs w:val="23"/>
        </w:rPr>
        <w:t>identificó</w:t>
      </w:r>
      <w:r w:rsidR="0068028E" w:rsidRPr="2C7FAC77">
        <w:rPr>
          <w:rFonts w:eastAsia="Garamond" w:cs="Garamond"/>
          <w:color w:val="000000" w:themeColor="text1"/>
          <w:sz w:val="23"/>
          <w:szCs w:val="23"/>
        </w:rPr>
        <w:t xml:space="preserve"> </w:t>
      </w:r>
      <w:r w:rsidR="00D218B0" w:rsidRPr="2C7FAC77">
        <w:rPr>
          <w:rFonts w:eastAsia="Garamond" w:cs="Garamond"/>
          <w:color w:val="000000" w:themeColor="text1"/>
          <w:sz w:val="23"/>
          <w:szCs w:val="23"/>
        </w:rPr>
        <w:t xml:space="preserve">que las materias con mayor tasa de reprobación </w:t>
      </w:r>
      <w:r w:rsidR="005A4A4C" w:rsidRPr="2C7FAC77">
        <w:rPr>
          <w:rFonts w:eastAsia="Garamond" w:cs="Garamond"/>
          <w:color w:val="000000" w:themeColor="text1"/>
          <w:sz w:val="23"/>
          <w:szCs w:val="23"/>
        </w:rPr>
        <w:t>fueron biogeografía/C. Naturales</w:t>
      </w:r>
      <w:r w:rsidR="0097542C" w:rsidRPr="2C7FAC77">
        <w:rPr>
          <w:rFonts w:eastAsia="Garamond" w:cs="Garamond"/>
          <w:color w:val="000000" w:themeColor="text1"/>
          <w:sz w:val="23"/>
          <w:szCs w:val="23"/>
        </w:rPr>
        <w:t xml:space="preserve"> con </w:t>
      </w:r>
      <w:r w:rsidR="00791350" w:rsidRPr="2C7FAC77">
        <w:rPr>
          <w:rFonts w:eastAsia="Garamond" w:cs="Garamond"/>
          <w:color w:val="000000" w:themeColor="text1"/>
          <w:sz w:val="23"/>
          <w:szCs w:val="23"/>
        </w:rPr>
        <w:t>17.24%</w:t>
      </w:r>
      <w:r w:rsidR="00534742" w:rsidRPr="2C7FAC77">
        <w:rPr>
          <w:rFonts w:eastAsia="Garamond" w:cs="Garamond"/>
          <w:color w:val="000000" w:themeColor="text1"/>
          <w:sz w:val="23"/>
          <w:szCs w:val="23"/>
        </w:rPr>
        <w:t>, matemáticas</w:t>
      </w:r>
      <w:r w:rsidR="00791350" w:rsidRPr="2C7FAC77">
        <w:rPr>
          <w:rFonts w:eastAsia="Garamond" w:cs="Garamond"/>
          <w:color w:val="000000" w:themeColor="text1"/>
          <w:sz w:val="23"/>
          <w:szCs w:val="23"/>
        </w:rPr>
        <w:t xml:space="preserve"> con </w:t>
      </w:r>
      <w:r w:rsidR="000348AA" w:rsidRPr="2C7FAC77">
        <w:rPr>
          <w:rFonts w:eastAsia="Garamond" w:cs="Garamond"/>
          <w:color w:val="000000" w:themeColor="text1"/>
          <w:sz w:val="23"/>
          <w:szCs w:val="23"/>
        </w:rPr>
        <w:t>16.5%</w:t>
      </w:r>
      <w:r w:rsidR="00534742" w:rsidRPr="2C7FAC77">
        <w:rPr>
          <w:rFonts w:eastAsia="Garamond" w:cs="Garamond"/>
          <w:color w:val="000000" w:themeColor="text1"/>
          <w:sz w:val="23"/>
          <w:szCs w:val="23"/>
        </w:rPr>
        <w:t xml:space="preserve"> y Comunicación y lenguaje</w:t>
      </w:r>
      <w:r w:rsidR="00A17CBD" w:rsidRPr="2C7FAC77">
        <w:rPr>
          <w:rFonts w:eastAsia="Garamond" w:cs="Garamond"/>
          <w:color w:val="000000" w:themeColor="text1"/>
          <w:sz w:val="23"/>
          <w:szCs w:val="23"/>
        </w:rPr>
        <w:t xml:space="preserve"> 13.79% de reprobados del total de </w:t>
      </w:r>
      <w:r w:rsidR="00897DFE" w:rsidRPr="2C7FAC77">
        <w:rPr>
          <w:rFonts w:eastAsia="Garamond" w:cs="Garamond"/>
          <w:color w:val="000000" w:themeColor="text1"/>
          <w:sz w:val="23"/>
          <w:szCs w:val="23"/>
        </w:rPr>
        <w:t>estos</w:t>
      </w:r>
      <w:r w:rsidR="00A17CBD" w:rsidRPr="2C7FAC77">
        <w:rPr>
          <w:rFonts w:eastAsia="Garamond" w:cs="Garamond"/>
          <w:color w:val="000000" w:themeColor="text1"/>
          <w:sz w:val="23"/>
          <w:szCs w:val="23"/>
        </w:rPr>
        <w:t>.</w:t>
      </w:r>
      <w:r w:rsidR="00897DFE" w:rsidRPr="2C7FAC77">
        <w:rPr>
          <w:rFonts w:eastAsia="Garamond" w:cs="Garamond"/>
          <w:color w:val="000000" w:themeColor="text1"/>
          <w:sz w:val="23"/>
          <w:szCs w:val="23"/>
        </w:rPr>
        <w:t xml:space="preserve"> También se observó </w:t>
      </w:r>
      <w:r w:rsidR="00450EF7" w:rsidRPr="2C7FAC77">
        <w:rPr>
          <w:rFonts w:eastAsia="Garamond" w:cs="Garamond"/>
          <w:color w:val="000000" w:themeColor="text1"/>
          <w:sz w:val="23"/>
          <w:szCs w:val="23"/>
        </w:rPr>
        <w:t xml:space="preserve">que el promedio general más bajo </w:t>
      </w:r>
      <w:r w:rsidR="00831F10" w:rsidRPr="2C7FAC77">
        <w:rPr>
          <w:rFonts w:eastAsia="Garamond" w:cs="Garamond"/>
          <w:color w:val="000000" w:themeColor="text1"/>
          <w:sz w:val="23"/>
          <w:szCs w:val="23"/>
        </w:rPr>
        <w:t>se registr</w:t>
      </w:r>
      <w:r w:rsidR="00886AC5" w:rsidRPr="2C7FAC77">
        <w:rPr>
          <w:rFonts w:eastAsia="Garamond" w:cs="Garamond"/>
          <w:color w:val="000000" w:themeColor="text1"/>
          <w:sz w:val="23"/>
          <w:szCs w:val="23"/>
        </w:rPr>
        <w:t xml:space="preserve">ó </w:t>
      </w:r>
      <w:r w:rsidR="00CD35F5" w:rsidRPr="2C7FAC77">
        <w:rPr>
          <w:rFonts w:eastAsia="Garamond" w:cs="Garamond"/>
          <w:color w:val="000000" w:themeColor="text1"/>
          <w:sz w:val="23"/>
          <w:szCs w:val="23"/>
        </w:rPr>
        <w:t xml:space="preserve">el año </w:t>
      </w:r>
      <w:r w:rsidR="006922A0" w:rsidRPr="2C7FAC77">
        <w:rPr>
          <w:rFonts w:eastAsia="Garamond" w:cs="Garamond"/>
          <w:color w:val="000000" w:themeColor="text1"/>
          <w:sz w:val="23"/>
          <w:szCs w:val="23"/>
        </w:rPr>
        <w:t>2024</w:t>
      </w:r>
      <w:r w:rsidR="00B56C85" w:rsidRPr="2C7FAC77">
        <w:rPr>
          <w:rFonts w:eastAsia="Garamond" w:cs="Garamond"/>
          <w:color w:val="000000" w:themeColor="text1"/>
          <w:sz w:val="23"/>
          <w:szCs w:val="23"/>
        </w:rPr>
        <w:t xml:space="preserve"> con 69</w:t>
      </w:r>
      <w:r w:rsidR="00940C9F" w:rsidRPr="2C7FAC77">
        <w:rPr>
          <w:rFonts w:eastAsia="Garamond" w:cs="Garamond"/>
          <w:color w:val="000000" w:themeColor="text1"/>
          <w:sz w:val="23"/>
          <w:szCs w:val="23"/>
        </w:rPr>
        <w:t>.91 puntos de calificación</w:t>
      </w:r>
      <w:r w:rsidR="006F73EE" w:rsidRPr="2C7FAC77">
        <w:rPr>
          <w:rFonts w:eastAsia="Garamond" w:cs="Garamond"/>
          <w:color w:val="000000" w:themeColor="text1"/>
          <w:sz w:val="23"/>
          <w:szCs w:val="23"/>
        </w:rPr>
        <w:t xml:space="preserve">, las mujeres por su parte obtuvieron </w:t>
      </w:r>
      <w:r w:rsidR="00114936" w:rsidRPr="2C7FAC77">
        <w:rPr>
          <w:rFonts w:eastAsia="Garamond" w:cs="Garamond"/>
          <w:color w:val="000000" w:themeColor="text1"/>
          <w:sz w:val="23"/>
          <w:szCs w:val="23"/>
        </w:rPr>
        <w:t xml:space="preserve">un mejor rendimiento académico </w:t>
      </w:r>
      <w:r w:rsidR="00E262DF" w:rsidRPr="2C7FAC77">
        <w:rPr>
          <w:rFonts w:eastAsia="Garamond" w:cs="Garamond"/>
          <w:color w:val="000000" w:themeColor="text1"/>
          <w:sz w:val="23"/>
          <w:szCs w:val="23"/>
        </w:rPr>
        <w:t>de 73.73 puntos a lo largo de las 10 gestiones.</w:t>
      </w:r>
    </w:p>
    <w:p w14:paraId="1F3DB863" w14:textId="0731E238" w:rsidR="00E262DF" w:rsidRDefault="00247F2C">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En la fase </w:t>
      </w:r>
      <w:r w:rsidR="000C4C80" w:rsidRPr="2C7FAC77">
        <w:rPr>
          <w:rFonts w:eastAsia="Garamond" w:cs="Garamond"/>
          <w:color w:val="000000" w:themeColor="text1"/>
          <w:sz w:val="23"/>
          <w:szCs w:val="23"/>
        </w:rPr>
        <w:t>del modelado</w:t>
      </w:r>
      <w:r w:rsidR="002B1EB5" w:rsidRPr="2C7FAC77">
        <w:rPr>
          <w:rFonts w:eastAsia="Garamond" w:cs="Garamond"/>
          <w:color w:val="000000" w:themeColor="text1"/>
          <w:sz w:val="23"/>
          <w:szCs w:val="23"/>
        </w:rPr>
        <w:t xml:space="preserve">, se entrenaron los 7 modelos de </w:t>
      </w:r>
      <w:r w:rsidR="005E417A" w:rsidRPr="2C7FAC77">
        <w:rPr>
          <w:rFonts w:eastAsia="Garamond" w:cs="Garamond"/>
          <w:color w:val="000000" w:themeColor="text1"/>
          <w:sz w:val="23"/>
          <w:szCs w:val="23"/>
        </w:rPr>
        <w:t>aprendizaje automático ya mencionados</w:t>
      </w:r>
      <w:r w:rsidR="002A60B4" w:rsidRPr="2C7FAC77">
        <w:rPr>
          <w:rFonts w:eastAsia="Garamond" w:cs="Garamond"/>
          <w:color w:val="000000" w:themeColor="text1"/>
          <w:sz w:val="23"/>
          <w:szCs w:val="23"/>
        </w:rPr>
        <w:t xml:space="preserve">, siendo el mejor </w:t>
      </w:r>
      <w:r w:rsidR="002D506A" w:rsidRPr="2C7FAC77">
        <w:rPr>
          <w:rFonts w:eastAsia="Garamond" w:cs="Garamond"/>
          <w:color w:val="000000" w:themeColor="text1"/>
          <w:sz w:val="23"/>
          <w:szCs w:val="23"/>
        </w:rPr>
        <w:t>el modelo de CatBoost</w:t>
      </w:r>
      <w:r w:rsidR="00800106" w:rsidRPr="2C7FAC77">
        <w:rPr>
          <w:rFonts w:eastAsia="Garamond" w:cs="Garamond"/>
          <w:color w:val="000000" w:themeColor="text1"/>
          <w:sz w:val="23"/>
          <w:szCs w:val="23"/>
        </w:rPr>
        <w:t xml:space="preserve"> entre todos, alcanzó un F1-Score ponderado de 0.8404</w:t>
      </w:r>
      <w:r w:rsidR="00172A8E" w:rsidRPr="2C7FAC77">
        <w:rPr>
          <w:rFonts w:eastAsia="Garamond" w:cs="Garamond"/>
          <w:color w:val="000000" w:themeColor="text1"/>
          <w:sz w:val="23"/>
          <w:szCs w:val="23"/>
        </w:rPr>
        <w:t xml:space="preserve">, una </w:t>
      </w:r>
      <w:r w:rsidR="000629B6" w:rsidRPr="2C7FAC77">
        <w:rPr>
          <w:rFonts w:eastAsia="Garamond" w:cs="Garamond"/>
          <w:color w:val="000000" w:themeColor="text1"/>
          <w:sz w:val="23"/>
          <w:szCs w:val="23"/>
        </w:rPr>
        <w:t>accuracy de</w:t>
      </w:r>
      <w:r w:rsidR="00172A8E" w:rsidRPr="2C7FAC77">
        <w:rPr>
          <w:rFonts w:eastAsia="Garamond" w:cs="Garamond"/>
          <w:color w:val="000000" w:themeColor="text1"/>
          <w:sz w:val="23"/>
          <w:szCs w:val="23"/>
        </w:rPr>
        <w:t xml:space="preserve"> 0.85</w:t>
      </w:r>
      <w:r w:rsidR="001213A6" w:rsidRPr="2C7FAC77">
        <w:rPr>
          <w:rFonts w:eastAsia="Garamond" w:cs="Garamond"/>
          <w:color w:val="000000" w:themeColor="text1"/>
          <w:sz w:val="23"/>
          <w:szCs w:val="23"/>
        </w:rPr>
        <w:t>09</w:t>
      </w:r>
      <w:r w:rsidR="00227215" w:rsidRPr="2C7FAC77">
        <w:rPr>
          <w:rFonts w:eastAsia="Garamond" w:cs="Garamond"/>
          <w:color w:val="000000" w:themeColor="text1"/>
          <w:sz w:val="23"/>
          <w:szCs w:val="23"/>
        </w:rPr>
        <w:t xml:space="preserve"> y con recall de 0.85</w:t>
      </w:r>
      <w:r w:rsidR="002D125B" w:rsidRPr="2C7FAC77">
        <w:rPr>
          <w:rFonts w:eastAsia="Garamond" w:cs="Garamond"/>
          <w:color w:val="000000" w:themeColor="text1"/>
          <w:sz w:val="23"/>
          <w:szCs w:val="23"/>
        </w:rPr>
        <w:t>09</w:t>
      </w:r>
      <w:r w:rsidR="009E797B" w:rsidRPr="2C7FAC77">
        <w:rPr>
          <w:rFonts w:eastAsia="Garamond" w:cs="Garamond"/>
          <w:color w:val="000000" w:themeColor="text1"/>
          <w:sz w:val="23"/>
          <w:szCs w:val="23"/>
        </w:rPr>
        <w:t xml:space="preserve">. </w:t>
      </w:r>
      <w:r w:rsidR="001320B9" w:rsidRPr="2C7FAC77">
        <w:rPr>
          <w:rFonts w:eastAsia="Garamond" w:cs="Garamond"/>
          <w:color w:val="000000" w:themeColor="text1"/>
          <w:sz w:val="23"/>
          <w:szCs w:val="23"/>
        </w:rPr>
        <w:t xml:space="preserve">El modelo proyectó que </w:t>
      </w:r>
      <w:r w:rsidR="00CA7E0F" w:rsidRPr="2C7FAC77">
        <w:rPr>
          <w:rFonts w:eastAsia="Garamond" w:cs="Garamond"/>
          <w:color w:val="000000" w:themeColor="text1"/>
          <w:sz w:val="23"/>
          <w:szCs w:val="23"/>
        </w:rPr>
        <w:t xml:space="preserve">el año 2025 reprobarán un total de 23 estudiantes, </w:t>
      </w:r>
      <w:r w:rsidR="000E6782" w:rsidRPr="2C7FAC77">
        <w:rPr>
          <w:rFonts w:eastAsia="Garamond" w:cs="Garamond"/>
          <w:color w:val="000000" w:themeColor="text1"/>
          <w:sz w:val="23"/>
          <w:szCs w:val="23"/>
        </w:rPr>
        <w:t>el 2026 17 y 2027 12 estudiante</w:t>
      </w:r>
      <w:r w:rsidR="00593C23" w:rsidRPr="2C7FAC77">
        <w:rPr>
          <w:rFonts w:eastAsia="Garamond" w:cs="Garamond"/>
          <w:color w:val="000000" w:themeColor="text1"/>
          <w:sz w:val="23"/>
          <w:szCs w:val="23"/>
        </w:rPr>
        <w:t xml:space="preserve"> respectivamente</w:t>
      </w:r>
      <w:r w:rsidR="00815245" w:rsidRPr="2C7FAC77">
        <w:rPr>
          <w:rFonts w:eastAsia="Garamond" w:cs="Garamond"/>
          <w:color w:val="000000" w:themeColor="text1"/>
          <w:sz w:val="23"/>
          <w:szCs w:val="23"/>
        </w:rPr>
        <w:t xml:space="preserve">, esto evidencia </w:t>
      </w:r>
      <w:r w:rsidR="0036224E" w:rsidRPr="2C7FAC77">
        <w:rPr>
          <w:rFonts w:eastAsia="Garamond" w:cs="Garamond"/>
          <w:color w:val="000000" w:themeColor="text1"/>
          <w:sz w:val="23"/>
          <w:szCs w:val="23"/>
        </w:rPr>
        <w:t>un impacto positivo en la predicción especifica anticipada.</w:t>
      </w:r>
      <w:r w:rsidR="000E6782" w:rsidRPr="2C7FAC77">
        <w:rPr>
          <w:rFonts w:eastAsia="Garamond" w:cs="Garamond"/>
          <w:color w:val="000000" w:themeColor="text1"/>
          <w:sz w:val="23"/>
          <w:szCs w:val="23"/>
        </w:rPr>
        <w:t xml:space="preserve"> A</w:t>
      </w:r>
      <w:r w:rsidR="008957F4" w:rsidRPr="2C7FAC77">
        <w:rPr>
          <w:rFonts w:eastAsia="Garamond" w:cs="Garamond"/>
          <w:color w:val="000000" w:themeColor="text1"/>
          <w:sz w:val="23"/>
          <w:szCs w:val="23"/>
        </w:rPr>
        <w:t xml:space="preserve">simismo, estas predicciones se almacenaron en un archivo </w:t>
      </w:r>
      <w:del w:id="3" w:author="Usuario invitado" w:date="2025-05-09T21:33:00Z">
        <w:r w:rsidR="008957F4" w:rsidRPr="2C7FAC77">
          <w:rPr>
            <w:rFonts w:eastAsia="Garamond" w:cs="Garamond"/>
            <w:color w:val="000000" w:themeColor="text1"/>
            <w:sz w:val="23"/>
            <w:szCs w:val="23"/>
          </w:rPr>
          <w:delText>csv</w:delText>
        </w:r>
        <w:r w:rsidR="00DD480B" w:rsidRPr="2C7FAC77">
          <w:rPr>
            <w:rFonts w:eastAsia="Garamond" w:cs="Garamond"/>
            <w:color w:val="000000" w:themeColor="text1"/>
            <w:sz w:val="23"/>
            <w:szCs w:val="23"/>
          </w:rPr>
          <w:delText xml:space="preserve"> </w:delText>
        </w:r>
      </w:del>
      <w:ins w:id="4" w:author="Usuario invitado" w:date="2025-05-09T21:33:00Z">
        <w:r w:rsidR="2C7FAC77" w:rsidRPr="2C7FAC77">
          <w:rPr>
            <w:rFonts w:eastAsia="Garamond" w:cs="Garamond"/>
            <w:color w:val="000000" w:themeColor="text1"/>
            <w:sz w:val="23"/>
            <w:szCs w:val="23"/>
          </w:rPr>
          <w:t xml:space="preserve">CSV </w:t>
        </w:r>
      </w:ins>
      <w:r w:rsidR="00DD480B" w:rsidRPr="2C7FAC77">
        <w:rPr>
          <w:rFonts w:eastAsia="Garamond" w:cs="Garamond"/>
          <w:color w:val="000000" w:themeColor="text1"/>
          <w:sz w:val="23"/>
          <w:szCs w:val="23"/>
        </w:rPr>
        <w:t>generad</w:t>
      </w:r>
      <w:r w:rsidR="00DD1555" w:rsidRPr="2C7FAC77">
        <w:rPr>
          <w:rFonts w:eastAsia="Garamond" w:cs="Garamond"/>
          <w:color w:val="000000" w:themeColor="text1"/>
          <w:sz w:val="23"/>
          <w:szCs w:val="23"/>
        </w:rPr>
        <w:t xml:space="preserve">o </w:t>
      </w:r>
      <w:r w:rsidR="005349C6" w:rsidRPr="2C7FAC77">
        <w:rPr>
          <w:rFonts w:eastAsia="Garamond" w:cs="Garamond"/>
          <w:color w:val="000000" w:themeColor="text1"/>
          <w:sz w:val="23"/>
          <w:szCs w:val="23"/>
        </w:rPr>
        <w:t>con la lista</w:t>
      </w:r>
      <w:r w:rsidR="001B3392" w:rsidRPr="2C7FAC77">
        <w:rPr>
          <w:rFonts w:eastAsia="Garamond" w:cs="Garamond"/>
          <w:color w:val="000000" w:themeColor="text1"/>
          <w:sz w:val="23"/>
          <w:szCs w:val="23"/>
        </w:rPr>
        <w:t xml:space="preserve"> de estudiantes con mayor riesgo</w:t>
      </w:r>
      <w:r w:rsidR="0044121D" w:rsidRPr="2C7FAC77">
        <w:rPr>
          <w:rFonts w:eastAsia="Garamond" w:cs="Garamond"/>
          <w:color w:val="000000" w:themeColor="text1"/>
          <w:sz w:val="23"/>
          <w:szCs w:val="23"/>
        </w:rPr>
        <w:t xml:space="preserve"> de reprobar</w:t>
      </w:r>
      <w:r w:rsidR="00E61C1F" w:rsidRPr="2C7FAC77">
        <w:rPr>
          <w:rFonts w:eastAsia="Garamond" w:cs="Garamond"/>
          <w:color w:val="000000" w:themeColor="text1"/>
          <w:sz w:val="23"/>
          <w:szCs w:val="23"/>
        </w:rPr>
        <w:t xml:space="preserve">, permitiendo así </w:t>
      </w:r>
      <w:r w:rsidR="009045EC" w:rsidRPr="2C7FAC77">
        <w:rPr>
          <w:rFonts w:eastAsia="Garamond" w:cs="Garamond"/>
          <w:color w:val="000000" w:themeColor="text1"/>
          <w:sz w:val="23"/>
          <w:szCs w:val="23"/>
        </w:rPr>
        <w:t>su uso practico por parte del personal docente</w:t>
      </w:r>
      <w:r w:rsidR="00F30D8C" w:rsidRPr="2C7FAC77">
        <w:rPr>
          <w:rFonts w:eastAsia="Garamond" w:cs="Garamond"/>
          <w:color w:val="000000" w:themeColor="text1"/>
          <w:sz w:val="23"/>
          <w:szCs w:val="23"/>
        </w:rPr>
        <w:t xml:space="preserve"> y una actuación temprana sobre los estudiantes específicos para </w:t>
      </w:r>
      <w:r w:rsidR="00F26909" w:rsidRPr="2C7FAC77">
        <w:rPr>
          <w:rFonts w:eastAsia="Garamond" w:cs="Garamond"/>
          <w:color w:val="000000" w:themeColor="text1"/>
          <w:sz w:val="23"/>
          <w:szCs w:val="23"/>
        </w:rPr>
        <w:t>evitar que el/la estudiante pierda una gestión escolar.</w:t>
      </w:r>
    </w:p>
    <w:p w14:paraId="2B6EDA6E" w14:textId="4098650B" w:rsidR="00451112" w:rsidRDefault="006C6EE4">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Finalmente, se concluye que el análisis predictivo aplicado al entorno educativo rural puede ser una herramienta valiosa para la toma de decisiones y la mejora de la calidad educativa.</w:t>
      </w:r>
    </w:p>
    <w:p w14:paraId="3697D263" w14:textId="77777777" w:rsidR="003C16F6" w:rsidRPr="0079124F" w:rsidRDefault="003C16F6">
      <w:pPr>
        <w:pBdr>
          <w:top w:val="nil"/>
          <w:left w:val="nil"/>
          <w:bottom w:val="nil"/>
          <w:right w:val="nil"/>
          <w:between w:val="nil"/>
        </w:pBdr>
        <w:spacing w:after="240"/>
        <w:jc w:val="both"/>
        <w:rPr>
          <w:rFonts w:eastAsia="Garamond" w:cs="Garamond"/>
          <w:color w:val="000000"/>
          <w:sz w:val="23"/>
          <w:szCs w:val="23"/>
        </w:rPr>
      </w:pPr>
    </w:p>
    <w:p w14:paraId="13B41361" w14:textId="35C96B28" w:rsidR="00A60810" w:rsidRPr="0079124F" w:rsidRDefault="00424BE6" w:rsidP="0077672E">
      <w:pPr>
        <w:tabs>
          <w:tab w:val="center" w:pos="4647"/>
        </w:tabs>
        <w:spacing w:before="240" w:after="240"/>
        <w:rPr>
          <w:rFonts w:ascii="Helvetica Neue" w:eastAsia="Helvetica Neue" w:hAnsi="Helvetica Neue" w:cs="Helvetica Neue"/>
          <w:b/>
        </w:rPr>
      </w:pPr>
      <w:r w:rsidRPr="0079124F">
        <w:rPr>
          <w:rFonts w:ascii="Helvetica Neue" w:eastAsia="Helvetica Neue" w:hAnsi="Helvetica Neue" w:cs="Helvetica Neue"/>
          <w:b/>
        </w:rPr>
        <w:t>Palabras clave</w:t>
      </w:r>
      <w:r w:rsidRPr="0079124F">
        <w:rPr>
          <w:rFonts w:ascii="Helvetica Neue" w:eastAsia="Helvetica Neue" w:hAnsi="Helvetica Neue" w:cs="Helvetica Neue"/>
          <w:b/>
        </w:rPr>
        <w:tab/>
      </w:r>
    </w:p>
    <w:p w14:paraId="7E58255C" w14:textId="3DF0866C" w:rsidR="00A60810" w:rsidRPr="0079124F" w:rsidRDefault="003758E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Machine learning, analítica de datos, </w:t>
      </w:r>
      <w:r w:rsidR="002402D0" w:rsidRPr="0079124F">
        <w:rPr>
          <w:rFonts w:eastAsia="Garamond" w:cs="Garamond"/>
          <w:color w:val="000000"/>
          <w:sz w:val="23"/>
          <w:szCs w:val="23"/>
        </w:rPr>
        <w:t xml:space="preserve">predicción de reprobados, </w:t>
      </w:r>
      <w:r w:rsidR="00357554" w:rsidRPr="0079124F">
        <w:rPr>
          <w:rFonts w:eastAsia="Garamond" w:cs="Garamond"/>
          <w:color w:val="000000"/>
          <w:sz w:val="23"/>
          <w:szCs w:val="23"/>
        </w:rPr>
        <w:t>Random forest, CatBoost</w:t>
      </w:r>
    </w:p>
    <w:p w14:paraId="4DFCCC27" w14:textId="77777777" w:rsidR="00A60810" w:rsidRPr="0079124F" w:rsidRDefault="00A60810">
      <w:pPr>
        <w:spacing w:line="240" w:lineRule="auto"/>
      </w:pPr>
    </w:p>
    <w:p w14:paraId="7630CAA2" w14:textId="77777777" w:rsidR="00A60810" w:rsidRPr="0079124F" w:rsidRDefault="00A60810">
      <w:pPr>
        <w:spacing w:line="240" w:lineRule="auto"/>
      </w:pPr>
    </w:p>
    <w:p w14:paraId="48DA9A38" w14:textId="77777777" w:rsidR="00A60810" w:rsidRPr="0079124F" w:rsidRDefault="00A60810">
      <w:pPr>
        <w:spacing w:line="240" w:lineRule="auto"/>
      </w:pPr>
    </w:p>
    <w:p w14:paraId="055B2971" w14:textId="77777777" w:rsidR="00A60810" w:rsidRPr="0079124F" w:rsidRDefault="00A60810">
      <w:pPr>
        <w:spacing w:line="240" w:lineRule="auto"/>
      </w:pPr>
    </w:p>
    <w:p w14:paraId="15519863" w14:textId="77777777" w:rsidR="00A60810" w:rsidRPr="0079124F" w:rsidRDefault="00A60810">
      <w:pPr>
        <w:spacing w:line="240" w:lineRule="auto"/>
      </w:pPr>
    </w:p>
    <w:p w14:paraId="764FDA9D" w14:textId="77777777" w:rsidR="00A60810" w:rsidRPr="0079124F" w:rsidRDefault="00A60810">
      <w:pPr>
        <w:spacing w:line="240" w:lineRule="auto"/>
      </w:pPr>
    </w:p>
    <w:p w14:paraId="7082B244" w14:textId="77777777" w:rsidR="00A60810" w:rsidRPr="0079124F" w:rsidRDefault="00A60810">
      <w:pPr>
        <w:spacing w:line="240" w:lineRule="auto"/>
      </w:pPr>
    </w:p>
    <w:p w14:paraId="60FDD702" w14:textId="77777777" w:rsidR="00A60810" w:rsidRPr="0079124F" w:rsidRDefault="00A60810">
      <w:pPr>
        <w:spacing w:line="240" w:lineRule="auto"/>
      </w:pPr>
    </w:p>
    <w:p w14:paraId="052E4EC2" w14:textId="77777777" w:rsidR="00A60810" w:rsidRPr="0079124F" w:rsidRDefault="00A60810">
      <w:pPr>
        <w:spacing w:line="240" w:lineRule="auto"/>
      </w:pPr>
    </w:p>
    <w:p w14:paraId="5C901296" w14:textId="77777777" w:rsidR="00A60810" w:rsidRPr="0079124F" w:rsidRDefault="00A60810">
      <w:pPr>
        <w:spacing w:line="240" w:lineRule="auto"/>
      </w:pPr>
    </w:p>
    <w:p w14:paraId="1E25E17B" w14:textId="77777777" w:rsidR="00A60810" w:rsidRPr="0079124F" w:rsidRDefault="00A60810">
      <w:pPr>
        <w:spacing w:line="240" w:lineRule="auto"/>
      </w:pPr>
    </w:p>
    <w:p w14:paraId="2E47EF1F" w14:textId="77777777" w:rsidR="00A60810" w:rsidRPr="0079124F" w:rsidRDefault="00A60810">
      <w:pPr>
        <w:spacing w:line="240" w:lineRule="auto"/>
      </w:pPr>
    </w:p>
    <w:p w14:paraId="18AD3E06" w14:textId="77777777" w:rsidR="00A60810" w:rsidRPr="0079124F" w:rsidRDefault="00A60810">
      <w:pPr>
        <w:spacing w:line="240" w:lineRule="auto"/>
      </w:pPr>
    </w:p>
    <w:p w14:paraId="493123C7" w14:textId="77777777" w:rsidR="00A60810" w:rsidRPr="0079124F" w:rsidRDefault="00A60810">
      <w:pPr>
        <w:spacing w:line="240" w:lineRule="auto"/>
      </w:pPr>
    </w:p>
    <w:p w14:paraId="7D365A96" w14:textId="77777777" w:rsidR="00A60810" w:rsidRPr="0079124F" w:rsidRDefault="00A60810">
      <w:pPr>
        <w:spacing w:line="240" w:lineRule="auto"/>
      </w:pPr>
    </w:p>
    <w:p w14:paraId="293E2FC5" w14:textId="77777777" w:rsidR="00A60810" w:rsidRPr="0079124F" w:rsidRDefault="00A60810">
      <w:pPr>
        <w:spacing w:line="240" w:lineRule="auto"/>
      </w:pPr>
    </w:p>
    <w:p w14:paraId="51BB5508" w14:textId="77777777" w:rsidR="00A60810" w:rsidRPr="0079124F" w:rsidRDefault="00A60810">
      <w:pPr>
        <w:spacing w:line="240" w:lineRule="auto"/>
      </w:pPr>
    </w:p>
    <w:p w14:paraId="1ABA0427" w14:textId="77777777" w:rsidR="00A60810" w:rsidRPr="0079124F" w:rsidRDefault="00A60810">
      <w:pPr>
        <w:spacing w:line="240" w:lineRule="auto"/>
      </w:pPr>
    </w:p>
    <w:p w14:paraId="6D3E0363" w14:textId="77777777" w:rsidR="00A60810" w:rsidRPr="0079124F" w:rsidRDefault="00A60810">
      <w:pPr>
        <w:spacing w:line="240" w:lineRule="auto"/>
      </w:pPr>
    </w:p>
    <w:p w14:paraId="7F14E825" w14:textId="77777777" w:rsidR="00A60810" w:rsidRPr="0079124F" w:rsidRDefault="00A60810">
      <w:pPr>
        <w:spacing w:line="240" w:lineRule="auto"/>
      </w:pPr>
    </w:p>
    <w:p w14:paraId="601AC4F5" w14:textId="77777777" w:rsidR="00A60810" w:rsidRPr="0079124F" w:rsidRDefault="00A60810">
      <w:pPr>
        <w:spacing w:line="240" w:lineRule="auto"/>
      </w:pPr>
    </w:p>
    <w:p w14:paraId="7E02CC08" w14:textId="77777777" w:rsidR="00A60810" w:rsidRPr="0079124F" w:rsidRDefault="00A60810">
      <w:pPr>
        <w:spacing w:line="240" w:lineRule="auto"/>
      </w:pPr>
    </w:p>
    <w:p w14:paraId="4C5A57BA" w14:textId="77777777" w:rsidR="00A60810" w:rsidRPr="0079124F" w:rsidRDefault="00A60810">
      <w:pPr>
        <w:spacing w:line="240" w:lineRule="auto"/>
      </w:pPr>
    </w:p>
    <w:p w14:paraId="40E4481F" w14:textId="77777777" w:rsidR="00A60810" w:rsidRPr="0079124F" w:rsidRDefault="00A60810">
      <w:pPr>
        <w:spacing w:line="240" w:lineRule="auto"/>
      </w:pPr>
    </w:p>
    <w:p w14:paraId="3DA7823F" w14:textId="6C632878" w:rsidR="00A60810" w:rsidRPr="0079124F" w:rsidRDefault="008607A2">
      <w:pPr>
        <w:spacing w:before="120" w:after="120"/>
        <w:ind w:left="3398"/>
        <w:jc w:val="right"/>
        <w:rPr>
          <w:rFonts w:eastAsia="Garamond" w:cs="Garamond"/>
          <w:i/>
          <w:sz w:val="23"/>
          <w:szCs w:val="23"/>
        </w:rPr>
      </w:pPr>
      <w:r>
        <w:rPr>
          <w:rFonts w:eastAsia="Garamond" w:cs="Garamond"/>
          <w:i/>
          <w:sz w:val="23"/>
          <w:szCs w:val="23"/>
        </w:rPr>
        <w:t>Dedico este proyecto a la memoria de mis amigos que ya no están presentes,</w:t>
      </w:r>
      <w:r w:rsidR="001D2504">
        <w:rPr>
          <w:rFonts w:eastAsia="Garamond" w:cs="Garamond"/>
          <w:i/>
          <w:sz w:val="23"/>
          <w:szCs w:val="23"/>
        </w:rPr>
        <w:t xml:space="preserve"> a las personas que me ayudaron en esta aventura</w:t>
      </w:r>
      <w:r w:rsidR="008F72DB">
        <w:rPr>
          <w:rFonts w:eastAsia="Garamond" w:cs="Garamond"/>
          <w:i/>
          <w:sz w:val="23"/>
          <w:szCs w:val="23"/>
        </w:rPr>
        <w:t>,</w:t>
      </w:r>
      <w:r w:rsidR="001D2504">
        <w:rPr>
          <w:rFonts w:eastAsia="Garamond" w:cs="Garamond"/>
          <w:i/>
          <w:sz w:val="23"/>
          <w:szCs w:val="23"/>
        </w:rPr>
        <w:t xml:space="preserve"> en especial a mi gran amigo Noe Espinoza y las HDS, sin su ayuda y motivación </w:t>
      </w:r>
      <w:r w:rsidR="00EC2090">
        <w:rPr>
          <w:rFonts w:eastAsia="Garamond" w:cs="Garamond"/>
          <w:i/>
          <w:sz w:val="23"/>
          <w:szCs w:val="23"/>
        </w:rPr>
        <w:t xml:space="preserve">todo </w:t>
      </w:r>
      <w:r w:rsidR="008F72DB">
        <w:rPr>
          <w:rFonts w:eastAsia="Garamond" w:cs="Garamond"/>
          <w:i/>
          <w:sz w:val="23"/>
          <w:szCs w:val="23"/>
        </w:rPr>
        <w:t>este sueño no se habría hecho realidad…</w:t>
      </w:r>
    </w:p>
    <w:p w14:paraId="5E3C8865" w14:textId="77777777" w:rsidR="00A60810" w:rsidRPr="0079124F" w:rsidRDefault="00A60810">
      <w:pPr>
        <w:spacing w:before="120" w:after="120" w:line="240" w:lineRule="auto"/>
        <w:ind w:left="3402"/>
        <w:jc w:val="right"/>
        <w:rPr>
          <w:rFonts w:eastAsia="Garamond" w:cs="Garamond"/>
          <w:i/>
        </w:rPr>
        <w:sectPr w:rsidR="00A60810" w:rsidRPr="0079124F">
          <w:footerReference w:type="even" r:id="rId19"/>
          <w:footerReference w:type="default" r:id="rId20"/>
          <w:footerReference w:type="first" r:id="rId21"/>
          <w:pgSz w:w="12242" w:h="15842"/>
          <w:pgMar w:top="1699" w:right="1440" w:bottom="1699" w:left="1584" w:header="720" w:footer="720" w:gutter="0"/>
          <w:pgNumType w:start="1"/>
          <w:cols w:space="720"/>
        </w:sectPr>
      </w:pPr>
    </w:p>
    <w:p w14:paraId="4596598E" w14:textId="3F346841" w:rsidR="00A60810" w:rsidRPr="0079124F" w:rsidRDefault="00424BE6" w:rsidP="001A4FCF">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Agradecimientos</w:t>
      </w:r>
    </w:p>
    <w:p w14:paraId="33F67D2B" w14:textId="55E7503F" w:rsidR="00A60810" w:rsidRPr="0079124F" w:rsidRDefault="001A4FCF">
      <w:pPr>
        <w:spacing w:before="120" w:after="120"/>
        <w:jc w:val="both"/>
        <w:rPr>
          <w:rFonts w:eastAsia="Garamond" w:cs="Garamond"/>
          <w:i/>
          <w:sz w:val="23"/>
          <w:szCs w:val="23"/>
        </w:rPr>
      </w:pPr>
      <w:r w:rsidRPr="0079124F">
        <w:rPr>
          <w:rFonts w:eastAsia="Garamond" w:cs="Garamond"/>
          <w:i/>
          <w:sz w:val="23"/>
          <w:szCs w:val="23"/>
        </w:rPr>
        <w:t xml:space="preserve">Quiero comenzar expresando mi gratitud </w:t>
      </w:r>
      <w:r w:rsidR="00523250" w:rsidRPr="0079124F">
        <w:rPr>
          <w:rFonts w:eastAsia="Garamond" w:cs="Garamond"/>
          <w:i/>
          <w:sz w:val="23"/>
          <w:szCs w:val="23"/>
        </w:rPr>
        <w:t>a Dios, por haberme sostenido con su fuerza y luz durante todo este camino. En</w:t>
      </w:r>
      <w:r w:rsidR="008C0573" w:rsidRPr="0079124F">
        <w:rPr>
          <w:rFonts w:eastAsia="Garamond" w:cs="Garamond"/>
          <w:i/>
          <w:sz w:val="23"/>
          <w:szCs w:val="23"/>
        </w:rPr>
        <w:t xml:space="preserve"> los momentos de duda, cansancio o incertidumbre, siempre encontré en Él una razón </w:t>
      </w:r>
      <w:r w:rsidR="00D27D19" w:rsidRPr="0079124F">
        <w:rPr>
          <w:rFonts w:eastAsia="Garamond" w:cs="Garamond"/>
          <w:i/>
          <w:sz w:val="23"/>
          <w:szCs w:val="23"/>
        </w:rPr>
        <w:t>para seguir adelante, y por eso le dedico este logro con humildad y profundo agradecimiento</w:t>
      </w:r>
      <w:r w:rsidR="0010415A" w:rsidRPr="0079124F">
        <w:rPr>
          <w:rFonts w:eastAsia="Garamond" w:cs="Garamond"/>
          <w:i/>
          <w:sz w:val="23"/>
          <w:szCs w:val="23"/>
        </w:rPr>
        <w:t>.</w:t>
      </w:r>
    </w:p>
    <w:p w14:paraId="28BD90D3" w14:textId="5BC5E37A" w:rsidR="0010415A" w:rsidRPr="0079124F" w:rsidRDefault="0010415A">
      <w:pPr>
        <w:spacing w:before="120" w:after="120"/>
        <w:jc w:val="both"/>
        <w:rPr>
          <w:rFonts w:eastAsia="Garamond" w:cs="Garamond"/>
          <w:i/>
          <w:sz w:val="23"/>
          <w:szCs w:val="23"/>
        </w:rPr>
      </w:pPr>
      <w:r w:rsidRPr="0079124F">
        <w:rPr>
          <w:rFonts w:eastAsia="Garamond" w:cs="Garamond"/>
          <w:i/>
          <w:sz w:val="23"/>
          <w:szCs w:val="23"/>
        </w:rPr>
        <w:t xml:space="preserve">A mi madre, por ser mi pilar más firme. Su sacrificio, constancia </w:t>
      </w:r>
      <w:r w:rsidR="00403371" w:rsidRPr="0079124F">
        <w:rPr>
          <w:rFonts w:eastAsia="Garamond" w:cs="Garamond"/>
          <w:i/>
          <w:sz w:val="23"/>
          <w:szCs w:val="23"/>
        </w:rPr>
        <w:t>y amor incondicional me acompañaron en cada paso</w:t>
      </w:r>
      <w:r w:rsidR="004930E4" w:rsidRPr="0079124F">
        <w:rPr>
          <w:rFonts w:eastAsia="Garamond" w:cs="Garamond"/>
          <w:i/>
          <w:sz w:val="23"/>
          <w:szCs w:val="23"/>
        </w:rPr>
        <w:t xml:space="preserve">. Gracias por creer en mi cuando </w:t>
      </w:r>
      <w:r w:rsidR="00BC2CA8" w:rsidRPr="0079124F">
        <w:rPr>
          <w:rFonts w:eastAsia="Garamond" w:cs="Garamond"/>
          <w:i/>
          <w:sz w:val="23"/>
          <w:szCs w:val="23"/>
        </w:rPr>
        <w:t>yo mismo dudaba, y por enseñarme que el verdadero éxito se construye con trabajo, paciencia y corazón.</w:t>
      </w:r>
    </w:p>
    <w:p w14:paraId="19A0BD58" w14:textId="23D6C2B3" w:rsidR="00BC2CA8" w:rsidRPr="0079124F" w:rsidRDefault="019799F8" w:rsidP="019799F8">
      <w:pPr>
        <w:spacing w:before="120" w:after="120"/>
        <w:jc w:val="both"/>
        <w:rPr>
          <w:rFonts w:eastAsia="Garamond" w:cs="Garamond"/>
          <w:i/>
          <w:iCs/>
          <w:sz w:val="23"/>
          <w:szCs w:val="23"/>
        </w:rPr>
      </w:pPr>
      <w:r w:rsidRPr="019799F8">
        <w:rPr>
          <w:rFonts w:eastAsia="Garamond" w:cs="Garamond"/>
          <w:i/>
          <w:iCs/>
          <w:sz w:val="23"/>
          <w:szCs w:val="23"/>
        </w:rPr>
        <w:t>A mi tutor</w:t>
      </w:r>
      <w:r w:rsidR="00B258F0">
        <w:rPr>
          <w:rFonts w:eastAsia="Garamond" w:cs="Garamond"/>
          <w:i/>
          <w:iCs/>
          <w:sz w:val="23"/>
          <w:szCs w:val="23"/>
        </w:rPr>
        <w:t>a</w:t>
      </w:r>
      <w:r w:rsidR="00CE7196">
        <w:rPr>
          <w:rFonts w:eastAsia="Garamond" w:cs="Garamond"/>
          <w:i/>
          <w:iCs/>
          <w:sz w:val="23"/>
          <w:szCs w:val="23"/>
        </w:rPr>
        <w:t xml:space="preserve"> Ing. Evelyn </w:t>
      </w:r>
      <w:r w:rsidR="006135DF">
        <w:rPr>
          <w:rFonts w:eastAsia="Garamond" w:cs="Garamond"/>
          <w:i/>
          <w:iCs/>
          <w:sz w:val="23"/>
          <w:szCs w:val="23"/>
        </w:rPr>
        <w:t>Cusi López</w:t>
      </w:r>
      <w:r w:rsidRPr="019799F8">
        <w:rPr>
          <w:rFonts w:eastAsia="Garamond" w:cs="Garamond"/>
          <w:i/>
          <w:iCs/>
          <w:sz w:val="23"/>
          <w:szCs w:val="23"/>
        </w:rPr>
        <w:t xml:space="preserve"> , por su orientación precisa, sus observaciones oportunas y su apoyo constante. Su acompañamiento fue fundamental para mantener la dirección académica de este trabajo, y agradezco sinceramente su compromiso con su ayuda incondicional.</w:t>
      </w:r>
    </w:p>
    <w:p w14:paraId="203925F9" w14:textId="62390021" w:rsidR="00DD19C5" w:rsidRPr="0079124F" w:rsidRDefault="00322708">
      <w:pPr>
        <w:spacing w:before="120" w:after="120"/>
        <w:jc w:val="both"/>
        <w:rPr>
          <w:rFonts w:eastAsia="Garamond" w:cs="Garamond"/>
          <w:i/>
          <w:sz w:val="23"/>
          <w:szCs w:val="23"/>
        </w:rPr>
      </w:pPr>
      <w:r w:rsidRPr="0079124F">
        <w:rPr>
          <w:rFonts w:eastAsia="Garamond" w:cs="Garamond"/>
          <w:i/>
          <w:sz w:val="23"/>
          <w:szCs w:val="23"/>
        </w:rPr>
        <w:t>A la profesora Patricia Maita, por brindarme todo su apoyo</w:t>
      </w:r>
      <w:r w:rsidR="00B05D94" w:rsidRPr="0079124F">
        <w:rPr>
          <w:rFonts w:eastAsia="Garamond" w:cs="Garamond"/>
          <w:i/>
          <w:sz w:val="23"/>
          <w:szCs w:val="23"/>
        </w:rPr>
        <w:t>, la información necesaria y confiar en el propósito de este proyecto</w:t>
      </w:r>
      <w:r w:rsidR="00B37A52" w:rsidRPr="0079124F">
        <w:rPr>
          <w:rFonts w:eastAsia="Garamond" w:cs="Garamond"/>
          <w:i/>
          <w:sz w:val="23"/>
          <w:szCs w:val="23"/>
        </w:rPr>
        <w:t xml:space="preserve">. Su apertura y colaboración hicieron posible que esta investigación se ancle a </w:t>
      </w:r>
      <w:r w:rsidR="00CD47A4" w:rsidRPr="0079124F">
        <w:rPr>
          <w:rFonts w:eastAsia="Garamond" w:cs="Garamond"/>
          <w:i/>
          <w:sz w:val="23"/>
          <w:szCs w:val="23"/>
        </w:rPr>
        <w:t>una realidad concreta y significativa para nuestro municipio.</w:t>
      </w:r>
    </w:p>
    <w:p w14:paraId="4ACAFB90" w14:textId="5C92E755" w:rsidR="00CD47A4" w:rsidRPr="0079124F" w:rsidRDefault="00600421">
      <w:pPr>
        <w:spacing w:before="120" w:after="120"/>
        <w:jc w:val="both"/>
        <w:rPr>
          <w:rFonts w:eastAsia="Garamond" w:cs="Garamond"/>
          <w:i/>
          <w:sz w:val="23"/>
          <w:szCs w:val="23"/>
        </w:rPr>
      </w:pPr>
      <w:r w:rsidRPr="0079124F">
        <w:rPr>
          <w:rFonts w:eastAsia="Garamond" w:cs="Garamond"/>
          <w:i/>
          <w:sz w:val="23"/>
          <w:szCs w:val="23"/>
        </w:rPr>
        <w:t xml:space="preserve">Este trabajo no es solo un producto académico; es </w:t>
      </w:r>
      <w:r w:rsidR="000A0FE2" w:rsidRPr="0079124F">
        <w:rPr>
          <w:rFonts w:eastAsia="Garamond" w:cs="Garamond"/>
          <w:i/>
          <w:sz w:val="23"/>
          <w:szCs w:val="23"/>
        </w:rPr>
        <w:t>también</w:t>
      </w:r>
      <w:r w:rsidRPr="0079124F">
        <w:rPr>
          <w:rFonts w:eastAsia="Garamond" w:cs="Garamond"/>
          <w:i/>
          <w:sz w:val="23"/>
          <w:szCs w:val="23"/>
        </w:rPr>
        <w:t xml:space="preserve"> el reflejo</w:t>
      </w:r>
      <w:r w:rsidR="0027468E" w:rsidRPr="0079124F">
        <w:rPr>
          <w:rFonts w:eastAsia="Garamond" w:cs="Garamond"/>
          <w:i/>
          <w:sz w:val="23"/>
          <w:szCs w:val="23"/>
        </w:rPr>
        <w:t xml:space="preserve"> del apoyo, la fe y el acompañamiento de todas las personas que, de una forma u otra, han estado presentes en este proceso</w:t>
      </w:r>
      <w:r w:rsidR="000A0FE2" w:rsidRPr="0079124F">
        <w:rPr>
          <w:rFonts w:eastAsia="Garamond" w:cs="Garamond"/>
          <w:i/>
          <w:sz w:val="23"/>
          <w:szCs w:val="23"/>
        </w:rPr>
        <w:t>. A todos ellos, mil gracias de corazón.</w:t>
      </w:r>
    </w:p>
    <w:p w14:paraId="7BEEB28E" w14:textId="77777777" w:rsidR="003077AE" w:rsidRDefault="00424BE6" w:rsidP="004D151C">
      <w:pPr>
        <w:keepNext/>
        <w:pageBreakBefore/>
        <w:pBdr>
          <w:top w:val="nil"/>
          <w:left w:val="nil"/>
          <w:bottom w:val="single" w:sz="4" w:space="1" w:color="000000"/>
          <w:right w:val="nil"/>
          <w:between w:val="nil"/>
        </w:pBdr>
        <w:spacing w:before="120" w:after="120"/>
        <w:rPr>
          <w:noProof/>
        </w:rPr>
      </w:pPr>
      <w:r w:rsidRPr="0079124F">
        <w:rPr>
          <w:rFonts w:ascii="Helvetica Neue" w:eastAsia="Helvetica Neue" w:hAnsi="Helvetica Neue" w:cs="Helvetica Neue"/>
          <w:b/>
          <w:color w:val="000000"/>
          <w:sz w:val="36"/>
          <w:szCs w:val="36"/>
        </w:rPr>
        <w:lastRenderedPageBreak/>
        <w:t>Tabla de contenidos</w:t>
      </w:r>
      <w:r w:rsidR="00D02AA9">
        <w:rPr>
          <w:rFonts w:eastAsia="Helvetica Neue" w:cs="Helvetica Neue"/>
          <w:sz w:val="23"/>
          <w:szCs w:val="23"/>
        </w:rPr>
        <w:fldChar w:fldCharType="begin"/>
      </w:r>
      <w:r w:rsidR="00D02AA9">
        <w:rPr>
          <w:rFonts w:eastAsia="Helvetica Neue" w:cs="Helvetica Neue"/>
          <w:sz w:val="23"/>
          <w:szCs w:val="23"/>
        </w:rPr>
        <w:instrText xml:space="preserve"> TOC \o "1-3" \h \z \u </w:instrText>
      </w:r>
      <w:r w:rsidR="00D02AA9">
        <w:rPr>
          <w:rFonts w:eastAsia="Helvetica Neue" w:cs="Helvetica Neue"/>
          <w:sz w:val="23"/>
          <w:szCs w:val="23"/>
        </w:rPr>
        <w:fldChar w:fldCharType="separate"/>
      </w:r>
    </w:p>
    <w:p w14:paraId="0F44EF9E" w14:textId="1BFA8D4F"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57" w:history="1">
        <w:r w:rsidRPr="00613C57">
          <w:rPr>
            <w:rStyle w:val="Hyperlink"/>
            <w:noProof/>
          </w:rPr>
          <w:t>1.</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Introducción</w:t>
        </w:r>
        <w:r>
          <w:rPr>
            <w:noProof/>
            <w:webHidden/>
          </w:rPr>
          <w:tab/>
        </w:r>
        <w:r>
          <w:rPr>
            <w:noProof/>
            <w:webHidden/>
          </w:rPr>
          <w:fldChar w:fldCharType="begin"/>
        </w:r>
        <w:r>
          <w:rPr>
            <w:noProof/>
            <w:webHidden/>
          </w:rPr>
          <w:instrText xml:space="preserve"> PAGEREF _Toc197791957 \h </w:instrText>
        </w:r>
        <w:r>
          <w:rPr>
            <w:noProof/>
            <w:webHidden/>
          </w:rPr>
        </w:r>
        <w:r>
          <w:rPr>
            <w:noProof/>
            <w:webHidden/>
          </w:rPr>
          <w:fldChar w:fldCharType="separate"/>
        </w:r>
        <w:r w:rsidR="007715CD">
          <w:rPr>
            <w:noProof/>
            <w:webHidden/>
          </w:rPr>
          <w:t>1</w:t>
        </w:r>
        <w:r>
          <w:rPr>
            <w:noProof/>
            <w:webHidden/>
          </w:rPr>
          <w:fldChar w:fldCharType="end"/>
        </w:r>
      </w:hyperlink>
    </w:p>
    <w:p w14:paraId="62A947F4" w14:textId="63D84CE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58" w:history="1">
        <w:r w:rsidRPr="00613C57">
          <w:rPr>
            <w:rStyle w:val="Hyperlink"/>
            <w:noProof/>
          </w:rPr>
          <w:t>1.1.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Antecedentes</w:t>
        </w:r>
        <w:r>
          <w:rPr>
            <w:noProof/>
            <w:webHidden/>
          </w:rPr>
          <w:tab/>
        </w:r>
        <w:r>
          <w:rPr>
            <w:noProof/>
            <w:webHidden/>
          </w:rPr>
          <w:fldChar w:fldCharType="begin"/>
        </w:r>
        <w:r>
          <w:rPr>
            <w:noProof/>
            <w:webHidden/>
          </w:rPr>
          <w:instrText xml:space="preserve"> PAGEREF _Toc197791958 \h </w:instrText>
        </w:r>
        <w:r>
          <w:rPr>
            <w:noProof/>
            <w:webHidden/>
          </w:rPr>
        </w:r>
        <w:r>
          <w:rPr>
            <w:noProof/>
            <w:webHidden/>
          </w:rPr>
          <w:fldChar w:fldCharType="separate"/>
        </w:r>
        <w:r w:rsidR="007715CD">
          <w:rPr>
            <w:noProof/>
            <w:webHidden/>
          </w:rPr>
          <w:t>1</w:t>
        </w:r>
        <w:r>
          <w:rPr>
            <w:noProof/>
            <w:webHidden/>
          </w:rPr>
          <w:fldChar w:fldCharType="end"/>
        </w:r>
      </w:hyperlink>
    </w:p>
    <w:p w14:paraId="133A4764" w14:textId="6AB277BD" w:rsidR="003077AE" w:rsidRDefault="003077AE">
      <w:pPr>
        <w:pStyle w:val="TOC2"/>
        <w:tabs>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59" w:history="1">
        <w:r w:rsidRPr="00613C57">
          <w:rPr>
            <w:rStyle w:val="Hyperlink"/>
            <w:noProof/>
          </w:rPr>
          <w:t>1.2.   Justificación</w:t>
        </w:r>
        <w:r>
          <w:rPr>
            <w:noProof/>
            <w:webHidden/>
          </w:rPr>
          <w:tab/>
        </w:r>
        <w:r>
          <w:rPr>
            <w:noProof/>
            <w:webHidden/>
          </w:rPr>
          <w:fldChar w:fldCharType="begin"/>
        </w:r>
        <w:r>
          <w:rPr>
            <w:noProof/>
            <w:webHidden/>
          </w:rPr>
          <w:instrText xml:space="preserve"> PAGEREF _Toc197791959 \h </w:instrText>
        </w:r>
        <w:r>
          <w:rPr>
            <w:noProof/>
            <w:webHidden/>
          </w:rPr>
        </w:r>
        <w:r>
          <w:rPr>
            <w:noProof/>
            <w:webHidden/>
          </w:rPr>
          <w:fldChar w:fldCharType="separate"/>
        </w:r>
        <w:r w:rsidR="007715CD">
          <w:rPr>
            <w:noProof/>
            <w:webHidden/>
          </w:rPr>
          <w:t>2</w:t>
        </w:r>
        <w:r>
          <w:rPr>
            <w:noProof/>
            <w:webHidden/>
          </w:rPr>
          <w:fldChar w:fldCharType="end"/>
        </w:r>
      </w:hyperlink>
    </w:p>
    <w:p w14:paraId="3DD18272" w14:textId="6A51C03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0" w:history="1">
        <w:r w:rsidRPr="00613C57">
          <w:rPr>
            <w:rStyle w:val="Hyperlink"/>
            <w:noProof/>
          </w:rPr>
          <w:t>1.3.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Planteamiento del problema</w:t>
        </w:r>
        <w:r>
          <w:rPr>
            <w:noProof/>
            <w:webHidden/>
          </w:rPr>
          <w:tab/>
        </w:r>
        <w:r>
          <w:rPr>
            <w:noProof/>
            <w:webHidden/>
          </w:rPr>
          <w:fldChar w:fldCharType="begin"/>
        </w:r>
        <w:r>
          <w:rPr>
            <w:noProof/>
            <w:webHidden/>
          </w:rPr>
          <w:instrText xml:space="preserve"> PAGEREF _Toc197791960 \h </w:instrText>
        </w:r>
        <w:r>
          <w:rPr>
            <w:noProof/>
            <w:webHidden/>
          </w:rPr>
        </w:r>
        <w:r>
          <w:rPr>
            <w:noProof/>
            <w:webHidden/>
          </w:rPr>
          <w:fldChar w:fldCharType="separate"/>
        </w:r>
        <w:r w:rsidR="007715CD">
          <w:rPr>
            <w:noProof/>
            <w:webHidden/>
          </w:rPr>
          <w:t>3</w:t>
        </w:r>
        <w:r>
          <w:rPr>
            <w:noProof/>
            <w:webHidden/>
          </w:rPr>
          <w:fldChar w:fldCharType="end"/>
        </w:r>
      </w:hyperlink>
    </w:p>
    <w:p w14:paraId="29863551" w14:textId="46CB446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1" w:history="1">
        <w:r w:rsidRPr="00613C57">
          <w:rPr>
            <w:rStyle w:val="Hyperlink"/>
            <w:noProof/>
          </w:rPr>
          <w:t>1.4.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Objetivo general</w:t>
        </w:r>
        <w:r>
          <w:rPr>
            <w:noProof/>
            <w:webHidden/>
          </w:rPr>
          <w:tab/>
        </w:r>
        <w:r>
          <w:rPr>
            <w:noProof/>
            <w:webHidden/>
          </w:rPr>
          <w:fldChar w:fldCharType="begin"/>
        </w:r>
        <w:r>
          <w:rPr>
            <w:noProof/>
            <w:webHidden/>
          </w:rPr>
          <w:instrText xml:space="preserve"> PAGEREF _Toc197791961 \h </w:instrText>
        </w:r>
        <w:r>
          <w:rPr>
            <w:noProof/>
            <w:webHidden/>
          </w:rPr>
        </w:r>
        <w:r>
          <w:rPr>
            <w:noProof/>
            <w:webHidden/>
          </w:rPr>
          <w:fldChar w:fldCharType="separate"/>
        </w:r>
        <w:r w:rsidR="007715CD">
          <w:rPr>
            <w:noProof/>
            <w:webHidden/>
          </w:rPr>
          <w:t>4</w:t>
        </w:r>
        <w:r>
          <w:rPr>
            <w:noProof/>
            <w:webHidden/>
          </w:rPr>
          <w:fldChar w:fldCharType="end"/>
        </w:r>
      </w:hyperlink>
    </w:p>
    <w:p w14:paraId="1CB83F77" w14:textId="21E48B7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62" w:history="1">
        <w:r w:rsidRPr="00613C57">
          <w:rPr>
            <w:rStyle w:val="Hyperlink"/>
            <w:noProof/>
          </w:rPr>
          <w:t>1.4.1.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Objetivos específicos</w:t>
        </w:r>
        <w:r>
          <w:rPr>
            <w:noProof/>
            <w:webHidden/>
          </w:rPr>
          <w:tab/>
        </w:r>
        <w:r>
          <w:rPr>
            <w:noProof/>
            <w:webHidden/>
          </w:rPr>
          <w:fldChar w:fldCharType="begin"/>
        </w:r>
        <w:r>
          <w:rPr>
            <w:noProof/>
            <w:webHidden/>
          </w:rPr>
          <w:instrText xml:space="preserve"> PAGEREF _Toc197791962 \h </w:instrText>
        </w:r>
        <w:r>
          <w:rPr>
            <w:noProof/>
            <w:webHidden/>
          </w:rPr>
        </w:r>
        <w:r>
          <w:rPr>
            <w:noProof/>
            <w:webHidden/>
          </w:rPr>
          <w:fldChar w:fldCharType="separate"/>
        </w:r>
        <w:r w:rsidR="007715CD">
          <w:rPr>
            <w:noProof/>
            <w:webHidden/>
          </w:rPr>
          <w:t>4</w:t>
        </w:r>
        <w:r>
          <w:rPr>
            <w:noProof/>
            <w:webHidden/>
          </w:rPr>
          <w:fldChar w:fldCharType="end"/>
        </w:r>
      </w:hyperlink>
    </w:p>
    <w:p w14:paraId="6367864E" w14:textId="6F0B2D1D"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3" w:history="1">
        <w:r w:rsidRPr="00613C57">
          <w:rPr>
            <w:rStyle w:val="Hyperlink"/>
            <w:noProof/>
          </w:rPr>
          <w:t>1.5.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Alcance</w:t>
        </w:r>
        <w:r>
          <w:rPr>
            <w:noProof/>
            <w:webHidden/>
          </w:rPr>
          <w:tab/>
        </w:r>
        <w:r>
          <w:rPr>
            <w:noProof/>
            <w:webHidden/>
          </w:rPr>
          <w:fldChar w:fldCharType="begin"/>
        </w:r>
        <w:r>
          <w:rPr>
            <w:noProof/>
            <w:webHidden/>
          </w:rPr>
          <w:instrText xml:space="preserve"> PAGEREF _Toc197791963 \h </w:instrText>
        </w:r>
        <w:r>
          <w:rPr>
            <w:noProof/>
            <w:webHidden/>
          </w:rPr>
        </w:r>
        <w:r>
          <w:rPr>
            <w:noProof/>
            <w:webHidden/>
          </w:rPr>
          <w:fldChar w:fldCharType="separate"/>
        </w:r>
        <w:r w:rsidR="007715CD">
          <w:rPr>
            <w:noProof/>
            <w:webHidden/>
          </w:rPr>
          <w:t>4</w:t>
        </w:r>
        <w:r>
          <w:rPr>
            <w:noProof/>
            <w:webHidden/>
          </w:rPr>
          <w:fldChar w:fldCharType="end"/>
        </w:r>
      </w:hyperlink>
    </w:p>
    <w:p w14:paraId="15984285" w14:textId="06F2AC7F"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4" w:history="1">
        <w:r w:rsidRPr="00613C57">
          <w:rPr>
            <w:rStyle w:val="Hyperlink"/>
            <w:noProof/>
          </w:rPr>
          <w:t>1.6.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Limitaciones</w:t>
        </w:r>
        <w:r>
          <w:rPr>
            <w:noProof/>
            <w:webHidden/>
          </w:rPr>
          <w:tab/>
        </w:r>
        <w:r>
          <w:rPr>
            <w:noProof/>
            <w:webHidden/>
          </w:rPr>
          <w:fldChar w:fldCharType="begin"/>
        </w:r>
        <w:r>
          <w:rPr>
            <w:noProof/>
            <w:webHidden/>
          </w:rPr>
          <w:instrText xml:space="preserve"> PAGEREF _Toc197791964 \h </w:instrText>
        </w:r>
        <w:r>
          <w:rPr>
            <w:noProof/>
            <w:webHidden/>
          </w:rPr>
        </w:r>
        <w:r>
          <w:rPr>
            <w:noProof/>
            <w:webHidden/>
          </w:rPr>
          <w:fldChar w:fldCharType="separate"/>
        </w:r>
        <w:r w:rsidR="007715CD">
          <w:rPr>
            <w:noProof/>
            <w:webHidden/>
          </w:rPr>
          <w:t>5</w:t>
        </w:r>
        <w:r>
          <w:rPr>
            <w:noProof/>
            <w:webHidden/>
          </w:rPr>
          <w:fldChar w:fldCharType="end"/>
        </w:r>
      </w:hyperlink>
    </w:p>
    <w:p w14:paraId="0D3C962D" w14:textId="1D73ADE4"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65" w:history="1">
        <w:r w:rsidRPr="00613C57">
          <w:rPr>
            <w:rStyle w:val="Hyperlink"/>
            <w:noProof/>
          </w:rPr>
          <w:t>2.</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Marco teórico</w:t>
        </w:r>
        <w:r>
          <w:rPr>
            <w:noProof/>
            <w:webHidden/>
          </w:rPr>
          <w:tab/>
        </w:r>
        <w:r>
          <w:rPr>
            <w:noProof/>
            <w:webHidden/>
          </w:rPr>
          <w:fldChar w:fldCharType="begin"/>
        </w:r>
        <w:r>
          <w:rPr>
            <w:noProof/>
            <w:webHidden/>
          </w:rPr>
          <w:instrText xml:space="preserve"> PAGEREF _Toc197791965 \h </w:instrText>
        </w:r>
        <w:r>
          <w:rPr>
            <w:noProof/>
            <w:webHidden/>
          </w:rPr>
        </w:r>
        <w:r>
          <w:rPr>
            <w:noProof/>
            <w:webHidden/>
          </w:rPr>
          <w:fldChar w:fldCharType="separate"/>
        </w:r>
        <w:r w:rsidR="007715CD">
          <w:rPr>
            <w:noProof/>
            <w:webHidden/>
          </w:rPr>
          <w:t>6</w:t>
        </w:r>
        <w:r>
          <w:rPr>
            <w:noProof/>
            <w:webHidden/>
          </w:rPr>
          <w:fldChar w:fldCharType="end"/>
        </w:r>
      </w:hyperlink>
    </w:p>
    <w:p w14:paraId="6859F61E" w14:textId="0A8212C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6" w:history="1">
        <w:r w:rsidRPr="00613C57">
          <w:rPr>
            <w:rStyle w:val="Hyperlink"/>
            <w:noProof/>
          </w:rPr>
          <w:t>2.1.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Aprendizaje automático</w:t>
        </w:r>
        <w:r>
          <w:rPr>
            <w:noProof/>
            <w:webHidden/>
          </w:rPr>
          <w:tab/>
        </w:r>
        <w:r>
          <w:rPr>
            <w:noProof/>
            <w:webHidden/>
          </w:rPr>
          <w:fldChar w:fldCharType="begin"/>
        </w:r>
        <w:r>
          <w:rPr>
            <w:noProof/>
            <w:webHidden/>
          </w:rPr>
          <w:instrText xml:space="preserve"> PAGEREF _Toc197791966 \h </w:instrText>
        </w:r>
        <w:r>
          <w:rPr>
            <w:noProof/>
            <w:webHidden/>
          </w:rPr>
        </w:r>
        <w:r>
          <w:rPr>
            <w:noProof/>
            <w:webHidden/>
          </w:rPr>
          <w:fldChar w:fldCharType="separate"/>
        </w:r>
        <w:r w:rsidR="007715CD">
          <w:rPr>
            <w:noProof/>
            <w:webHidden/>
          </w:rPr>
          <w:t>6</w:t>
        </w:r>
        <w:r>
          <w:rPr>
            <w:noProof/>
            <w:webHidden/>
          </w:rPr>
          <w:fldChar w:fldCharType="end"/>
        </w:r>
      </w:hyperlink>
    </w:p>
    <w:p w14:paraId="5E43B876" w14:textId="18A9600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7" w:history="1">
        <w:r w:rsidRPr="00613C57">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Modelos predictivos aplicados en la educación</w:t>
        </w:r>
        <w:r>
          <w:rPr>
            <w:noProof/>
            <w:webHidden/>
          </w:rPr>
          <w:tab/>
        </w:r>
        <w:r>
          <w:rPr>
            <w:noProof/>
            <w:webHidden/>
          </w:rPr>
          <w:fldChar w:fldCharType="begin"/>
        </w:r>
        <w:r>
          <w:rPr>
            <w:noProof/>
            <w:webHidden/>
          </w:rPr>
          <w:instrText xml:space="preserve"> PAGEREF _Toc197791967 \h </w:instrText>
        </w:r>
        <w:r>
          <w:rPr>
            <w:noProof/>
            <w:webHidden/>
          </w:rPr>
        </w:r>
        <w:r>
          <w:rPr>
            <w:noProof/>
            <w:webHidden/>
          </w:rPr>
          <w:fldChar w:fldCharType="separate"/>
        </w:r>
        <w:r w:rsidR="007715CD">
          <w:rPr>
            <w:noProof/>
            <w:webHidden/>
          </w:rPr>
          <w:t>7</w:t>
        </w:r>
        <w:r>
          <w:rPr>
            <w:noProof/>
            <w:webHidden/>
          </w:rPr>
          <w:fldChar w:fldCharType="end"/>
        </w:r>
      </w:hyperlink>
    </w:p>
    <w:p w14:paraId="67085F5B" w14:textId="72BBE606"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8" w:history="1">
        <w:r w:rsidRPr="00613C57">
          <w:rPr>
            <w:rStyle w:val="Hyperlink"/>
            <w:noProof/>
          </w:rPr>
          <w:t>2.3.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Aprendizaje supervisado</w:t>
        </w:r>
        <w:r>
          <w:rPr>
            <w:noProof/>
            <w:webHidden/>
          </w:rPr>
          <w:tab/>
        </w:r>
        <w:r>
          <w:rPr>
            <w:noProof/>
            <w:webHidden/>
          </w:rPr>
          <w:fldChar w:fldCharType="begin"/>
        </w:r>
        <w:r>
          <w:rPr>
            <w:noProof/>
            <w:webHidden/>
          </w:rPr>
          <w:instrText xml:space="preserve"> PAGEREF _Toc197791968 \h </w:instrText>
        </w:r>
        <w:r>
          <w:rPr>
            <w:noProof/>
            <w:webHidden/>
          </w:rPr>
        </w:r>
        <w:r>
          <w:rPr>
            <w:noProof/>
            <w:webHidden/>
          </w:rPr>
          <w:fldChar w:fldCharType="separate"/>
        </w:r>
        <w:r w:rsidR="007715CD">
          <w:rPr>
            <w:noProof/>
            <w:webHidden/>
          </w:rPr>
          <w:t>7</w:t>
        </w:r>
        <w:r>
          <w:rPr>
            <w:noProof/>
            <w:webHidden/>
          </w:rPr>
          <w:fldChar w:fldCharType="end"/>
        </w:r>
      </w:hyperlink>
    </w:p>
    <w:p w14:paraId="473F13C1" w14:textId="6756E8B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69" w:history="1">
        <w:r w:rsidRPr="00613C57">
          <w:rPr>
            <w:rStyle w:val="Hyperlink"/>
            <w:noProof/>
          </w:rPr>
          <w:t>2.3.1.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Regresión logística</w:t>
        </w:r>
        <w:r>
          <w:rPr>
            <w:noProof/>
            <w:webHidden/>
          </w:rPr>
          <w:tab/>
        </w:r>
        <w:r>
          <w:rPr>
            <w:noProof/>
            <w:webHidden/>
          </w:rPr>
          <w:fldChar w:fldCharType="begin"/>
        </w:r>
        <w:r>
          <w:rPr>
            <w:noProof/>
            <w:webHidden/>
          </w:rPr>
          <w:instrText xml:space="preserve"> PAGEREF _Toc197791969 \h </w:instrText>
        </w:r>
        <w:r>
          <w:rPr>
            <w:noProof/>
            <w:webHidden/>
          </w:rPr>
        </w:r>
        <w:r>
          <w:rPr>
            <w:noProof/>
            <w:webHidden/>
          </w:rPr>
          <w:fldChar w:fldCharType="separate"/>
        </w:r>
        <w:r w:rsidR="007715CD">
          <w:rPr>
            <w:noProof/>
            <w:webHidden/>
          </w:rPr>
          <w:t>8</w:t>
        </w:r>
        <w:r>
          <w:rPr>
            <w:noProof/>
            <w:webHidden/>
          </w:rPr>
          <w:fldChar w:fldCharType="end"/>
        </w:r>
      </w:hyperlink>
    </w:p>
    <w:p w14:paraId="59E5A9F4" w14:textId="51AC562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0" w:history="1">
        <w:r w:rsidRPr="00613C57">
          <w:rPr>
            <w:rStyle w:val="Hyperlink"/>
            <w:noProof/>
          </w:rPr>
          <w:t>2.3.2.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XGBoost (Extreme Gradient Boosting)</w:t>
        </w:r>
        <w:r>
          <w:rPr>
            <w:noProof/>
            <w:webHidden/>
          </w:rPr>
          <w:tab/>
        </w:r>
        <w:r>
          <w:rPr>
            <w:noProof/>
            <w:webHidden/>
          </w:rPr>
          <w:fldChar w:fldCharType="begin"/>
        </w:r>
        <w:r>
          <w:rPr>
            <w:noProof/>
            <w:webHidden/>
          </w:rPr>
          <w:instrText xml:space="preserve"> PAGEREF _Toc197791970 \h </w:instrText>
        </w:r>
        <w:r>
          <w:rPr>
            <w:noProof/>
            <w:webHidden/>
          </w:rPr>
        </w:r>
        <w:r>
          <w:rPr>
            <w:noProof/>
            <w:webHidden/>
          </w:rPr>
          <w:fldChar w:fldCharType="separate"/>
        </w:r>
        <w:r w:rsidR="007715CD">
          <w:rPr>
            <w:noProof/>
            <w:webHidden/>
          </w:rPr>
          <w:t>8</w:t>
        </w:r>
        <w:r>
          <w:rPr>
            <w:noProof/>
            <w:webHidden/>
          </w:rPr>
          <w:fldChar w:fldCharType="end"/>
        </w:r>
      </w:hyperlink>
    </w:p>
    <w:p w14:paraId="5AB5E37C" w14:textId="207DB78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1" w:history="1">
        <w:r w:rsidRPr="00613C57">
          <w:rPr>
            <w:rStyle w:val="Hyperlink"/>
            <w:noProof/>
          </w:rPr>
          <w:t>2.3.3.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Gradient Boosting</w:t>
        </w:r>
        <w:r>
          <w:rPr>
            <w:noProof/>
            <w:webHidden/>
          </w:rPr>
          <w:tab/>
        </w:r>
        <w:r>
          <w:rPr>
            <w:noProof/>
            <w:webHidden/>
          </w:rPr>
          <w:fldChar w:fldCharType="begin"/>
        </w:r>
        <w:r>
          <w:rPr>
            <w:noProof/>
            <w:webHidden/>
          </w:rPr>
          <w:instrText xml:space="preserve"> PAGEREF _Toc197791971 \h </w:instrText>
        </w:r>
        <w:r>
          <w:rPr>
            <w:noProof/>
            <w:webHidden/>
          </w:rPr>
        </w:r>
        <w:r>
          <w:rPr>
            <w:noProof/>
            <w:webHidden/>
          </w:rPr>
          <w:fldChar w:fldCharType="separate"/>
        </w:r>
        <w:r w:rsidR="007715CD">
          <w:rPr>
            <w:noProof/>
            <w:webHidden/>
          </w:rPr>
          <w:t>9</w:t>
        </w:r>
        <w:r>
          <w:rPr>
            <w:noProof/>
            <w:webHidden/>
          </w:rPr>
          <w:fldChar w:fldCharType="end"/>
        </w:r>
      </w:hyperlink>
    </w:p>
    <w:p w14:paraId="0EE4F0D4" w14:textId="42E5279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2" w:history="1">
        <w:r w:rsidRPr="00613C57">
          <w:rPr>
            <w:rStyle w:val="Hyperlink"/>
            <w:noProof/>
          </w:rPr>
          <w:t>2.3.4.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MLP (Multilayer Perceptron)</w:t>
        </w:r>
        <w:r>
          <w:rPr>
            <w:noProof/>
            <w:webHidden/>
          </w:rPr>
          <w:tab/>
        </w:r>
        <w:r>
          <w:rPr>
            <w:noProof/>
            <w:webHidden/>
          </w:rPr>
          <w:fldChar w:fldCharType="begin"/>
        </w:r>
        <w:r>
          <w:rPr>
            <w:noProof/>
            <w:webHidden/>
          </w:rPr>
          <w:instrText xml:space="preserve"> PAGEREF _Toc197791972 \h </w:instrText>
        </w:r>
        <w:r>
          <w:rPr>
            <w:noProof/>
            <w:webHidden/>
          </w:rPr>
        </w:r>
        <w:r>
          <w:rPr>
            <w:noProof/>
            <w:webHidden/>
          </w:rPr>
          <w:fldChar w:fldCharType="separate"/>
        </w:r>
        <w:r w:rsidR="007715CD">
          <w:rPr>
            <w:noProof/>
            <w:webHidden/>
          </w:rPr>
          <w:t>10</w:t>
        </w:r>
        <w:r>
          <w:rPr>
            <w:noProof/>
            <w:webHidden/>
          </w:rPr>
          <w:fldChar w:fldCharType="end"/>
        </w:r>
      </w:hyperlink>
    </w:p>
    <w:p w14:paraId="7FF7B440" w14:textId="14D579F8"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3" w:history="1">
        <w:r w:rsidRPr="00613C57">
          <w:rPr>
            <w:rStyle w:val="Hyperlink"/>
            <w:noProof/>
            <w:lang w:val="en-GB"/>
          </w:rPr>
          <w:t>2.3.5.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lang w:val="en-GB"/>
          </w:rPr>
          <w:t>LightGBM (Light Gradient Boosting Machine)</w:t>
        </w:r>
        <w:r>
          <w:rPr>
            <w:noProof/>
            <w:webHidden/>
          </w:rPr>
          <w:tab/>
        </w:r>
        <w:r>
          <w:rPr>
            <w:noProof/>
            <w:webHidden/>
          </w:rPr>
          <w:fldChar w:fldCharType="begin"/>
        </w:r>
        <w:r>
          <w:rPr>
            <w:noProof/>
            <w:webHidden/>
          </w:rPr>
          <w:instrText xml:space="preserve"> PAGEREF _Toc197791973 \h </w:instrText>
        </w:r>
        <w:r>
          <w:rPr>
            <w:noProof/>
            <w:webHidden/>
          </w:rPr>
        </w:r>
        <w:r>
          <w:rPr>
            <w:noProof/>
            <w:webHidden/>
          </w:rPr>
          <w:fldChar w:fldCharType="separate"/>
        </w:r>
        <w:r w:rsidR="007715CD">
          <w:rPr>
            <w:noProof/>
            <w:webHidden/>
          </w:rPr>
          <w:t>10</w:t>
        </w:r>
        <w:r>
          <w:rPr>
            <w:noProof/>
            <w:webHidden/>
          </w:rPr>
          <w:fldChar w:fldCharType="end"/>
        </w:r>
      </w:hyperlink>
    </w:p>
    <w:p w14:paraId="5CCB0724" w14:textId="1F86422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4" w:history="1">
        <w:r w:rsidRPr="00613C57">
          <w:rPr>
            <w:rStyle w:val="Hyperlink"/>
            <w:noProof/>
          </w:rPr>
          <w:t>2.3.6.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CatBoost</w:t>
        </w:r>
        <w:r>
          <w:rPr>
            <w:noProof/>
            <w:webHidden/>
          </w:rPr>
          <w:tab/>
        </w:r>
        <w:r>
          <w:rPr>
            <w:noProof/>
            <w:webHidden/>
          </w:rPr>
          <w:fldChar w:fldCharType="begin"/>
        </w:r>
        <w:r>
          <w:rPr>
            <w:noProof/>
            <w:webHidden/>
          </w:rPr>
          <w:instrText xml:space="preserve"> PAGEREF _Toc197791974 \h </w:instrText>
        </w:r>
        <w:r>
          <w:rPr>
            <w:noProof/>
            <w:webHidden/>
          </w:rPr>
        </w:r>
        <w:r>
          <w:rPr>
            <w:noProof/>
            <w:webHidden/>
          </w:rPr>
          <w:fldChar w:fldCharType="separate"/>
        </w:r>
        <w:r w:rsidR="007715CD">
          <w:rPr>
            <w:noProof/>
            <w:webHidden/>
          </w:rPr>
          <w:t>11</w:t>
        </w:r>
        <w:r>
          <w:rPr>
            <w:noProof/>
            <w:webHidden/>
          </w:rPr>
          <w:fldChar w:fldCharType="end"/>
        </w:r>
      </w:hyperlink>
    </w:p>
    <w:p w14:paraId="73DDCEB6" w14:textId="46083FEF"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5" w:history="1">
        <w:r w:rsidRPr="00613C57">
          <w:rPr>
            <w:rStyle w:val="Hyperlink"/>
            <w:noProof/>
          </w:rPr>
          <w:t>2.3.7.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Random forest</w:t>
        </w:r>
        <w:r>
          <w:rPr>
            <w:noProof/>
            <w:webHidden/>
          </w:rPr>
          <w:tab/>
        </w:r>
        <w:r>
          <w:rPr>
            <w:noProof/>
            <w:webHidden/>
          </w:rPr>
          <w:fldChar w:fldCharType="begin"/>
        </w:r>
        <w:r>
          <w:rPr>
            <w:noProof/>
            <w:webHidden/>
          </w:rPr>
          <w:instrText xml:space="preserve"> PAGEREF _Toc197791975 \h </w:instrText>
        </w:r>
        <w:r>
          <w:rPr>
            <w:noProof/>
            <w:webHidden/>
          </w:rPr>
        </w:r>
        <w:r>
          <w:rPr>
            <w:noProof/>
            <w:webHidden/>
          </w:rPr>
          <w:fldChar w:fldCharType="separate"/>
        </w:r>
        <w:r w:rsidR="007715CD">
          <w:rPr>
            <w:noProof/>
            <w:webHidden/>
          </w:rPr>
          <w:t>12</w:t>
        </w:r>
        <w:r>
          <w:rPr>
            <w:noProof/>
            <w:webHidden/>
          </w:rPr>
          <w:fldChar w:fldCharType="end"/>
        </w:r>
      </w:hyperlink>
    </w:p>
    <w:p w14:paraId="1F5005C5" w14:textId="4BE0E3D7"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6" w:history="1">
        <w:r w:rsidRPr="00613C57">
          <w:rPr>
            <w:rStyle w:val="Hyperlink"/>
            <w:noProof/>
          </w:rPr>
          <w:t>2.3.8.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Máquinas de vectores de soporte (SVM)</w:t>
        </w:r>
        <w:r>
          <w:rPr>
            <w:noProof/>
            <w:webHidden/>
          </w:rPr>
          <w:tab/>
        </w:r>
        <w:r>
          <w:rPr>
            <w:noProof/>
            <w:webHidden/>
          </w:rPr>
          <w:fldChar w:fldCharType="begin"/>
        </w:r>
        <w:r>
          <w:rPr>
            <w:noProof/>
            <w:webHidden/>
          </w:rPr>
          <w:instrText xml:space="preserve"> PAGEREF _Toc197791976 \h </w:instrText>
        </w:r>
        <w:r>
          <w:rPr>
            <w:noProof/>
            <w:webHidden/>
          </w:rPr>
        </w:r>
        <w:r>
          <w:rPr>
            <w:noProof/>
            <w:webHidden/>
          </w:rPr>
          <w:fldChar w:fldCharType="separate"/>
        </w:r>
        <w:r w:rsidR="007715CD">
          <w:rPr>
            <w:noProof/>
            <w:webHidden/>
          </w:rPr>
          <w:t>13</w:t>
        </w:r>
        <w:r>
          <w:rPr>
            <w:noProof/>
            <w:webHidden/>
          </w:rPr>
          <w:fldChar w:fldCharType="end"/>
        </w:r>
      </w:hyperlink>
    </w:p>
    <w:p w14:paraId="5BFA0E89" w14:textId="22C6C305"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7" w:history="1">
        <w:r w:rsidRPr="00613C57">
          <w:rPr>
            <w:rStyle w:val="Hyperlink"/>
            <w:noProof/>
          </w:rPr>
          <w:t>2.4.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Jupyter notebook</w:t>
        </w:r>
        <w:r>
          <w:rPr>
            <w:noProof/>
            <w:webHidden/>
          </w:rPr>
          <w:tab/>
        </w:r>
        <w:r>
          <w:rPr>
            <w:noProof/>
            <w:webHidden/>
          </w:rPr>
          <w:fldChar w:fldCharType="begin"/>
        </w:r>
        <w:r>
          <w:rPr>
            <w:noProof/>
            <w:webHidden/>
          </w:rPr>
          <w:instrText xml:space="preserve"> PAGEREF _Toc197791977 \h </w:instrText>
        </w:r>
        <w:r>
          <w:rPr>
            <w:noProof/>
            <w:webHidden/>
          </w:rPr>
        </w:r>
        <w:r>
          <w:rPr>
            <w:noProof/>
            <w:webHidden/>
          </w:rPr>
          <w:fldChar w:fldCharType="separate"/>
        </w:r>
        <w:r w:rsidR="007715CD">
          <w:rPr>
            <w:noProof/>
            <w:webHidden/>
          </w:rPr>
          <w:t>14</w:t>
        </w:r>
        <w:r>
          <w:rPr>
            <w:noProof/>
            <w:webHidden/>
          </w:rPr>
          <w:fldChar w:fldCharType="end"/>
        </w:r>
      </w:hyperlink>
    </w:p>
    <w:p w14:paraId="230C91E9" w14:textId="79F2CFCF"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8" w:history="1">
        <w:r w:rsidRPr="00613C57">
          <w:rPr>
            <w:rStyle w:val="Hyperlink"/>
            <w:noProof/>
          </w:rPr>
          <w:t>2.5.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Python</w:t>
        </w:r>
        <w:r>
          <w:rPr>
            <w:noProof/>
            <w:webHidden/>
          </w:rPr>
          <w:tab/>
        </w:r>
        <w:r>
          <w:rPr>
            <w:noProof/>
            <w:webHidden/>
          </w:rPr>
          <w:fldChar w:fldCharType="begin"/>
        </w:r>
        <w:r>
          <w:rPr>
            <w:noProof/>
            <w:webHidden/>
          </w:rPr>
          <w:instrText xml:space="preserve"> PAGEREF _Toc197791978 \h </w:instrText>
        </w:r>
        <w:r>
          <w:rPr>
            <w:noProof/>
            <w:webHidden/>
          </w:rPr>
        </w:r>
        <w:r>
          <w:rPr>
            <w:noProof/>
            <w:webHidden/>
          </w:rPr>
          <w:fldChar w:fldCharType="separate"/>
        </w:r>
        <w:r w:rsidR="007715CD">
          <w:rPr>
            <w:noProof/>
            <w:webHidden/>
          </w:rPr>
          <w:t>14</w:t>
        </w:r>
        <w:r>
          <w:rPr>
            <w:noProof/>
            <w:webHidden/>
          </w:rPr>
          <w:fldChar w:fldCharType="end"/>
        </w:r>
      </w:hyperlink>
    </w:p>
    <w:p w14:paraId="34465FF4" w14:textId="735E7B0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9" w:history="1">
        <w:r w:rsidRPr="00613C57">
          <w:rPr>
            <w:rStyle w:val="Hyperlink"/>
            <w:noProof/>
          </w:rPr>
          <w:t>2.6.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Librerías de Python</w:t>
        </w:r>
        <w:r>
          <w:rPr>
            <w:noProof/>
            <w:webHidden/>
          </w:rPr>
          <w:tab/>
        </w:r>
        <w:r>
          <w:rPr>
            <w:noProof/>
            <w:webHidden/>
          </w:rPr>
          <w:fldChar w:fldCharType="begin"/>
        </w:r>
        <w:r>
          <w:rPr>
            <w:noProof/>
            <w:webHidden/>
          </w:rPr>
          <w:instrText xml:space="preserve"> PAGEREF _Toc197791979 \h </w:instrText>
        </w:r>
        <w:r>
          <w:rPr>
            <w:noProof/>
            <w:webHidden/>
          </w:rPr>
        </w:r>
        <w:r>
          <w:rPr>
            <w:noProof/>
            <w:webHidden/>
          </w:rPr>
          <w:fldChar w:fldCharType="separate"/>
        </w:r>
        <w:r w:rsidR="007715CD">
          <w:rPr>
            <w:noProof/>
            <w:webHidden/>
          </w:rPr>
          <w:t>14</w:t>
        </w:r>
        <w:r>
          <w:rPr>
            <w:noProof/>
            <w:webHidden/>
          </w:rPr>
          <w:fldChar w:fldCharType="end"/>
        </w:r>
      </w:hyperlink>
    </w:p>
    <w:p w14:paraId="0ADBD1FC" w14:textId="38DA0253"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0" w:history="1">
        <w:r w:rsidRPr="00613C57">
          <w:rPr>
            <w:rStyle w:val="Hyperlink"/>
            <w:noProof/>
          </w:rPr>
          <w:t>2.6.1.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Numpy</w:t>
        </w:r>
        <w:r>
          <w:rPr>
            <w:noProof/>
            <w:webHidden/>
          </w:rPr>
          <w:tab/>
        </w:r>
        <w:r>
          <w:rPr>
            <w:noProof/>
            <w:webHidden/>
          </w:rPr>
          <w:fldChar w:fldCharType="begin"/>
        </w:r>
        <w:r>
          <w:rPr>
            <w:noProof/>
            <w:webHidden/>
          </w:rPr>
          <w:instrText xml:space="preserve"> PAGEREF _Toc197791980 \h </w:instrText>
        </w:r>
        <w:r>
          <w:rPr>
            <w:noProof/>
            <w:webHidden/>
          </w:rPr>
        </w:r>
        <w:r>
          <w:rPr>
            <w:noProof/>
            <w:webHidden/>
          </w:rPr>
          <w:fldChar w:fldCharType="separate"/>
        </w:r>
        <w:r w:rsidR="007715CD">
          <w:rPr>
            <w:noProof/>
            <w:webHidden/>
          </w:rPr>
          <w:t>14</w:t>
        </w:r>
        <w:r>
          <w:rPr>
            <w:noProof/>
            <w:webHidden/>
          </w:rPr>
          <w:fldChar w:fldCharType="end"/>
        </w:r>
      </w:hyperlink>
    </w:p>
    <w:p w14:paraId="2E1368D2" w14:textId="4787E85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1" w:history="1">
        <w:r w:rsidRPr="00613C57">
          <w:rPr>
            <w:rStyle w:val="Hyperlink"/>
            <w:noProof/>
          </w:rPr>
          <w:t>2.6.2.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Pandas</w:t>
        </w:r>
        <w:r>
          <w:rPr>
            <w:noProof/>
            <w:webHidden/>
          </w:rPr>
          <w:tab/>
        </w:r>
        <w:r>
          <w:rPr>
            <w:noProof/>
            <w:webHidden/>
          </w:rPr>
          <w:fldChar w:fldCharType="begin"/>
        </w:r>
        <w:r>
          <w:rPr>
            <w:noProof/>
            <w:webHidden/>
          </w:rPr>
          <w:instrText xml:space="preserve"> PAGEREF _Toc197791981 \h </w:instrText>
        </w:r>
        <w:r>
          <w:rPr>
            <w:noProof/>
            <w:webHidden/>
          </w:rPr>
        </w:r>
        <w:r>
          <w:rPr>
            <w:noProof/>
            <w:webHidden/>
          </w:rPr>
          <w:fldChar w:fldCharType="separate"/>
        </w:r>
        <w:r w:rsidR="007715CD">
          <w:rPr>
            <w:noProof/>
            <w:webHidden/>
          </w:rPr>
          <w:t>15</w:t>
        </w:r>
        <w:r>
          <w:rPr>
            <w:noProof/>
            <w:webHidden/>
          </w:rPr>
          <w:fldChar w:fldCharType="end"/>
        </w:r>
      </w:hyperlink>
    </w:p>
    <w:p w14:paraId="39A90393" w14:textId="5C24776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2" w:history="1">
        <w:r w:rsidRPr="00613C57">
          <w:rPr>
            <w:rStyle w:val="Hyperlink"/>
            <w:noProof/>
          </w:rPr>
          <w:t>2.6.3.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Matplotlib</w:t>
        </w:r>
        <w:r>
          <w:rPr>
            <w:noProof/>
            <w:webHidden/>
          </w:rPr>
          <w:tab/>
        </w:r>
        <w:r>
          <w:rPr>
            <w:noProof/>
            <w:webHidden/>
          </w:rPr>
          <w:fldChar w:fldCharType="begin"/>
        </w:r>
        <w:r>
          <w:rPr>
            <w:noProof/>
            <w:webHidden/>
          </w:rPr>
          <w:instrText xml:space="preserve"> PAGEREF _Toc197791982 \h </w:instrText>
        </w:r>
        <w:r>
          <w:rPr>
            <w:noProof/>
            <w:webHidden/>
          </w:rPr>
        </w:r>
        <w:r>
          <w:rPr>
            <w:noProof/>
            <w:webHidden/>
          </w:rPr>
          <w:fldChar w:fldCharType="separate"/>
        </w:r>
        <w:r w:rsidR="007715CD">
          <w:rPr>
            <w:noProof/>
            <w:webHidden/>
          </w:rPr>
          <w:t>15</w:t>
        </w:r>
        <w:r>
          <w:rPr>
            <w:noProof/>
            <w:webHidden/>
          </w:rPr>
          <w:fldChar w:fldCharType="end"/>
        </w:r>
      </w:hyperlink>
    </w:p>
    <w:p w14:paraId="23FAFC97" w14:textId="6021154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3" w:history="1">
        <w:r w:rsidRPr="00613C57">
          <w:rPr>
            <w:rStyle w:val="Hyperlink"/>
            <w:noProof/>
          </w:rPr>
          <w:t>2.6.4.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Scikit-learn</w:t>
        </w:r>
        <w:r>
          <w:rPr>
            <w:noProof/>
            <w:webHidden/>
          </w:rPr>
          <w:tab/>
        </w:r>
        <w:r>
          <w:rPr>
            <w:noProof/>
            <w:webHidden/>
          </w:rPr>
          <w:fldChar w:fldCharType="begin"/>
        </w:r>
        <w:r>
          <w:rPr>
            <w:noProof/>
            <w:webHidden/>
          </w:rPr>
          <w:instrText xml:space="preserve"> PAGEREF _Toc197791983 \h </w:instrText>
        </w:r>
        <w:r>
          <w:rPr>
            <w:noProof/>
            <w:webHidden/>
          </w:rPr>
        </w:r>
        <w:r>
          <w:rPr>
            <w:noProof/>
            <w:webHidden/>
          </w:rPr>
          <w:fldChar w:fldCharType="separate"/>
        </w:r>
        <w:r w:rsidR="007715CD">
          <w:rPr>
            <w:noProof/>
            <w:webHidden/>
          </w:rPr>
          <w:t>15</w:t>
        </w:r>
        <w:r>
          <w:rPr>
            <w:noProof/>
            <w:webHidden/>
          </w:rPr>
          <w:fldChar w:fldCharType="end"/>
        </w:r>
      </w:hyperlink>
    </w:p>
    <w:p w14:paraId="6EB8ECB1" w14:textId="0E5D614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4" w:history="1">
        <w:r w:rsidRPr="00613C57">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Mejor modelo de machine learning</w:t>
        </w:r>
        <w:r>
          <w:rPr>
            <w:noProof/>
            <w:webHidden/>
          </w:rPr>
          <w:tab/>
        </w:r>
        <w:r>
          <w:rPr>
            <w:noProof/>
            <w:webHidden/>
          </w:rPr>
          <w:fldChar w:fldCharType="begin"/>
        </w:r>
        <w:r>
          <w:rPr>
            <w:noProof/>
            <w:webHidden/>
          </w:rPr>
          <w:instrText xml:space="preserve"> PAGEREF _Toc197791984 \h </w:instrText>
        </w:r>
        <w:r>
          <w:rPr>
            <w:noProof/>
            <w:webHidden/>
          </w:rPr>
        </w:r>
        <w:r>
          <w:rPr>
            <w:noProof/>
            <w:webHidden/>
          </w:rPr>
          <w:fldChar w:fldCharType="separate"/>
        </w:r>
        <w:r w:rsidR="007715CD">
          <w:rPr>
            <w:noProof/>
            <w:webHidden/>
          </w:rPr>
          <w:t>15</w:t>
        </w:r>
        <w:r>
          <w:rPr>
            <w:noProof/>
            <w:webHidden/>
          </w:rPr>
          <w:fldChar w:fldCharType="end"/>
        </w:r>
      </w:hyperlink>
    </w:p>
    <w:p w14:paraId="475D3936" w14:textId="71471B1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5" w:history="1">
        <w:r w:rsidRPr="00613C57">
          <w:rPr>
            <w:rStyle w:val="Hyperlink"/>
            <w:noProof/>
          </w:rPr>
          <w:t>2.2.1.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F1-Score</w:t>
        </w:r>
        <w:r>
          <w:rPr>
            <w:noProof/>
            <w:webHidden/>
          </w:rPr>
          <w:tab/>
        </w:r>
        <w:r>
          <w:rPr>
            <w:noProof/>
            <w:webHidden/>
          </w:rPr>
          <w:fldChar w:fldCharType="begin"/>
        </w:r>
        <w:r>
          <w:rPr>
            <w:noProof/>
            <w:webHidden/>
          </w:rPr>
          <w:instrText xml:space="preserve"> PAGEREF _Toc197791985 \h </w:instrText>
        </w:r>
        <w:r>
          <w:rPr>
            <w:noProof/>
            <w:webHidden/>
          </w:rPr>
        </w:r>
        <w:r>
          <w:rPr>
            <w:noProof/>
            <w:webHidden/>
          </w:rPr>
          <w:fldChar w:fldCharType="separate"/>
        </w:r>
        <w:r w:rsidR="007715CD">
          <w:rPr>
            <w:noProof/>
            <w:webHidden/>
          </w:rPr>
          <w:t>15</w:t>
        </w:r>
        <w:r>
          <w:rPr>
            <w:noProof/>
            <w:webHidden/>
          </w:rPr>
          <w:fldChar w:fldCharType="end"/>
        </w:r>
      </w:hyperlink>
    </w:p>
    <w:p w14:paraId="5E68B0A5" w14:textId="521BB7B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6" w:history="1">
        <w:r w:rsidRPr="00613C57">
          <w:rPr>
            <w:rStyle w:val="Hyperlink"/>
            <w:noProof/>
          </w:rPr>
          <w:t>2.2.2.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F1-Score ponderado</w:t>
        </w:r>
        <w:r>
          <w:rPr>
            <w:noProof/>
            <w:webHidden/>
          </w:rPr>
          <w:tab/>
        </w:r>
        <w:r>
          <w:rPr>
            <w:noProof/>
            <w:webHidden/>
          </w:rPr>
          <w:fldChar w:fldCharType="begin"/>
        </w:r>
        <w:r>
          <w:rPr>
            <w:noProof/>
            <w:webHidden/>
          </w:rPr>
          <w:instrText xml:space="preserve"> PAGEREF _Toc197791986 \h </w:instrText>
        </w:r>
        <w:r>
          <w:rPr>
            <w:noProof/>
            <w:webHidden/>
          </w:rPr>
        </w:r>
        <w:r>
          <w:rPr>
            <w:noProof/>
            <w:webHidden/>
          </w:rPr>
          <w:fldChar w:fldCharType="separate"/>
        </w:r>
        <w:r w:rsidR="007715CD">
          <w:rPr>
            <w:noProof/>
            <w:webHidden/>
          </w:rPr>
          <w:t>16</w:t>
        </w:r>
        <w:r>
          <w:rPr>
            <w:noProof/>
            <w:webHidden/>
          </w:rPr>
          <w:fldChar w:fldCharType="end"/>
        </w:r>
      </w:hyperlink>
    </w:p>
    <w:p w14:paraId="714D9696" w14:textId="4AB100E4"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87" w:history="1">
        <w:r w:rsidRPr="00613C57">
          <w:rPr>
            <w:rStyle w:val="Hyperlink"/>
            <w:noProof/>
          </w:rPr>
          <w:t>3.</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Marco metodológico</w:t>
        </w:r>
        <w:r>
          <w:rPr>
            <w:noProof/>
            <w:webHidden/>
          </w:rPr>
          <w:tab/>
        </w:r>
        <w:r>
          <w:rPr>
            <w:noProof/>
            <w:webHidden/>
          </w:rPr>
          <w:fldChar w:fldCharType="begin"/>
        </w:r>
        <w:r>
          <w:rPr>
            <w:noProof/>
            <w:webHidden/>
          </w:rPr>
          <w:instrText xml:space="preserve"> PAGEREF _Toc197791987 \h </w:instrText>
        </w:r>
        <w:r>
          <w:rPr>
            <w:noProof/>
            <w:webHidden/>
          </w:rPr>
        </w:r>
        <w:r>
          <w:rPr>
            <w:noProof/>
            <w:webHidden/>
          </w:rPr>
          <w:fldChar w:fldCharType="separate"/>
        </w:r>
        <w:r w:rsidR="007715CD">
          <w:rPr>
            <w:noProof/>
            <w:webHidden/>
          </w:rPr>
          <w:t>17</w:t>
        </w:r>
        <w:r>
          <w:rPr>
            <w:noProof/>
            <w:webHidden/>
          </w:rPr>
          <w:fldChar w:fldCharType="end"/>
        </w:r>
      </w:hyperlink>
    </w:p>
    <w:p w14:paraId="4896E0DE" w14:textId="49F0ED1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8" w:history="1">
        <w:r w:rsidRPr="00613C57">
          <w:rPr>
            <w:rStyle w:val="Hyperlink"/>
            <w:noProof/>
          </w:rPr>
          <w:t>3.1.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Área de estudio</w:t>
        </w:r>
        <w:r>
          <w:rPr>
            <w:noProof/>
            <w:webHidden/>
          </w:rPr>
          <w:tab/>
        </w:r>
        <w:r>
          <w:rPr>
            <w:noProof/>
            <w:webHidden/>
          </w:rPr>
          <w:fldChar w:fldCharType="begin"/>
        </w:r>
        <w:r>
          <w:rPr>
            <w:noProof/>
            <w:webHidden/>
          </w:rPr>
          <w:instrText xml:space="preserve"> PAGEREF _Toc197791988 \h </w:instrText>
        </w:r>
        <w:r>
          <w:rPr>
            <w:noProof/>
            <w:webHidden/>
          </w:rPr>
        </w:r>
        <w:r>
          <w:rPr>
            <w:noProof/>
            <w:webHidden/>
          </w:rPr>
          <w:fldChar w:fldCharType="separate"/>
        </w:r>
        <w:r w:rsidR="007715CD">
          <w:rPr>
            <w:noProof/>
            <w:webHidden/>
          </w:rPr>
          <w:t>17</w:t>
        </w:r>
        <w:r>
          <w:rPr>
            <w:noProof/>
            <w:webHidden/>
          </w:rPr>
          <w:fldChar w:fldCharType="end"/>
        </w:r>
      </w:hyperlink>
    </w:p>
    <w:p w14:paraId="5F3D7F89" w14:textId="1E1FC1A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9" w:history="1">
        <w:r w:rsidRPr="00613C57">
          <w:rPr>
            <w:rStyle w:val="Hyperlink"/>
            <w:noProof/>
          </w:rPr>
          <w:t>3.2.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Flujograma metodológico</w:t>
        </w:r>
        <w:r>
          <w:rPr>
            <w:noProof/>
            <w:webHidden/>
          </w:rPr>
          <w:tab/>
        </w:r>
        <w:r>
          <w:rPr>
            <w:noProof/>
            <w:webHidden/>
          </w:rPr>
          <w:fldChar w:fldCharType="begin"/>
        </w:r>
        <w:r>
          <w:rPr>
            <w:noProof/>
            <w:webHidden/>
          </w:rPr>
          <w:instrText xml:space="preserve"> PAGEREF _Toc197791989 \h </w:instrText>
        </w:r>
        <w:r>
          <w:rPr>
            <w:noProof/>
            <w:webHidden/>
          </w:rPr>
        </w:r>
        <w:r>
          <w:rPr>
            <w:noProof/>
            <w:webHidden/>
          </w:rPr>
          <w:fldChar w:fldCharType="separate"/>
        </w:r>
        <w:r w:rsidR="007715CD">
          <w:rPr>
            <w:noProof/>
            <w:webHidden/>
          </w:rPr>
          <w:t>18</w:t>
        </w:r>
        <w:r>
          <w:rPr>
            <w:noProof/>
            <w:webHidden/>
          </w:rPr>
          <w:fldChar w:fldCharType="end"/>
        </w:r>
      </w:hyperlink>
    </w:p>
    <w:p w14:paraId="55529145" w14:textId="461FC672"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90" w:history="1">
        <w:r w:rsidRPr="00613C57">
          <w:rPr>
            <w:rStyle w:val="Hyperlink"/>
            <w:noProof/>
          </w:rPr>
          <w:t>3.3.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Fuentes de información</w:t>
        </w:r>
        <w:r>
          <w:rPr>
            <w:noProof/>
            <w:webHidden/>
          </w:rPr>
          <w:tab/>
        </w:r>
        <w:r>
          <w:rPr>
            <w:noProof/>
            <w:webHidden/>
          </w:rPr>
          <w:fldChar w:fldCharType="begin"/>
        </w:r>
        <w:r>
          <w:rPr>
            <w:noProof/>
            <w:webHidden/>
          </w:rPr>
          <w:instrText xml:space="preserve"> PAGEREF _Toc197791990 \h </w:instrText>
        </w:r>
        <w:r>
          <w:rPr>
            <w:noProof/>
            <w:webHidden/>
          </w:rPr>
        </w:r>
        <w:r>
          <w:rPr>
            <w:noProof/>
            <w:webHidden/>
          </w:rPr>
          <w:fldChar w:fldCharType="separate"/>
        </w:r>
        <w:r w:rsidR="007715CD">
          <w:rPr>
            <w:noProof/>
            <w:webHidden/>
          </w:rPr>
          <w:t>19</w:t>
        </w:r>
        <w:r>
          <w:rPr>
            <w:noProof/>
            <w:webHidden/>
          </w:rPr>
          <w:fldChar w:fldCharType="end"/>
        </w:r>
      </w:hyperlink>
    </w:p>
    <w:p w14:paraId="5B9BF07C" w14:textId="21BF58C0"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1" w:history="1">
        <w:r w:rsidRPr="00613C57">
          <w:rPr>
            <w:rStyle w:val="Hyperlink"/>
            <w:noProof/>
          </w:rPr>
          <w:t>3.3.1.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Fuentes de información secundaria</w:t>
        </w:r>
        <w:r>
          <w:rPr>
            <w:noProof/>
            <w:webHidden/>
          </w:rPr>
          <w:tab/>
        </w:r>
        <w:r>
          <w:rPr>
            <w:noProof/>
            <w:webHidden/>
          </w:rPr>
          <w:fldChar w:fldCharType="begin"/>
        </w:r>
        <w:r>
          <w:rPr>
            <w:noProof/>
            <w:webHidden/>
          </w:rPr>
          <w:instrText xml:space="preserve"> PAGEREF _Toc197791991 \h </w:instrText>
        </w:r>
        <w:r>
          <w:rPr>
            <w:noProof/>
            <w:webHidden/>
          </w:rPr>
        </w:r>
        <w:r>
          <w:rPr>
            <w:noProof/>
            <w:webHidden/>
          </w:rPr>
          <w:fldChar w:fldCharType="separate"/>
        </w:r>
        <w:r w:rsidR="007715CD">
          <w:rPr>
            <w:noProof/>
            <w:webHidden/>
          </w:rPr>
          <w:t>19</w:t>
        </w:r>
        <w:r>
          <w:rPr>
            <w:noProof/>
            <w:webHidden/>
          </w:rPr>
          <w:fldChar w:fldCharType="end"/>
        </w:r>
      </w:hyperlink>
    </w:p>
    <w:p w14:paraId="0865BEE2" w14:textId="0C08B2F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92" w:history="1">
        <w:r w:rsidRPr="00613C57">
          <w:rPr>
            <w:rStyle w:val="Hyperlink"/>
            <w:noProof/>
          </w:rPr>
          <w:t>3.4.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Recolectar, consolidar y preprocesar datos históricos desde el año 2015 al 2024</w:t>
        </w:r>
        <w:r>
          <w:rPr>
            <w:noProof/>
            <w:webHidden/>
          </w:rPr>
          <w:tab/>
        </w:r>
        <w:r>
          <w:rPr>
            <w:noProof/>
            <w:webHidden/>
          </w:rPr>
          <w:fldChar w:fldCharType="begin"/>
        </w:r>
        <w:r>
          <w:rPr>
            <w:noProof/>
            <w:webHidden/>
          </w:rPr>
          <w:instrText xml:space="preserve"> PAGEREF _Toc197791992 \h </w:instrText>
        </w:r>
        <w:r>
          <w:rPr>
            <w:noProof/>
            <w:webHidden/>
          </w:rPr>
        </w:r>
        <w:r>
          <w:rPr>
            <w:noProof/>
            <w:webHidden/>
          </w:rPr>
          <w:fldChar w:fldCharType="separate"/>
        </w:r>
        <w:r w:rsidR="007715CD">
          <w:rPr>
            <w:noProof/>
            <w:webHidden/>
          </w:rPr>
          <w:t>20</w:t>
        </w:r>
        <w:r>
          <w:rPr>
            <w:noProof/>
            <w:webHidden/>
          </w:rPr>
          <w:fldChar w:fldCharType="end"/>
        </w:r>
      </w:hyperlink>
    </w:p>
    <w:p w14:paraId="4258A4EA" w14:textId="1EAAECAB"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3" w:history="1">
        <w:r w:rsidRPr="00613C57">
          <w:rPr>
            <w:rStyle w:val="Hyperlink"/>
            <w:noProof/>
          </w:rPr>
          <w:t>3.4.1.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Recolectar y consolidar datos históricos</w:t>
        </w:r>
        <w:r>
          <w:rPr>
            <w:noProof/>
            <w:webHidden/>
          </w:rPr>
          <w:tab/>
        </w:r>
        <w:r>
          <w:rPr>
            <w:noProof/>
            <w:webHidden/>
          </w:rPr>
          <w:fldChar w:fldCharType="begin"/>
        </w:r>
        <w:r>
          <w:rPr>
            <w:noProof/>
            <w:webHidden/>
          </w:rPr>
          <w:instrText xml:space="preserve"> PAGEREF _Toc197791993 \h </w:instrText>
        </w:r>
        <w:r>
          <w:rPr>
            <w:noProof/>
            <w:webHidden/>
          </w:rPr>
        </w:r>
        <w:r>
          <w:rPr>
            <w:noProof/>
            <w:webHidden/>
          </w:rPr>
          <w:fldChar w:fldCharType="separate"/>
        </w:r>
        <w:r w:rsidR="007715CD">
          <w:rPr>
            <w:noProof/>
            <w:webHidden/>
          </w:rPr>
          <w:t>20</w:t>
        </w:r>
        <w:r>
          <w:rPr>
            <w:noProof/>
            <w:webHidden/>
          </w:rPr>
          <w:fldChar w:fldCharType="end"/>
        </w:r>
      </w:hyperlink>
    </w:p>
    <w:p w14:paraId="5DBB836A" w14:textId="0066D70B"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4" w:history="1">
        <w:r w:rsidRPr="00613C57">
          <w:rPr>
            <w:rStyle w:val="Hyperlink"/>
            <w:noProof/>
          </w:rPr>
          <w:t>3.4.2.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Preprocesamiento y limpieza de datos</w:t>
        </w:r>
        <w:r>
          <w:rPr>
            <w:noProof/>
            <w:webHidden/>
          </w:rPr>
          <w:tab/>
        </w:r>
        <w:r>
          <w:rPr>
            <w:noProof/>
            <w:webHidden/>
          </w:rPr>
          <w:fldChar w:fldCharType="begin"/>
        </w:r>
        <w:r>
          <w:rPr>
            <w:noProof/>
            <w:webHidden/>
          </w:rPr>
          <w:instrText xml:space="preserve"> PAGEREF _Toc197791994 \h </w:instrText>
        </w:r>
        <w:r>
          <w:rPr>
            <w:noProof/>
            <w:webHidden/>
          </w:rPr>
        </w:r>
        <w:r>
          <w:rPr>
            <w:noProof/>
            <w:webHidden/>
          </w:rPr>
          <w:fldChar w:fldCharType="separate"/>
        </w:r>
        <w:r w:rsidR="007715CD">
          <w:rPr>
            <w:noProof/>
            <w:webHidden/>
          </w:rPr>
          <w:t>21</w:t>
        </w:r>
        <w:r>
          <w:rPr>
            <w:noProof/>
            <w:webHidden/>
          </w:rPr>
          <w:fldChar w:fldCharType="end"/>
        </w:r>
      </w:hyperlink>
    </w:p>
    <w:p w14:paraId="7DAD749D" w14:textId="36CE7A17"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5" w:history="1">
        <w:r w:rsidRPr="00613C57">
          <w:rPr>
            <w:rStyle w:val="Hyperlink"/>
            <w:noProof/>
          </w:rPr>
          <w:t>3.4.3.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Contando la cantidad de filas y columnas</w:t>
        </w:r>
        <w:r>
          <w:rPr>
            <w:noProof/>
            <w:webHidden/>
          </w:rPr>
          <w:tab/>
        </w:r>
        <w:r>
          <w:rPr>
            <w:noProof/>
            <w:webHidden/>
          </w:rPr>
          <w:fldChar w:fldCharType="begin"/>
        </w:r>
        <w:r>
          <w:rPr>
            <w:noProof/>
            <w:webHidden/>
          </w:rPr>
          <w:instrText xml:space="preserve"> PAGEREF _Toc197791995 \h </w:instrText>
        </w:r>
        <w:r>
          <w:rPr>
            <w:noProof/>
            <w:webHidden/>
          </w:rPr>
        </w:r>
        <w:r>
          <w:rPr>
            <w:noProof/>
            <w:webHidden/>
          </w:rPr>
          <w:fldChar w:fldCharType="separate"/>
        </w:r>
        <w:r w:rsidR="007715CD">
          <w:rPr>
            <w:noProof/>
            <w:webHidden/>
          </w:rPr>
          <w:t>22</w:t>
        </w:r>
        <w:r>
          <w:rPr>
            <w:noProof/>
            <w:webHidden/>
          </w:rPr>
          <w:fldChar w:fldCharType="end"/>
        </w:r>
      </w:hyperlink>
    </w:p>
    <w:p w14:paraId="025F9596" w14:textId="560A735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6" w:history="1">
        <w:r w:rsidRPr="00613C57">
          <w:rPr>
            <w:rStyle w:val="Hyperlink"/>
            <w:noProof/>
          </w:rPr>
          <w:t>3.4.4.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Verificación de valores nulos</w:t>
        </w:r>
        <w:r>
          <w:rPr>
            <w:noProof/>
            <w:webHidden/>
          </w:rPr>
          <w:tab/>
        </w:r>
        <w:r>
          <w:rPr>
            <w:noProof/>
            <w:webHidden/>
          </w:rPr>
          <w:fldChar w:fldCharType="begin"/>
        </w:r>
        <w:r>
          <w:rPr>
            <w:noProof/>
            <w:webHidden/>
          </w:rPr>
          <w:instrText xml:space="preserve"> PAGEREF _Toc197791996 \h </w:instrText>
        </w:r>
        <w:r>
          <w:rPr>
            <w:noProof/>
            <w:webHidden/>
          </w:rPr>
        </w:r>
        <w:r>
          <w:rPr>
            <w:noProof/>
            <w:webHidden/>
          </w:rPr>
          <w:fldChar w:fldCharType="separate"/>
        </w:r>
        <w:r w:rsidR="007715CD">
          <w:rPr>
            <w:noProof/>
            <w:webHidden/>
          </w:rPr>
          <w:t>23</w:t>
        </w:r>
        <w:r>
          <w:rPr>
            <w:noProof/>
            <w:webHidden/>
          </w:rPr>
          <w:fldChar w:fldCharType="end"/>
        </w:r>
      </w:hyperlink>
    </w:p>
    <w:p w14:paraId="27FA5A5C" w14:textId="5998540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7" w:history="1">
        <w:r w:rsidRPr="00613C57">
          <w:rPr>
            <w:rStyle w:val="Hyperlink"/>
            <w:noProof/>
          </w:rPr>
          <w:t>3.4.5.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Borrando valores nulos y duplicados</w:t>
        </w:r>
        <w:r>
          <w:rPr>
            <w:noProof/>
            <w:webHidden/>
          </w:rPr>
          <w:tab/>
        </w:r>
        <w:r>
          <w:rPr>
            <w:noProof/>
            <w:webHidden/>
          </w:rPr>
          <w:fldChar w:fldCharType="begin"/>
        </w:r>
        <w:r>
          <w:rPr>
            <w:noProof/>
            <w:webHidden/>
          </w:rPr>
          <w:instrText xml:space="preserve"> PAGEREF _Toc197791997 \h </w:instrText>
        </w:r>
        <w:r>
          <w:rPr>
            <w:noProof/>
            <w:webHidden/>
          </w:rPr>
        </w:r>
        <w:r>
          <w:rPr>
            <w:noProof/>
            <w:webHidden/>
          </w:rPr>
          <w:fldChar w:fldCharType="separate"/>
        </w:r>
        <w:r w:rsidR="007715CD">
          <w:rPr>
            <w:noProof/>
            <w:webHidden/>
          </w:rPr>
          <w:t>23</w:t>
        </w:r>
        <w:r>
          <w:rPr>
            <w:noProof/>
            <w:webHidden/>
          </w:rPr>
          <w:fldChar w:fldCharType="end"/>
        </w:r>
      </w:hyperlink>
    </w:p>
    <w:p w14:paraId="4A693E1C" w14:textId="722A9C8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8" w:history="1">
        <w:r w:rsidRPr="00613C57">
          <w:rPr>
            <w:rStyle w:val="Hyperlink"/>
            <w:noProof/>
          </w:rPr>
          <w:t>3.4.6.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Tratamiento de valores nulos por columnas categóricas y numéricas</w:t>
        </w:r>
        <w:r>
          <w:rPr>
            <w:noProof/>
            <w:webHidden/>
          </w:rPr>
          <w:tab/>
        </w:r>
        <w:r>
          <w:rPr>
            <w:noProof/>
            <w:webHidden/>
          </w:rPr>
          <w:fldChar w:fldCharType="begin"/>
        </w:r>
        <w:r>
          <w:rPr>
            <w:noProof/>
            <w:webHidden/>
          </w:rPr>
          <w:instrText xml:space="preserve"> PAGEREF _Toc197791998 \h </w:instrText>
        </w:r>
        <w:r>
          <w:rPr>
            <w:noProof/>
            <w:webHidden/>
          </w:rPr>
        </w:r>
        <w:r>
          <w:rPr>
            <w:noProof/>
            <w:webHidden/>
          </w:rPr>
          <w:fldChar w:fldCharType="separate"/>
        </w:r>
        <w:r w:rsidR="007715CD">
          <w:rPr>
            <w:noProof/>
            <w:webHidden/>
          </w:rPr>
          <w:t>24</w:t>
        </w:r>
        <w:r>
          <w:rPr>
            <w:noProof/>
            <w:webHidden/>
          </w:rPr>
          <w:fldChar w:fldCharType="end"/>
        </w:r>
      </w:hyperlink>
    </w:p>
    <w:p w14:paraId="42809BFA" w14:textId="3FADB3A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9" w:history="1">
        <w:r w:rsidRPr="00613C57">
          <w:rPr>
            <w:rStyle w:val="Hyperlink"/>
            <w:noProof/>
          </w:rPr>
          <w:t>3.4.7.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Tratamiento de valores nulos en la columna Numero CI</w:t>
        </w:r>
        <w:r>
          <w:rPr>
            <w:noProof/>
            <w:webHidden/>
          </w:rPr>
          <w:tab/>
        </w:r>
        <w:r>
          <w:rPr>
            <w:noProof/>
            <w:webHidden/>
          </w:rPr>
          <w:fldChar w:fldCharType="begin"/>
        </w:r>
        <w:r>
          <w:rPr>
            <w:noProof/>
            <w:webHidden/>
          </w:rPr>
          <w:instrText xml:space="preserve"> PAGEREF _Toc197791999 \h </w:instrText>
        </w:r>
        <w:r>
          <w:rPr>
            <w:noProof/>
            <w:webHidden/>
          </w:rPr>
        </w:r>
        <w:r>
          <w:rPr>
            <w:noProof/>
            <w:webHidden/>
          </w:rPr>
          <w:fldChar w:fldCharType="separate"/>
        </w:r>
        <w:r w:rsidR="007715CD">
          <w:rPr>
            <w:noProof/>
            <w:webHidden/>
          </w:rPr>
          <w:t>24</w:t>
        </w:r>
        <w:r>
          <w:rPr>
            <w:noProof/>
            <w:webHidden/>
          </w:rPr>
          <w:fldChar w:fldCharType="end"/>
        </w:r>
      </w:hyperlink>
    </w:p>
    <w:p w14:paraId="5AEC9D8F" w14:textId="09CC7E2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0" w:history="1">
        <w:r w:rsidRPr="00613C57">
          <w:rPr>
            <w:rStyle w:val="Hyperlink"/>
            <w:noProof/>
          </w:rPr>
          <w:t>3.4.8.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Cambio de tipo de dato a Fecha de nacimiento</w:t>
        </w:r>
        <w:r>
          <w:rPr>
            <w:noProof/>
            <w:webHidden/>
          </w:rPr>
          <w:tab/>
        </w:r>
        <w:r>
          <w:rPr>
            <w:noProof/>
            <w:webHidden/>
          </w:rPr>
          <w:fldChar w:fldCharType="begin"/>
        </w:r>
        <w:r>
          <w:rPr>
            <w:noProof/>
            <w:webHidden/>
          </w:rPr>
          <w:instrText xml:space="preserve"> PAGEREF _Toc197792000 \h </w:instrText>
        </w:r>
        <w:r>
          <w:rPr>
            <w:noProof/>
            <w:webHidden/>
          </w:rPr>
        </w:r>
        <w:r>
          <w:rPr>
            <w:noProof/>
            <w:webHidden/>
          </w:rPr>
          <w:fldChar w:fldCharType="separate"/>
        </w:r>
        <w:r w:rsidR="007715CD">
          <w:rPr>
            <w:noProof/>
            <w:webHidden/>
          </w:rPr>
          <w:t>25</w:t>
        </w:r>
        <w:r>
          <w:rPr>
            <w:noProof/>
            <w:webHidden/>
          </w:rPr>
          <w:fldChar w:fldCharType="end"/>
        </w:r>
      </w:hyperlink>
    </w:p>
    <w:p w14:paraId="42656BB0" w14:textId="0939E7E0"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1" w:history="1">
        <w:r w:rsidRPr="00613C57">
          <w:rPr>
            <w:rStyle w:val="Hyperlink"/>
            <w:noProof/>
          </w:rPr>
          <w:t>3.4.9.</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Separando datos personales y calificaciones</w:t>
        </w:r>
        <w:r>
          <w:rPr>
            <w:noProof/>
            <w:webHidden/>
          </w:rPr>
          <w:tab/>
        </w:r>
        <w:r>
          <w:rPr>
            <w:noProof/>
            <w:webHidden/>
          </w:rPr>
          <w:fldChar w:fldCharType="begin"/>
        </w:r>
        <w:r>
          <w:rPr>
            <w:noProof/>
            <w:webHidden/>
          </w:rPr>
          <w:instrText xml:space="preserve"> PAGEREF _Toc197792001 \h </w:instrText>
        </w:r>
        <w:r>
          <w:rPr>
            <w:noProof/>
            <w:webHidden/>
          </w:rPr>
        </w:r>
        <w:r>
          <w:rPr>
            <w:noProof/>
            <w:webHidden/>
          </w:rPr>
          <w:fldChar w:fldCharType="separate"/>
        </w:r>
        <w:r w:rsidR="007715CD">
          <w:rPr>
            <w:noProof/>
            <w:webHidden/>
          </w:rPr>
          <w:t>25</w:t>
        </w:r>
        <w:r>
          <w:rPr>
            <w:noProof/>
            <w:webHidden/>
          </w:rPr>
          <w:fldChar w:fldCharType="end"/>
        </w:r>
      </w:hyperlink>
    </w:p>
    <w:p w14:paraId="47E118A0" w14:textId="324616A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2" w:history="1">
        <w:r w:rsidRPr="00613C57">
          <w:rPr>
            <w:rStyle w:val="Hyperlink"/>
            <w:noProof/>
          </w:rPr>
          <w:t>3.4.10.</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Guardado de datos personales y calificaciones en archivos separados</w:t>
        </w:r>
        <w:r>
          <w:rPr>
            <w:noProof/>
            <w:webHidden/>
          </w:rPr>
          <w:tab/>
        </w:r>
        <w:r>
          <w:rPr>
            <w:noProof/>
            <w:webHidden/>
          </w:rPr>
          <w:fldChar w:fldCharType="begin"/>
        </w:r>
        <w:r>
          <w:rPr>
            <w:noProof/>
            <w:webHidden/>
          </w:rPr>
          <w:instrText xml:space="preserve"> PAGEREF _Toc197792002 \h </w:instrText>
        </w:r>
        <w:r>
          <w:rPr>
            <w:noProof/>
            <w:webHidden/>
          </w:rPr>
        </w:r>
        <w:r>
          <w:rPr>
            <w:noProof/>
            <w:webHidden/>
          </w:rPr>
          <w:fldChar w:fldCharType="separate"/>
        </w:r>
        <w:r w:rsidR="007715CD">
          <w:rPr>
            <w:noProof/>
            <w:webHidden/>
          </w:rPr>
          <w:t>25</w:t>
        </w:r>
        <w:r>
          <w:rPr>
            <w:noProof/>
            <w:webHidden/>
          </w:rPr>
          <w:fldChar w:fldCharType="end"/>
        </w:r>
      </w:hyperlink>
    </w:p>
    <w:p w14:paraId="217A9C3A" w14:textId="32E4926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3" w:history="1">
        <w:r w:rsidRPr="00613C57">
          <w:rPr>
            <w:rStyle w:val="Hyperlink"/>
            <w:noProof/>
          </w:rPr>
          <w:t>3.4.11.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Quitando a estudiantes con promedio = 0</w:t>
        </w:r>
        <w:r>
          <w:rPr>
            <w:noProof/>
            <w:webHidden/>
          </w:rPr>
          <w:tab/>
        </w:r>
        <w:r>
          <w:rPr>
            <w:noProof/>
            <w:webHidden/>
          </w:rPr>
          <w:fldChar w:fldCharType="begin"/>
        </w:r>
        <w:r>
          <w:rPr>
            <w:noProof/>
            <w:webHidden/>
          </w:rPr>
          <w:instrText xml:space="preserve"> PAGEREF _Toc197792003 \h </w:instrText>
        </w:r>
        <w:r>
          <w:rPr>
            <w:noProof/>
            <w:webHidden/>
          </w:rPr>
        </w:r>
        <w:r>
          <w:rPr>
            <w:noProof/>
            <w:webHidden/>
          </w:rPr>
          <w:fldChar w:fldCharType="separate"/>
        </w:r>
        <w:r w:rsidR="007715CD">
          <w:rPr>
            <w:noProof/>
            <w:webHidden/>
          </w:rPr>
          <w:t>25</w:t>
        </w:r>
        <w:r>
          <w:rPr>
            <w:noProof/>
            <w:webHidden/>
          </w:rPr>
          <w:fldChar w:fldCharType="end"/>
        </w:r>
      </w:hyperlink>
    </w:p>
    <w:p w14:paraId="77C81856" w14:textId="432A509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4" w:history="1">
        <w:r w:rsidRPr="00613C57">
          <w:rPr>
            <w:rStyle w:val="Hyperlink"/>
            <w:noProof/>
          </w:rPr>
          <w:t>3.4.12.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Convirtiendo la gestión a tipo de dato entero</w:t>
        </w:r>
        <w:r>
          <w:rPr>
            <w:noProof/>
            <w:webHidden/>
          </w:rPr>
          <w:tab/>
        </w:r>
        <w:r>
          <w:rPr>
            <w:noProof/>
            <w:webHidden/>
          </w:rPr>
          <w:fldChar w:fldCharType="begin"/>
        </w:r>
        <w:r>
          <w:rPr>
            <w:noProof/>
            <w:webHidden/>
          </w:rPr>
          <w:instrText xml:space="preserve"> PAGEREF _Toc197792004 \h </w:instrText>
        </w:r>
        <w:r>
          <w:rPr>
            <w:noProof/>
            <w:webHidden/>
          </w:rPr>
        </w:r>
        <w:r>
          <w:rPr>
            <w:noProof/>
            <w:webHidden/>
          </w:rPr>
          <w:fldChar w:fldCharType="separate"/>
        </w:r>
        <w:r w:rsidR="007715CD">
          <w:rPr>
            <w:noProof/>
            <w:webHidden/>
          </w:rPr>
          <w:t>26</w:t>
        </w:r>
        <w:r>
          <w:rPr>
            <w:noProof/>
            <w:webHidden/>
          </w:rPr>
          <w:fldChar w:fldCharType="end"/>
        </w:r>
      </w:hyperlink>
    </w:p>
    <w:p w14:paraId="525A8F15" w14:textId="573E184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5" w:history="1">
        <w:r w:rsidRPr="00613C57">
          <w:rPr>
            <w:rStyle w:val="Hyperlink"/>
            <w:noProof/>
          </w:rPr>
          <w:t>3.5.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Analizar la evolución del rendimiento académico de los estudiantes</w:t>
        </w:r>
        <w:r>
          <w:rPr>
            <w:noProof/>
            <w:webHidden/>
          </w:rPr>
          <w:tab/>
        </w:r>
        <w:r>
          <w:rPr>
            <w:noProof/>
            <w:webHidden/>
          </w:rPr>
          <w:fldChar w:fldCharType="begin"/>
        </w:r>
        <w:r>
          <w:rPr>
            <w:noProof/>
            <w:webHidden/>
          </w:rPr>
          <w:instrText xml:space="preserve"> PAGEREF _Toc197792005 \h </w:instrText>
        </w:r>
        <w:r>
          <w:rPr>
            <w:noProof/>
            <w:webHidden/>
          </w:rPr>
        </w:r>
        <w:r>
          <w:rPr>
            <w:noProof/>
            <w:webHidden/>
          </w:rPr>
          <w:fldChar w:fldCharType="separate"/>
        </w:r>
        <w:r w:rsidR="007715CD">
          <w:rPr>
            <w:noProof/>
            <w:webHidden/>
          </w:rPr>
          <w:t>26</w:t>
        </w:r>
        <w:r>
          <w:rPr>
            <w:noProof/>
            <w:webHidden/>
          </w:rPr>
          <w:fldChar w:fldCharType="end"/>
        </w:r>
      </w:hyperlink>
    </w:p>
    <w:p w14:paraId="772FEB92" w14:textId="46E6E2D3"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6" w:history="1">
        <w:r w:rsidRPr="00613C57">
          <w:rPr>
            <w:rStyle w:val="Hyperlink"/>
            <w:noProof/>
          </w:rPr>
          <w:t>3.6.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Identificación de las materias con mayor índice de reprobación</w:t>
        </w:r>
        <w:r>
          <w:rPr>
            <w:noProof/>
            <w:webHidden/>
          </w:rPr>
          <w:tab/>
        </w:r>
        <w:r>
          <w:rPr>
            <w:noProof/>
            <w:webHidden/>
          </w:rPr>
          <w:fldChar w:fldCharType="begin"/>
        </w:r>
        <w:r>
          <w:rPr>
            <w:noProof/>
            <w:webHidden/>
          </w:rPr>
          <w:instrText xml:space="preserve"> PAGEREF _Toc197792006 \h </w:instrText>
        </w:r>
        <w:r>
          <w:rPr>
            <w:noProof/>
            <w:webHidden/>
          </w:rPr>
        </w:r>
        <w:r>
          <w:rPr>
            <w:noProof/>
            <w:webHidden/>
          </w:rPr>
          <w:fldChar w:fldCharType="separate"/>
        </w:r>
        <w:r w:rsidR="007715CD">
          <w:rPr>
            <w:noProof/>
            <w:webHidden/>
          </w:rPr>
          <w:t>27</w:t>
        </w:r>
        <w:r>
          <w:rPr>
            <w:noProof/>
            <w:webHidden/>
          </w:rPr>
          <w:fldChar w:fldCharType="end"/>
        </w:r>
      </w:hyperlink>
    </w:p>
    <w:p w14:paraId="046D432B" w14:textId="550FFCB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7" w:history="1">
        <w:r w:rsidRPr="00613C57">
          <w:rPr>
            <w:rStyle w:val="Hyperlink"/>
            <w:noProof/>
          </w:rPr>
          <w:t>3.6.1.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Preparación de la tabla calificaciones en Tableau</w:t>
        </w:r>
        <w:r>
          <w:rPr>
            <w:noProof/>
            <w:webHidden/>
          </w:rPr>
          <w:tab/>
        </w:r>
        <w:r>
          <w:rPr>
            <w:noProof/>
            <w:webHidden/>
          </w:rPr>
          <w:fldChar w:fldCharType="begin"/>
        </w:r>
        <w:r>
          <w:rPr>
            <w:noProof/>
            <w:webHidden/>
          </w:rPr>
          <w:instrText xml:space="preserve"> PAGEREF _Toc197792007 \h </w:instrText>
        </w:r>
        <w:r>
          <w:rPr>
            <w:noProof/>
            <w:webHidden/>
          </w:rPr>
        </w:r>
        <w:r>
          <w:rPr>
            <w:noProof/>
            <w:webHidden/>
          </w:rPr>
          <w:fldChar w:fldCharType="separate"/>
        </w:r>
        <w:r w:rsidR="007715CD">
          <w:rPr>
            <w:noProof/>
            <w:webHidden/>
          </w:rPr>
          <w:t>27</w:t>
        </w:r>
        <w:r>
          <w:rPr>
            <w:noProof/>
            <w:webHidden/>
          </w:rPr>
          <w:fldChar w:fldCharType="end"/>
        </w:r>
      </w:hyperlink>
    </w:p>
    <w:p w14:paraId="6EB6774D" w14:textId="1DDFCB5D"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8" w:history="1">
        <w:r w:rsidRPr="00613C57">
          <w:rPr>
            <w:rStyle w:val="Hyperlink"/>
            <w:noProof/>
          </w:rPr>
          <w:t>3.6.2.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Análisis exploratorio en el notebook con python</w:t>
        </w:r>
        <w:r>
          <w:rPr>
            <w:noProof/>
            <w:webHidden/>
          </w:rPr>
          <w:tab/>
        </w:r>
        <w:r>
          <w:rPr>
            <w:noProof/>
            <w:webHidden/>
          </w:rPr>
          <w:fldChar w:fldCharType="begin"/>
        </w:r>
        <w:r>
          <w:rPr>
            <w:noProof/>
            <w:webHidden/>
          </w:rPr>
          <w:instrText xml:space="preserve"> PAGEREF _Toc197792008 \h </w:instrText>
        </w:r>
        <w:r>
          <w:rPr>
            <w:noProof/>
            <w:webHidden/>
          </w:rPr>
        </w:r>
        <w:r>
          <w:rPr>
            <w:noProof/>
            <w:webHidden/>
          </w:rPr>
          <w:fldChar w:fldCharType="separate"/>
        </w:r>
        <w:r w:rsidR="007715CD">
          <w:rPr>
            <w:noProof/>
            <w:webHidden/>
          </w:rPr>
          <w:t>27</w:t>
        </w:r>
        <w:r>
          <w:rPr>
            <w:noProof/>
            <w:webHidden/>
          </w:rPr>
          <w:fldChar w:fldCharType="end"/>
        </w:r>
      </w:hyperlink>
    </w:p>
    <w:p w14:paraId="690BA507" w14:textId="0CE43AF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9" w:history="1">
        <w:r w:rsidRPr="00613C57">
          <w:rPr>
            <w:rStyle w:val="Hyperlink"/>
            <w:noProof/>
          </w:rPr>
          <w:t>3.7.</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Diseñar y evaluar modelos predictivos</w:t>
        </w:r>
        <w:r>
          <w:rPr>
            <w:noProof/>
            <w:webHidden/>
          </w:rPr>
          <w:tab/>
        </w:r>
        <w:r>
          <w:rPr>
            <w:noProof/>
            <w:webHidden/>
          </w:rPr>
          <w:fldChar w:fldCharType="begin"/>
        </w:r>
        <w:r>
          <w:rPr>
            <w:noProof/>
            <w:webHidden/>
          </w:rPr>
          <w:instrText xml:space="preserve"> PAGEREF _Toc197792009 \h </w:instrText>
        </w:r>
        <w:r>
          <w:rPr>
            <w:noProof/>
            <w:webHidden/>
          </w:rPr>
        </w:r>
        <w:r>
          <w:rPr>
            <w:noProof/>
            <w:webHidden/>
          </w:rPr>
          <w:fldChar w:fldCharType="separate"/>
        </w:r>
        <w:r w:rsidR="007715CD">
          <w:rPr>
            <w:noProof/>
            <w:webHidden/>
          </w:rPr>
          <w:t>29</w:t>
        </w:r>
        <w:r>
          <w:rPr>
            <w:noProof/>
            <w:webHidden/>
          </w:rPr>
          <w:fldChar w:fldCharType="end"/>
        </w:r>
      </w:hyperlink>
    </w:p>
    <w:p w14:paraId="7EC6F8A6" w14:textId="6126F94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0" w:history="1">
        <w:r w:rsidRPr="00613C57">
          <w:rPr>
            <w:rStyle w:val="Hyperlink"/>
            <w:noProof/>
          </w:rPr>
          <w:t>3.7.1.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la tabla minable</w:t>
        </w:r>
        <w:r>
          <w:rPr>
            <w:noProof/>
            <w:webHidden/>
          </w:rPr>
          <w:tab/>
        </w:r>
        <w:r>
          <w:rPr>
            <w:noProof/>
            <w:webHidden/>
          </w:rPr>
          <w:fldChar w:fldCharType="begin"/>
        </w:r>
        <w:r>
          <w:rPr>
            <w:noProof/>
            <w:webHidden/>
          </w:rPr>
          <w:instrText xml:space="preserve"> PAGEREF _Toc197792010 \h </w:instrText>
        </w:r>
        <w:r>
          <w:rPr>
            <w:noProof/>
            <w:webHidden/>
          </w:rPr>
        </w:r>
        <w:r>
          <w:rPr>
            <w:noProof/>
            <w:webHidden/>
          </w:rPr>
          <w:fldChar w:fldCharType="separate"/>
        </w:r>
        <w:r w:rsidR="007715CD">
          <w:rPr>
            <w:noProof/>
            <w:webHidden/>
          </w:rPr>
          <w:t>29</w:t>
        </w:r>
        <w:r>
          <w:rPr>
            <w:noProof/>
            <w:webHidden/>
          </w:rPr>
          <w:fldChar w:fldCharType="end"/>
        </w:r>
      </w:hyperlink>
    </w:p>
    <w:p w14:paraId="323DE2DB" w14:textId="51BBC07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1" w:history="1">
        <w:r w:rsidRPr="00613C57">
          <w:rPr>
            <w:rStyle w:val="Hyperlink"/>
            <w:noProof/>
          </w:rPr>
          <w:t>3.7.2.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Importación de bibliotecas</w:t>
        </w:r>
        <w:r>
          <w:rPr>
            <w:noProof/>
            <w:webHidden/>
          </w:rPr>
          <w:tab/>
        </w:r>
        <w:r>
          <w:rPr>
            <w:noProof/>
            <w:webHidden/>
          </w:rPr>
          <w:fldChar w:fldCharType="begin"/>
        </w:r>
        <w:r>
          <w:rPr>
            <w:noProof/>
            <w:webHidden/>
          </w:rPr>
          <w:instrText xml:space="preserve"> PAGEREF _Toc197792011 \h </w:instrText>
        </w:r>
        <w:r>
          <w:rPr>
            <w:noProof/>
            <w:webHidden/>
          </w:rPr>
        </w:r>
        <w:r>
          <w:rPr>
            <w:noProof/>
            <w:webHidden/>
          </w:rPr>
          <w:fldChar w:fldCharType="separate"/>
        </w:r>
        <w:r w:rsidR="007715CD">
          <w:rPr>
            <w:noProof/>
            <w:webHidden/>
          </w:rPr>
          <w:t>29</w:t>
        </w:r>
        <w:r>
          <w:rPr>
            <w:noProof/>
            <w:webHidden/>
          </w:rPr>
          <w:fldChar w:fldCharType="end"/>
        </w:r>
      </w:hyperlink>
    </w:p>
    <w:p w14:paraId="0B34AA6D" w14:textId="1FD416D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2" w:history="1">
        <w:r w:rsidRPr="00613C57">
          <w:rPr>
            <w:rStyle w:val="Hyperlink"/>
            <w:noProof/>
          </w:rPr>
          <w:t>3.7.3.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logging</w:t>
        </w:r>
        <w:r>
          <w:rPr>
            <w:noProof/>
            <w:webHidden/>
          </w:rPr>
          <w:tab/>
        </w:r>
        <w:r>
          <w:rPr>
            <w:noProof/>
            <w:webHidden/>
          </w:rPr>
          <w:fldChar w:fldCharType="begin"/>
        </w:r>
        <w:r>
          <w:rPr>
            <w:noProof/>
            <w:webHidden/>
          </w:rPr>
          <w:instrText xml:space="preserve"> PAGEREF _Toc197792012 \h </w:instrText>
        </w:r>
        <w:r>
          <w:rPr>
            <w:noProof/>
            <w:webHidden/>
          </w:rPr>
        </w:r>
        <w:r>
          <w:rPr>
            <w:noProof/>
            <w:webHidden/>
          </w:rPr>
          <w:fldChar w:fldCharType="separate"/>
        </w:r>
        <w:r w:rsidR="007715CD">
          <w:rPr>
            <w:noProof/>
            <w:webHidden/>
          </w:rPr>
          <w:t>30</w:t>
        </w:r>
        <w:r>
          <w:rPr>
            <w:noProof/>
            <w:webHidden/>
          </w:rPr>
          <w:fldChar w:fldCharType="end"/>
        </w:r>
      </w:hyperlink>
    </w:p>
    <w:p w14:paraId="7E7ADA48" w14:textId="191E06C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3" w:history="1">
        <w:r w:rsidRPr="00613C57">
          <w:rPr>
            <w:rStyle w:val="Hyperlink"/>
            <w:noProof/>
          </w:rPr>
          <w:t>3.7.4.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Preprocesamiento de datos</w:t>
        </w:r>
        <w:r>
          <w:rPr>
            <w:noProof/>
            <w:webHidden/>
          </w:rPr>
          <w:tab/>
        </w:r>
        <w:r>
          <w:rPr>
            <w:noProof/>
            <w:webHidden/>
          </w:rPr>
          <w:fldChar w:fldCharType="begin"/>
        </w:r>
        <w:r>
          <w:rPr>
            <w:noProof/>
            <w:webHidden/>
          </w:rPr>
          <w:instrText xml:space="preserve"> PAGEREF _Toc197792013 \h </w:instrText>
        </w:r>
        <w:r>
          <w:rPr>
            <w:noProof/>
            <w:webHidden/>
          </w:rPr>
        </w:r>
        <w:r>
          <w:rPr>
            <w:noProof/>
            <w:webHidden/>
          </w:rPr>
          <w:fldChar w:fldCharType="separate"/>
        </w:r>
        <w:r w:rsidR="007715CD">
          <w:rPr>
            <w:noProof/>
            <w:webHidden/>
          </w:rPr>
          <w:t>30</w:t>
        </w:r>
        <w:r>
          <w:rPr>
            <w:noProof/>
            <w:webHidden/>
          </w:rPr>
          <w:fldChar w:fldCharType="end"/>
        </w:r>
      </w:hyperlink>
    </w:p>
    <w:p w14:paraId="4A14EF52" w14:textId="05F6735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4" w:history="1">
        <w:r w:rsidRPr="00613C57">
          <w:rPr>
            <w:rStyle w:val="Hyperlink"/>
            <w:noProof/>
          </w:rPr>
          <w:t>3.7.5.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características avanzadas</w:t>
        </w:r>
        <w:r>
          <w:rPr>
            <w:noProof/>
            <w:webHidden/>
          </w:rPr>
          <w:tab/>
        </w:r>
        <w:r>
          <w:rPr>
            <w:noProof/>
            <w:webHidden/>
          </w:rPr>
          <w:fldChar w:fldCharType="begin"/>
        </w:r>
        <w:r>
          <w:rPr>
            <w:noProof/>
            <w:webHidden/>
          </w:rPr>
          <w:instrText xml:space="preserve"> PAGEREF _Toc197792014 \h </w:instrText>
        </w:r>
        <w:r>
          <w:rPr>
            <w:noProof/>
            <w:webHidden/>
          </w:rPr>
        </w:r>
        <w:r>
          <w:rPr>
            <w:noProof/>
            <w:webHidden/>
          </w:rPr>
          <w:fldChar w:fldCharType="separate"/>
        </w:r>
        <w:r w:rsidR="007715CD">
          <w:rPr>
            <w:noProof/>
            <w:webHidden/>
          </w:rPr>
          <w:t>31</w:t>
        </w:r>
        <w:r>
          <w:rPr>
            <w:noProof/>
            <w:webHidden/>
          </w:rPr>
          <w:fldChar w:fldCharType="end"/>
        </w:r>
      </w:hyperlink>
    </w:p>
    <w:p w14:paraId="202DFDAC" w14:textId="3ECBCD78"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5" w:history="1">
        <w:r w:rsidRPr="00613C57">
          <w:rPr>
            <w:rStyle w:val="Hyperlink"/>
            <w:noProof/>
          </w:rPr>
          <w:t>3.7.6.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División de datos por año</w:t>
        </w:r>
        <w:r>
          <w:rPr>
            <w:noProof/>
            <w:webHidden/>
          </w:rPr>
          <w:tab/>
        </w:r>
        <w:r>
          <w:rPr>
            <w:noProof/>
            <w:webHidden/>
          </w:rPr>
          <w:fldChar w:fldCharType="begin"/>
        </w:r>
        <w:r>
          <w:rPr>
            <w:noProof/>
            <w:webHidden/>
          </w:rPr>
          <w:instrText xml:space="preserve"> PAGEREF _Toc197792015 \h </w:instrText>
        </w:r>
        <w:r>
          <w:rPr>
            <w:noProof/>
            <w:webHidden/>
          </w:rPr>
        </w:r>
        <w:r>
          <w:rPr>
            <w:noProof/>
            <w:webHidden/>
          </w:rPr>
          <w:fldChar w:fldCharType="separate"/>
        </w:r>
        <w:r w:rsidR="007715CD">
          <w:rPr>
            <w:noProof/>
            <w:webHidden/>
          </w:rPr>
          <w:t>32</w:t>
        </w:r>
        <w:r>
          <w:rPr>
            <w:noProof/>
            <w:webHidden/>
          </w:rPr>
          <w:fldChar w:fldCharType="end"/>
        </w:r>
      </w:hyperlink>
    </w:p>
    <w:p w14:paraId="1F698401" w14:textId="3D3B0D4D"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6" w:history="1">
        <w:r w:rsidRPr="00613C57">
          <w:rPr>
            <w:rStyle w:val="Hyperlink"/>
            <w:noProof/>
          </w:rPr>
          <w:t>3.7.7.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Preparación de datos para el modelado</w:t>
        </w:r>
        <w:r>
          <w:rPr>
            <w:noProof/>
            <w:webHidden/>
          </w:rPr>
          <w:tab/>
        </w:r>
        <w:r>
          <w:rPr>
            <w:noProof/>
            <w:webHidden/>
          </w:rPr>
          <w:fldChar w:fldCharType="begin"/>
        </w:r>
        <w:r>
          <w:rPr>
            <w:noProof/>
            <w:webHidden/>
          </w:rPr>
          <w:instrText xml:space="preserve"> PAGEREF _Toc197792016 \h </w:instrText>
        </w:r>
        <w:r>
          <w:rPr>
            <w:noProof/>
            <w:webHidden/>
          </w:rPr>
        </w:r>
        <w:r>
          <w:rPr>
            <w:noProof/>
            <w:webHidden/>
          </w:rPr>
          <w:fldChar w:fldCharType="separate"/>
        </w:r>
        <w:r w:rsidR="007715CD">
          <w:rPr>
            <w:noProof/>
            <w:webHidden/>
          </w:rPr>
          <w:t>32</w:t>
        </w:r>
        <w:r>
          <w:rPr>
            <w:noProof/>
            <w:webHidden/>
          </w:rPr>
          <w:fldChar w:fldCharType="end"/>
        </w:r>
      </w:hyperlink>
    </w:p>
    <w:p w14:paraId="2DF9F002" w14:textId="727EF46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7" w:history="1">
        <w:r w:rsidRPr="00613C57">
          <w:rPr>
            <w:rStyle w:val="Hyperlink"/>
            <w:noProof/>
          </w:rPr>
          <w:t>3.7.8.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Selección de modelos</w:t>
        </w:r>
        <w:r>
          <w:rPr>
            <w:noProof/>
            <w:webHidden/>
          </w:rPr>
          <w:tab/>
        </w:r>
        <w:r>
          <w:rPr>
            <w:noProof/>
            <w:webHidden/>
          </w:rPr>
          <w:fldChar w:fldCharType="begin"/>
        </w:r>
        <w:r>
          <w:rPr>
            <w:noProof/>
            <w:webHidden/>
          </w:rPr>
          <w:instrText xml:space="preserve"> PAGEREF _Toc197792017 \h </w:instrText>
        </w:r>
        <w:r>
          <w:rPr>
            <w:noProof/>
            <w:webHidden/>
          </w:rPr>
        </w:r>
        <w:r>
          <w:rPr>
            <w:noProof/>
            <w:webHidden/>
          </w:rPr>
          <w:fldChar w:fldCharType="separate"/>
        </w:r>
        <w:r w:rsidR="007715CD">
          <w:rPr>
            <w:noProof/>
            <w:webHidden/>
          </w:rPr>
          <w:t>33</w:t>
        </w:r>
        <w:r>
          <w:rPr>
            <w:noProof/>
            <w:webHidden/>
          </w:rPr>
          <w:fldChar w:fldCharType="end"/>
        </w:r>
      </w:hyperlink>
    </w:p>
    <w:p w14:paraId="687947CD" w14:textId="6280BC7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8" w:history="1">
        <w:r w:rsidRPr="00613C57">
          <w:rPr>
            <w:rStyle w:val="Hyperlink"/>
            <w:noProof/>
          </w:rPr>
          <w:t>3.7.9.</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Entrenar y evaluar múltiples modelos</w:t>
        </w:r>
        <w:r>
          <w:rPr>
            <w:noProof/>
            <w:webHidden/>
          </w:rPr>
          <w:tab/>
        </w:r>
        <w:r>
          <w:rPr>
            <w:noProof/>
            <w:webHidden/>
          </w:rPr>
          <w:fldChar w:fldCharType="begin"/>
        </w:r>
        <w:r>
          <w:rPr>
            <w:noProof/>
            <w:webHidden/>
          </w:rPr>
          <w:instrText xml:space="preserve"> PAGEREF _Toc197792018 \h </w:instrText>
        </w:r>
        <w:r>
          <w:rPr>
            <w:noProof/>
            <w:webHidden/>
          </w:rPr>
        </w:r>
        <w:r>
          <w:rPr>
            <w:noProof/>
            <w:webHidden/>
          </w:rPr>
          <w:fldChar w:fldCharType="separate"/>
        </w:r>
        <w:r w:rsidR="007715CD">
          <w:rPr>
            <w:noProof/>
            <w:webHidden/>
          </w:rPr>
          <w:t>34</w:t>
        </w:r>
        <w:r>
          <w:rPr>
            <w:noProof/>
            <w:webHidden/>
          </w:rPr>
          <w:fldChar w:fldCharType="end"/>
        </w:r>
      </w:hyperlink>
    </w:p>
    <w:p w14:paraId="0FC483D4" w14:textId="1ECE494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9" w:history="1">
        <w:r w:rsidRPr="00613C57">
          <w:rPr>
            <w:rStyle w:val="Hyperlink"/>
            <w:noProof/>
          </w:rPr>
          <w:t>3.7.10.</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Proyectar tendencias futuras</w:t>
        </w:r>
        <w:r>
          <w:rPr>
            <w:noProof/>
            <w:webHidden/>
          </w:rPr>
          <w:tab/>
        </w:r>
        <w:r>
          <w:rPr>
            <w:noProof/>
            <w:webHidden/>
          </w:rPr>
          <w:fldChar w:fldCharType="begin"/>
        </w:r>
        <w:r>
          <w:rPr>
            <w:noProof/>
            <w:webHidden/>
          </w:rPr>
          <w:instrText xml:space="preserve"> PAGEREF _Toc197792019 \h </w:instrText>
        </w:r>
        <w:r>
          <w:rPr>
            <w:noProof/>
            <w:webHidden/>
          </w:rPr>
        </w:r>
        <w:r>
          <w:rPr>
            <w:noProof/>
            <w:webHidden/>
          </w:rPr>
          <w:fldChar w:fldCharType="separate"/>
        </w:r>
        <w:r w:rsidR="007715CD">
          <w:rPr>
            <w:noProof/>
            <w:webHidden/>
          </w:rPr>
          <w:t>36</w:t>
        </w:r>
        <w:r>
          <w:rPr>
            <w:noProof/>
            <w:webHidden/>
          </w:rPr>
          <w:fldChar w:fldCharType="end"/>
        </w:r>
      </w:hyperlink>
    </w:p>
    <w:p w14:paraId="01021544" w14:textId="6DF909B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0" w:history="1">
        <w:r w:rsidRPr="00613C57">
          <w:rPr>
            <w:rStyle w:val="Hyperlink"/>
            <w:noProof/>
          </w:rPr>
          <w:t>3.7.11.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Identificando estudiantes en riesgo</w:t>
        </w:r>
        <w:r>
          <w:rPr>
            <w:noProof/>
            <w:webHidden/>
          </w:rPr>
          <w:tab/>
        </w:r>
        <w:r>
          <w:rPr>
            <w:noProof/>
            <w:webHidden/>
          </w:rPr>
          <w:fldChar w:fldCharType="begin"/>
        </w:r>
        <w:r>
          <w:rPr>
            <w:noProof/>
            <w:webHidden/>
          </w:rPr>
          <w:instrText xml:space="preserve"> PAGEREF _Toc197792020 \h </w:instrText>
        </w:r>
        <w:r>
          <w:rPr>
            <w:noProof/>
            <w:webHidden/>
          </w:rPr>
        </w:r>
        <w:r>
          <w:rPr>
            <w:noProof/>
            <w:webHidden/>
          </w:rPr>
          <w:fldChar w:fldCharType="separate"/>
        </w:r>
        <w:r w:rsidR="007715CD">
          <w:rPr>
            <w:noProof/>
            <w:webHidden/>
          </w:rPr>
          <w:t>36</w:t>
        </w:r>
        <w:r>
          <w:rPr>
            <w:noProof/>
            <w:webHidden/>
          </w:rPr>
          <w:fldChar w:fldCharType="end"/>
        </w:r>
      </w:hyperlink>
    </w:p>
    <w:p w14:paraId="47F67C7D" w14:textId="437B4F5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1" w:history="1">
        <w:r w:rsidRPr="00613C57">
          <w:rPr>
            <w:rStyle w:val="Hyperlink"/>
            <w:noProof/>
          </w:rPr>
          <w:t>3.7.12.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Perfiles de intervención</w:t>
        </w:r>
        <w:r>
          <w:rPr>
            <w:noProof/>
            <w:webHidden/>
          </w:rPr>
          <w:tab/>
        </w:r>
        <w:r>
          <w:rPr>
            <w:noProof/>
            <w:webHidden/>
          </w:rPr>
          <w:fldChar w:fldCharType="begin"/>
        </w:r>
        <w:r>
          <w:rPr>
            <w:noProof/>
            <w:webHidden/>
          </w:rPr>
          <w:instrText xml:space="preserve"> PAGEREF _Toc197792021 \h </w:instrText>
        </w:r>
        <w:r>
          <w:rPr>
            <w:noProof/>
            <w:webHidden/>
          </w:rPr>
        </w:r>
        <w:r>
          <w:rPr>
            <w:noProof/>
            <w:webHidden/>
          </w:rPr>
          <w:fldChar w:fldCharType="separate"/>
        </w:r>
        <w:r w:rsidR="007715CD">
          <w:rPr>
            <w:noProof/>
            <w:webHidden/>
          </w:rPr>
          <w:t>37</w:t>
        </w:r>
        <w:r>
          <w:rPr>
            <w:noProof/>
            <w:webHidden/>
          </w:rPr>
          <w:fldChar w:fldCharType="end"/>
        </w:r>
      </w:hyperlink>
    </w:p>
    <w:p w14:paraId="56129662" w14:textId="67D649E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2" w:history="1">
        <w:r w:rsidRPr="00613C57">
          <w:rPr>
            <w:rStyle w:val="Hyperlink"/>
            <w:noProof/>
          </w:rPr>
          <w:t>3.7.13.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Identificar factores de riesgo</w:t>
        </w:r>
        <w:r>
          <w:rPr>
            <w:noProof/>
            <w:webHidden/>
          </w:rPr>
          <w:tab/>
        </w:r>
        <w:r>
          <w:rPr>
            <w:noProof/>
            <w:webHidden/>
          </w:rPr>
          <w:fldChar w:fldCharType="begin"/>
        </w:r>
        <w:r>
          <w:rPr>
            <w:noProof/>
            <w:webHidden/>
          </w:rPr>
          <w:instrText xml:space="preserve"> PAGEREF _Toc197792022 \h </w:instrText>
        </w:r>
        <w:r>
          <w:rPr>
            <w:noProof/>
            <w:webHidden/>
          </w:rPr>
        </w:r>
        <w:r>
          <w:rPr>
            <w:noProof/>
            <w:webHidden/>
          </w:rPr>
          <w:fldChar w:fldCharType="separate"/>
        </w:r>
        <w:r w:rsidR="007715CD">
          <w:rPr>
            <w:noProof/>
            <w:webHidden/>
          </w:rPr>
          <w:t>37</w:t>
        </w:r>
        <w:r>
          <w:rPr>
            <w:noProof/>
            <w:webHidden/>
          </w:rPr>
          <w:fldChar w:fldCharType="end"/>
        </w:r>
      </w:hyperlink>
    </w:p>
    <w:p w14:paraId="22202424" w14:textId="2162C29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3" w:history="1">
        <w:r w:rsidRPr="00613C57">
          <w:rPr>
            <w:rStyle w:val="Hyperlink"/>
            <w:noProof/>
          </w:rPr>
          <w:t>3.7.14.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Guardado de resultados</w:t>
        </w:r>
        <w:r>
          <w:rPr>
            <w:noProof/>
            <w:webHidden/>
          </w:rPr>
          <w:tab/>
        </w:r>
        <w:r>
          <w:rPr>
            <w:noProof/>
            <w:webHidden/>
          </w:rPr>
          <w:fldChar w:fldCharType="begin"/>
        </w:r>
        <w:r>
          <w:rPr>
            <w:noProof/>
            <w:webHidden/>
          </w:rPr>
          <w:instrText xml:space="preserve"> PAGEREF _Toc197792023 \h </w:instrText>
        </w:r>
        <w:r>
          <w:rPr>
            <w:noProof/>
            <w:webHidden/>
          </w:rPr>
        </w:r>
        <w:r>
          <w:rPr>
            <w:noProof/>
            <w:webHidden/>
          </w:rPr>
          <w:fldChar w:fldCharType="separate"/>
        </w:r>
        <w:r w:rsidR="007715CD">
          <w:rPr>
            <w:noProof/>
            <w:webHidden/>
          </w:rPr>
          <w:t>38</w:t>
        </w:r>
        <w:r>
          <w:rPr>
            <w:noProof/>
            <w:webHidden/>
          </w:rPr>
          <w:fldChar w:fldCharType="end"/>
        </w:r>
      </w:hyperlink>
    </w:p>
    <w:p w14:paraId="46173A31" w14:textId="074FED1F"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4" w:history="1">
        <w:r w:rsidRPr="00613C57">
          <w:rPr>
            <w:rStyle w:val="Hyperlink"/>
            <w:noProof/>
          </w:rPr>
          <w:t>3.7.15.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Ejecución de las predicciones</w:t>
        </w:r>
        <w:r>
          <w:rPr>
            <w:noProof/>
            <w:webHidden/>
          </w:rPr>
          <w:tab/>
        </w:r>
        <w:r>
          <w:rPr>
            <w:noProof/>
            <w:webHidden/>
          </w:rPr>
          <w:fldChar w:fldCharType="begin"/>
        </w:r>
        <w:r>
          <w:rPr>
            <w:noProof/>
            <w:webHidden/>
          </w:rPr>
          <w:instrText xml:space="preserve"> PAGEREF _Toc197792024 \h </w:instrText>
        </w:r>
        <w:r>
          <w:rPr>
            <w:noProof/>
            <w:webHidden/>
          </w:rPr>
        </w:r>
        <w:r>
          <w:rPr>
            <w:noProof/>
            <w:webHidden/>
          </w:rPr>
          <w:fldChar w:fldCharType="separate"/>
        </w:r>
        <w:r w:rsidR="007715CD">
          <w:rPr>
            <w:noProof/>
            <w:webHidden/>
          </w:rPr>
          <w:t>38</w:t>
        </w:r>
        <w:r>
          <w:rPr>
            <w:noProof/>
            <w:webHidden/>
          </w:rPr>
          <w:fldChar w:fldCharType="end"/>
        </w:r>
      </w:hyperlink>
    </w:p>
    <w:p w14:paraId="04203DB9" w14:textId="18B2D52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5" w:history="1">
        <w:r w:rsidRPr="00613C57">
          <w:rPr>
            <w:rStyle w:val="Hyperlink"/>
            <w:noProof/>
          </w:rPr>
          <w:t>3.8.</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Generar un archivo CSV con la lista de estudiantes con mayor probabilidad de reprobar</w:t>
        </w:r>
        <w:r>
          <w:rPr>
            <w:noProof/>
            <w:webHidden/>
          </w:rPr>
          <w:tab/>
        </w:r>
        <w:r>
          <w:rPr>
            <w:noProof/>
            <w:webHidden/>
          </w:rPr>
          <w:fldChar w:fldCharType="begin"/>
        </w:r>
        <w:r>
          <w:rPr>
            <w:noProof/>
            <w:webHidden/>
          </w:rPr>
          <w:instrText xml:space="preserve"> PAGEREF _Toc197792025 \h </w:instrText>
        </w:r>
        <w:r>
          <w:rPr>
            <w:noProof/>
            <w:webHidden/>
          </w:rPr>
        </w:r>
        <w:r>
          <w:rPr>
            <w:noProof/>
            <w:webHidden/>
          </w:rPr>
          <w:fldChar w:fldCharType="separate"/>
        </w:r>
        <w:r w:rsidR="007715CD">
          <w:rPr>
            <w:noProof/>
            <w:webHidden/>
          </w:rPr>
          <w:t>39</w:t>
        </w:r>
        <w:r>
          <w:rPr>
            <w:noProof/>
            <w:webHidden/>
          </w:rPr>
          <w:fldChar w:fldCharType="end"/>
        </w:r>
      </w:hyperlink>
    </w:p>
    <w:p w14:paraId="63ECA677" w14:textId="7A36687E"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26" w:history="1">
        <w:r w:rsidRPr="00613C57">
          <w:rPr>
            <w:rStyle w:val="Hyperlink"/>
            <w:noProof/>
          </w:rPr>
          <w:t>4.</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Análisis de Resultados y Discusión</w:t>
        </w:r>
        <w:r>
          <w:rPr>
            <w:noProof/>
            <w:webHidden/>
          </w:rPr>
          <w:tab/>
        </w:r>
        <w:r>
          <w:rPr>
            <w:noProof/>
            <w:webHidden/>
          </w:rPr>
          <w:fldChar w:fldCharType="begin"/>
        </w:r>
        <w:r>
          <w:rPr>
            <w:noProof/>
            <w:webHidden/>
          </w:rPr>
          <w:instrText xml:space="preserve"> PAGEREF _Toc197792026 \h </w:instrText>
        </w:r>
        <w:r>
          <w:rPr>
            <w:noProof/>
            <w:webHidden/>
          </w:rPr>
        </w:r>
        <w:r>
          <w:rPr>
            <w:noProof/>
            <w:webHidden/>
          </w:rPr>
          <w:fldChar w:fldCharType="separate"/>
        </w:r>
        <w:r w:rsidR="007715CD">
          <w:rPr>
            <w:noProof/>
            <w:webHidden/>
          </w:rPr>
          <w:t>40</w:t>
        </w:r>
        <w:r>
          <w:rPr>
            <w:noProof/>
            <w:webHidden/>
          </w:rPr>
          <w:fldChar w:fldCharType="end"/>
        </w:r>
      </w:hyperlink>
    </w:p>
    <w:p w14:paraId="08BB0F48" w14:textId="667F06A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7" w:history="1">
        <w:r w:rsidRPr="00613C57">
          <w:rPr>
            <w:rStyle w:val="Hyperlink"/>
            <w:noProof/>
          </w:rPr>
          <w:t>4.1.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Resultados y análisis de Recolectar, consolidar y preprocesar datos históricos desde el año 2015 al 2025</w:t>
        </w:r>
        <w:r>
          <w:rPr>
            <w:noProof/>
            <w:webHidden/>
          </w:rPr>
          <w:tab/>
        </w:r>
        <w:r>
          <w:rPr>
            <w:noProof/>
            <w:webHidden/>
          </w:rPr>
          <w:fldChar w:fldCharType="begin"/>
        </w:r>
        <w:r>
          <w:rPr>
            <w:noProof/>
            <w:webHidden/>
          </w:rPr>
          <w:instrText xml:space="preserve"> PAGEREF _Toc197792027 \h </w:instrText>
        </w:r>
        <w:r>
          <w:rPr>
            <w:noProof/>
            <w:webHidden/>
          </w:rPr>
        </w:r>
        <w:r>
          <w:rPr>
            <w:noProof/>
            <w:webHidden/>
          </w:rPr>
          <w:fldChar w:fldCharType="separate"/>
        </w:r>
        <w:r w:rsidR="007715CD">
          <w:rPr>
            <w:noProof/>
            <w:webHidden/>
          </w:rPr>
          <w:t>40</w:t>
        </w:r>
        <w:r>
          <w:rPr>
            <w:noProof/>
            <w:webHidden/>
          </w:rPr>
          <w:fldChar w:fldCharType="end"/>
        </w:r>
      </w:hyperlink>
    </w:p>
    <w:p w14:paraId="0B45EDCA" w14:textId="581A8009"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8" w:history="1">
        <w:r w:rsidRPr="00613C57">
          <w:rPr>
            <w:rStyle w:val="Hyperlink"/>
            <w:noProof/>
          </w:rPr>
          <w:t>4.2.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analizar la evolución del rendimiento académico de los estudiantes</w:t>
        </w:r>
        <w:r>
          <w:rPr>
            <w:noProof/>
            <w:webHidden/>
          </w:rPr>
          <w:tab/>
        </w:r>
        <w:r>
          <w:rPr>
            <w:noProof/>
            <w:webHidden/>
          </w:rPr>
          <w:fldChar w:fldCharType="begin"/>
        </w:r>
        <w:r>
          <w:rPr>
            <w:noProof/>
            <w:webHidden/>
          </w:rPr>
          <w:instrText xml:space="preserve"> PAGEREF _Toc197792028 \h </w:instrText>
        </w:r>
        <w:r>
          <w:rPr>
            <w:noProof/>
            <w:webHidden/>
          </w:rPr>
        </w:r>
        <w:r>
          <w:rPr>
            <w:noProof/>
            <w:webHidden/>
          </w:rPr>
          <w:fldChar w:fldCharType="separate"/>
        </w:r>
        <w:r w:rsidR="007715CD">
          <w:rPr>
            <w:noProof/>
            <w:webHidden/>
          </w:rPr>
          <w:t>42</w:t>
        </w:r>
        <w:r>
          <w:rPr>
            <w:noProof/>
            <w:webHidden/>
          </w:rPr>
          <w:fldChar w:fldCharType="end"/>
        </w:r>
      </w:hyperlink>
    </w:p>
    <w:p w14:paraId="14C00D71" w14:textId="4AB20CF8"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9" w:history="1">
        <w:r w:rsidRPr="00613C57">
          <w:rPr>
            <w:rStyle w:val="Hyperlink"/>
            <w:noProof/>
          </w:rPr>
          <w:t>4.3.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Identificar las materias con mayor índice de reprobación</w:t>
        </w:r>
        <w:r>
          <w:rPr>
            <w:noProof/>
            <w:webHidden/>
          </w:rPr>
          <w:tab/>
        </w:r>
        <w:r>
          <w:rPr>
            <w:noProof/>
            <w:webHidden/>
          </w:rPr>
          <w:fldChar w:fldCharType="begin"/>
        </w:r>
        <w:r>
          <w:rPr>
            <w:noProof/>
            <w:webHidden/>
          </w:rPr>
          <w:instrText xml:space="preserve"> PAGEREF _Toc197792029 \h </w:instrText>
        </w:r>
        <w:r>
          <w:rPr>
            <w:noProof/>
            <w:webHidden/>
          </w:rPr>
        </w:r>
        <w:r>
          <w:rPr>
            <w:noProof/>
            <w:webHidden/>
          </w:rPr>
          <w:fldChar w:fldCharType="separate"/>
        </w:r>
        <w:r w:rsidR="007715CD">
          <w:rPr>
            <w:noProof/>
            <w:webHidden/>
          </w:rPr>
          <w:t>46</w:t>
        </w:r>
        <w:r>
          <w:rPr>
            <w:noProof/>
            <w:webHidden/>
          </w:rPr>
          <w:fldChar w:fldCharType="end"/>
        </w:r>
      </w:hyperlink>
    </w:p>
    <w:p w14:paraId="26D05E3A" w14:textId="7674F9F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0" w:history="1">
        <w:r w:rsidRPr="00613C57">
          <w:rPr>
            <w:rStyle w:val="Hyperlink"/>
            <w:noProof/>
          </w:rPr>
          <w:t>4.4.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diseñar y evaluar modelos predictivos</w:t>
        </w:r>
        <w:r>
          <w:rPr>
            <w:noProof/>
            <w:webHidden/>
          </w:rPr>
          <w:tab/>
        </w:r>
        <w:r>
          <w:rPr>
            <w:noProof/>
            <w:webHidden/>
          </w:rPr>
          <w:fldChar w:fldCharType="begin"/>
        </w:r>
        <w:r>
          <w:rPr>
            <w:noProof/>
            <w:webHidden/>
          </w:rPr>
          <w:instrText xml:space="preserve"> PAGEREF _Toc197792030 \h </w:instrText>
        </w:r>
        <w:r>
          <w:rPr>
            <w:noProof/>
            <w:webHidden/>
          </w:rPr>
        </w:r>
        <w:r>
          <w:rPr>
            <w:noProof/>
            <w:webHidden/>
          </w:rPr>
          <w:fldChar w:fldCharType="separate"/>
        </w:r>
        <w:r w:rsidR="007715CD">
          <w:rPr>
            <w:noProof/>
            <w:webHidden/>
          </w:rPr>
          <w:t>48</w:t>
        </w:r>
        <w:r>
          <w:rPr>
            <w:noProof/>
            <w:webHidden/>
          </w:rPr>
          <w:fldChar w:fldCharType="end"/>
        </w:r>
      </w:hyperlink>
    </w:p>
    <w:p w14:paraId="22BB9710" w14:textId="26EEB57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1" w:history="1">
        <w:r w:rsidRPr="00613C57">
          <w:rPr>
            <w:rStyle w:val="Hyperlink"/>
            <w:noProof/>
          </w:rPr>
          <w:t>4.5.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Análisis y resultados de generar un archivo CSV con la lista de estudiantes con mayor probabilidad de reprobar</w:t>
        </w:r>
        <w:r>
          <w:rPr>
            <w:noProof/>
            <w:webHidden/>
          </w:rPr>
          <w:tab/>
        </w:r>
        <w:r>
          <w:rPr>
            <w:noProof/>
            <w:webHidden/>
          </w:rPr>
          <w:fldChar w:fldCharType="begin"/>
        </w:r>
        <w:r>
          <w:rPr>
            <w:noProof/>
            <w:webHidden/>
          </w:rPr>
          <w:instrText xml:space="preserve"> PAGEREF _Toc197792031 \h </w:instrText>
        </w:r>
        <w:r>
          <w:rPr>
            <w:noProof/>
            <w:webHidden/>
          </w:rPr>
        </w:r>
        <w:r>
          <w:rPr>
            <w:noProof/>
            <w:webHidden/>
          </w:rPr>
          <w:fldChar w:fldCharType="separate"/>
        </w:r>
        <w:r w:rsidR="007715CD">
          <w:rPr>
            <w:noProof/>
            <w:webHidden/>
          </w:rPr>
          <w:t>52</w:t>
        </w:r>
        <w:r>
          <w:rPr>
            <w:noProof/>
            <w:webHidden/>
          </w:rPr>
          <w:fldChar w:fldCharType="end"/>
        </w:r>
      </w:hyperlink>
    </w:p>
    <w:p w14:paraId="119EF8F0" w14:textId="5A3C6B39"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2" w:history="1">
        <w:r w:rsidRPr="00613C57">
          <w:rPr>
            <w:rStyle w:val="Hyperlink"/>
            <w:noProof/>
          </w:rPr>
          <w:t>4.6.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Discusión</w:t>
        </w:r>
        <w:r>
          <w:rPr>
            <w:noProof/>
            <w:webHidden/>
          </w:rPr>
          <w:tab/>
        </w:r>
        <w:r>
          <w:rPr>
            <w:noProof/>
            <w:webHidden/>
          </w:rPr>
          <w:fldChar w:fldCharType="begin"/>
        </w:r>
        <w:r>
          <w:rPr>
            <w:noProof/>
            <w:webHidden/>
          </w:rPr>
          <w:instrText xml:space="preserve"> PAGEREF _Toc197792032 \h </w:instrText>
        </w:r>
        <w:r>
          <w:rPr>
            <w:noProof/>
            <w:webHidden/>
          </w:rPr>
        </w:r>
        <w:r>
          <w:rPr>
            <w:noProof/>
            <w:webHidden/>
          </w:rPr>
          <w:fldChar w:fldCharType="separate"/>
        </w:r>
        <w:r w:rsidR="007715CD">
          <w:rPr>
            <w:noProof/>
            <w:webHidden/>
          </w:rPr>
          <w:t>53</w:t>
        </w:r>
        <w:r>
          <w:rPr>
            <w:noProof/>
            <w:webHidden/>
          </w:rPr>
          <w:fldChar w:fldCharType="end"/>
        </w:r>
      </w:hyperlink>
    </w:p>
    <w:p w14:paraId="1AC0C48A" w14:textId="67C81815"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3" w:history="1">
        <w:r w:rsidRPr="00613C57">
          <w:rPr>
            <w:rStyle w:val="Hyperlink"/>
            <w:noProof/>
          </w:rPr>
          <w:t>5.</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Conclusiones</w:t>
        </w:r>
        <w:r>
          <w:rPr>
            <w:noProof/>
            <w:webHidden/>
          </w:rPr>
          <w:tab/>
        </w:r>
        <w:r>
          <w:rPr>
            <w:noProof/>
            <w:webHidden/>
          </w:rPr>
          <w:fldChar w:fldCharType="begin"/>
        </w:r>
        <w:r>
          <w:rPr>
            <w:noProof/>
            <w:webHidden/>
          </w:rPr>
          <w:instrText xml:space="preserve"> PAGEREF _Toc197792033 \h </w:instrText>
        </w:r>
        <w:r>
          <w:rPr>
            <w:noProof/>
            <w:webHidden/>
          </w:rPr>
        </w:r>
        <w:r>
          <w:rPr>
            <w:noProof/>
            <w:webHidden/>
          </w:rPr>
          <w:fldChar w:fldCharType="separate"/>
        </w:r>
        <w:r w:rsidR="007715CD">
          <w:rPr>
            <w:noProof/>
            <w:webHidden/>
          </w:rPr>
          <w:t>55</w:t>
        </w:r>
        <w:r>
          <w:rPr>
            <w:noProof/>
            <w:webHidden/>
          </w:rPr>
          <w:fldChar w:fldCharType="end"/>
        </w:r>
      </w:hyperlink>
    </w:p>
    <w:p w14:paraId="7040A232" w14:textId="71B19930"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4" w:history="1">
        <w:r w:rsidRPr="00613C57">
          <w:rPr>
            <w:rStyle w:val="Hyperlink"/>
            <w:noProof/>
          </w:rPr>
          <w:t>6.</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Recomendaciones</w:t>
        </w:r>
        <w:r>
          <w:rPr>
            <w:noProof/>
            <w:webHidden/>
          </w:rPr>
          <w:tab/>
        </w:r>
        <w:r>
          <w:rPr>
            <w:noProof/>
            <w:webHidden/>
          </w:rPr>
          <w:fldChar w:fldCharType="begin"/>
        </w:r>
        <w:r>
          <w:rPr>
            <w:noProof/>
            <w:webHidden/>
          </w:rPr>
          <w:instrText xml:space="preserve"> PAGEREF _Toc197792034 \h </w:instrText>
        </w:r>
        <w:r>
          <w:rPr>
            <w:noProof/>
            <w:webHidden/>
          </w:rPr>
        </w:r>
        <w:r>
          <w:rPr>
            <w:noProof/>
            <w:webHidden/>
          </w:rPr>
          <w:fldChar w:fldCharType="separate"/>
        </w:r>
        <w:r w:rsidR="007715CD">
          <w:rPr>
            <w:noProof/>
            <w:webHidden/>
          </w:rPr>
          <w:t>56</w:t>
        </w:r>
        <w:r>
          <w:rPr>
            <w:noProof/>
            <w:webHidden/>
          </w:rPr>
          <w:fldChar w:fldCharType="end"/>
        </w:r>
      </w:hyperlink>
    </w:p>
    <w:p w14:paraId="7A9B3D9D" w14:textId="7980B1C0"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5" w:history="1">
        <w:r w:rsidRPr="00613C57">
          <w:rPr>
            <w:rStyle w:val="Hyperlink"/>
            <w:noProof/>
          </w:rPr>
          <w:t>Bibliografía</w:t>
        </w:r>
        <w:r>
          <w:rPr>
            <w:noProof/>
            <w:webHidden/>
          </w:rPr>
          <w:tab/>
        </w:r>
        <w:r>
          <w:rPr>
            <w:noProof/>
            <w:webHidden/>
          </w:rPr>
          <w:fldChar w:fldCharType="begin"/>
        </w:r>
        <w:r>
          <w:rPr>
            <w:noProof/>
            <w:webHidden/>
          </w:rPr>
          <w:instrText xml:space="preserve"> PAGEREF _Toc197792035 \h </w:instrText>
        </w:r>
        <w:r>
          <w:rPr>
            <w:noProof/>
            <w:webHidden/>
          </w:rPr>
        </w:r>
        <w:r>
          <w:rPr>
            <w:noProof/>
            <w:webHidden/>
          </w:rPr>
          <w:fldChar w:fldCharType="separate"/>
        </w:r>
        <w:r w:rsidR="007715CD">
          <w:rPr>
            <w:noProof/>
            <w:webHidden/>
          </w:rPr>
          <w:t>57</w:t>
        </w:r>
        <w:r>
          <w:rPr>
            <w:noProof/>
            <w:webHidden/>
          </w:rPr>
          <w:fldChar w:fldCharType="end"/>
        </w:r>
      </w:hyperlink>
    </w:p>
    <w:p w14:paraId="3097AE24" w14:textId="243A0DA1"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6" w:history="1">
        <w:r w:rsidRPr="00613C57">
          <w:rPr>
            <w:rStyle w:val="Hyperlink"/>
            <w:noProof/>
          </w:rPr>
          <w:t>Anexos</w:t>
        </w:r>
        <w:r>
          <w:rPr>
            <w:noProof/>
            <w:webHidden/>
          </w:rPr>
          <w:tab/>
        </w:r>
        <w:r>
          <w:rPr>
            <w:noProof/>
            <w:webHidden/>
          </w:rPr>
          <w:fldChar w:fldCharType="begin"/>
        </w:r>
        <w:r>
          <w:rPr>
            <w:noProof/>
            <w:webHidden/>
          </w:rPr>
          <w:instrText xml:space="preserve"> PAGEREF _Toc197792036 \h </w:instrText>
        </w:r>
        <w:r>
          <w:rPr>
            <w:noProof/>
            <w:webHidden/>
          </w:rPr>
        </w:r>
        <w:r>
          <w:rPr>
            <w:noProof/>
            <w:webHidden/>
          </w:rPr>
          <w:fldChar w:fldCharType="separate"/>
        </w:r>
        <w:r w:rsidR="007715CD">
          <w:rPr>
            <w:noProof/>
            <w:webHidden/>
          </w:rPr>
          <w:t>61</w:t>
        </w:r>
        <w:r>
          <w:rPr>
            <w:noProof/>
            <w:webHidden/>
          </w:rPr>
          <w:fldChar w:fldCharType="end"/>
        </w:r>
      </w:hyperlink>
    </w:p>
    <w:p w14:paraId="46006987" w14:textId="70E63C52"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7" w:history="1">
        <w:r w:rsidRPr="00613C57">
          <w:rPr>
            <w:rStyle w:val="Hyperlink"/>
            <w:noProof/>
          </w:rPr>
          <w:t>Anexo 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Fuente de datos original</w:t>
        </w:r>
        <w:r>
          <w:rPr>
            <w:noProof/>
            <w:webHidden/>
          </w:rPr>
          <w:tab/>
        </w:r>
        <w:r>
          <w:rPr>
            <w:noProof/>
            <w:webHidden/>
          </w:rPr>
          <w:fldChar w:fldCharType="begin"/>
        </w:r>
        <w:r>
          <w:rPr>
            <w:noProof/>
            <w:webHidden/>
          </w:rPr>
          <w:instrText xml:space="preserve"> PAGEREF _Toc197792037 \h </w:instrText>
        </w:r>
        <w:r>
          <w:rPr>
            <w:noProof/>
            <w:webHidden/>
          </w:rPr>
        </w:r>
        <w:r>
          <w:rPr>
            <w:noProof/>
            <w:webHidden/>
          </w:rPr>
          <w:fldChar w:fldCharType="separate"/>
        </w:r>
        <w:r w:rsidR="007715CD">
          <w:rPr>
            <w:noProof/>
            <w:webHidden/>
          </w:rPr>
          <w:t>61</w:t>
        </w:r>
        <w:r>
          <w:rPr>
            <w:noProof/>
            <w:webHidden/>
          </w:rPr>
          <w:fldChar w:fldCharType="end"/>
        </w:r>
      </w:hyperlink>
    </w:p>
    <w:p w14:paraId="18DD40B4" w14:textId="144A057A"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8" w:history="1">
        <w:r w:rsidRPr="00613C57">
          <w:rPr>
            <w:rStyle w:val="Hyperlink"/>
            <w:noProof/>
          </w:rPr>
          <w:t>Anexo 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Código fuente</w:t>
        </w:r>
        <w:r>
          <w:rPr>
            <w:noProof/>
            <w:webHidden/>
          </w:rPr>
          <w:tab/>
        </w:r>
        <w:r>
          <w:rPr>
            <w:noProof/>
            <w:webHidden/>
          </w:rPr>
          <w:fldChar w:fldCharType="begin"/>
        </w:r>
        <w:r>
          <w:rPr>
            <w:noProof/>
            <w:webHidden/>
          </w:rPr>
          <w:instrText xml:space="preserve"> PAGEREF _Toc197792038 \h </w:instrText>
        </w:r>
        <w:r>
          <w:rPr>
            <w:noProof/>
            <w:webHidden/>
          </w:rPr>
        </w:r>
        <w:r>
          <w:rPr>
            <w:noProof/>
            <w:webHidden/>
          </w:rPr>
          <w:fldChar w:fldCharType="separate"/>
        </w:r>
        <w:r w:rsidR="007715CD">
          <w:rPr>
            <w:noProof/>
            <w:webHidden/>
          </w:rPr>
          <w:t>62</w:t>
        </w:r>
        <w:r>
          <w:rPr>
            <w:noProof/>
            <w:webHidden/>
          </w:rPr>
          <w:fldChar w:fldCharType="end"/>
        </w:r>
      </w:hyperlink>
    </w:p>
    <w:p w14:paraId="7B07F900" w14:textId="6157736C"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9" w:history="1">
        <w:r w:rsidRPr="00613C57">
          <w:rPr>
            <w:rStyle w:val="Hyperlink"/>
            <w:noProof/>
          </w:rPr>
          <w:t>Anexo 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Proyección de cantidad de estudiantes para los siguientes años</w:t>
        </w:r>
        <w:r>
          <w:rPr>
            <w:noProof/>
            <w:webHidden/>
          </w:rPr>
          <w:tab/>
        </w:r>
        <w:r>
          <w:rPr>
            <w:noProof/>
            <w:webHidden/>
          </w:rPr>
          <w:fldChar w:fldCharType="begin"/>
        </w:r>
        <w:r>
          <w:rPr>
            <w:noProof/>
            <w:webHidden/>
          </w:rPr>
          <w:instrText xml:space="preserve"> PAGEREF _Toc197792039 \h </w:instrText>
        </w:r>
        <w:r>
          <w:rPr>
            <w:noProof/>
            <w:webHidden/>
          </w:rPr>
        </w:r>
        <w:r>
          <w:rPr>
            <w:noProof/>
            <w:webHidden/>
          </w:rPr>
          <w:fldChar w:fldCharType="separate"/>
        </w:r>
        <w:r w:rsidR="007715CD">
          <w:rPr>
            <w:noProof/>
            <w:webHidden/>
          </w:rPr>
          <w:t>63</w:t>
        </w:r>
        <w:r>
          <w:rPr>
            <w:noProof/>
            <w:webHidden/>
          </w:rPr>
          <w:fldChar w:fldCharType="end"/>
        </w:r>
      </w:hyperlink>
    </w:p>
    <w:p w14:paraId="7BE87D5E" w14:textId="0F56F102"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0" w:history="1">
        <w:r w:rsidRPr="00613C57">
          <w:rPr>
            <w:rStyle w:val="Hyperlink"/>
            <w:noProof/>
          </w:rPr>
          <w:t>Importando datos y selección de columnas para la predicción</w:t>
        </w:r>
        <w:r>
          <w:rPr>
            <w:noProof/>
            <w:webHidden/>
          </w:rPr>
          <w:tab/>
        </w:r>
        <w:r>
          <w:rPr>
            <w:noProof/>
            <w:webHidden/>
          </w:rPr>
          <w:fldChar w:fldCharType="begin"/>
        </w:r>
        <w:r>
          <w:rPr>
            <w:noProof/>
            <w:webHidden/>
          </w:rPr>
          <w:instrText xml:space="preserve"> PAGEREF _Toc197792040 \h </w:instrText>
        </w:r>
        <w:r>
          <w:rPr>
            <w:noProof/>
            <w:webHidden/>
          </w:rPr>
        </w:r>
        <w:r>
          <w:rPr>
            <w:noProof/>
            <w:webHidden/>
          </w:rPr>
          <w:fldChar w:fldCharType="separate"/>
        </w:r>
        <w:r w:rsidR="007715CD">
          <w:rPr>
            <w:noProof/>
            <w:webHidden/>
          </w:rPr>
          <w:t>63</w:t>
        </w:r>
        <w:r>
          <w:rPr>
            <w:noProof/>
            <w:webHidden/>
          </w:rPr>
          <w:fldChar w:fldCharType="end"/>
        </w:r>
      </w:hyperlink>
    </w:p>
    <w:p w14:paraId="211E6F78" w14:textId="673752F9"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1" w:history="1">
        <w:r w:rsidRPr="00613C57">
          <w:rPr>
            <w:rStyle w:val="Hyperlink"/>
            <w:noProof/>
          </w:rPr>
          <w:t>Entrenamiento y evaluación de modelos de series de tiempo</w:t>
        </w:r>
        <w:r>
          <w:rPr>
            <w:noProof/>
            <w:webHidden/>
          </w:rPr>
          <w:tab/>
        </w:r>
        <w:r>
          <w:rPr>
            <w:noProof/>
            <w:webHidden/>
          </w:rPr>
          <w:fldChar w:fldCharType="begin"/>
        </w:r>
        <w:r>
          <w:rPr>
            <w:noProof/>
            <w:webHidden/>
          </w:rPr>
          <w:instrText xml:space="preserve"> PAGEREF _Toc197792041 \h </w:instrText>
        </w:r>
        <w:r>
          <w:rPr>
            <w:noProof/>
            <w:webHidden/>
          </w:rPr>
        </w:r>
        <w:r>
          <w:rPr>
            <w:noProof/>
            <w:webHidden/>
          </w:rPr>
          <w:fldChar w:fldCharType="separate"/>
        </w:r>
        <w:r w:rsidR="007715CD">
          <w:rPr>
            <w:noProof/>
            <w:webHidden/>
          </w:rPr>
          <w:t>63</w:t>
        </w:r>
        <w:r>
          <w:rPr>
            <w:noProof/>
            <w:webHidden/>
          </w:rPr>
          <w:fldChar w:fldCharType="end"/>
        </w:r>
      </w:hyperlink>
    </w:p>
    <w:p w14:paraId="27A70CDC" w14:textId="035AE1AD"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2" w:history="1">
        <w:r w:rsidRPr="00613C57">
          <w:rPr>
            <w:rStyle w:val="Hyperlink"/>
            <w:noProof/>
          </w:rPr>
          <w:t>Resultados</w:t>
        </w:r>
        <w:r>
          <w:rPr>
            <w:noProof/>
            <w:webHidden/>
          </w:rPr>
          <w:tab/>
        </w:r>
        <w:r>
          <w:rPr>
            <w:noProof/>
            <w:webHidden/>
          </w:rPr>
          <w:fldChar w:fldCharType="begin"/>
        </w:r>
        <w:r>
          <w:rPr>
            <w:noProof/>
            <w:webHidden/>
          </w:rPr>
          <w:instrText xml:space="preserve"> PAGEREF _Toc197792042 \h </w:instrText>
        </w:r>
        <w:r>
          <w:rPr>
            <w:noProof/>
            <w:webHidden/>
          </w:rPr>
        </w:r>
        <w:r>
          <w:rPr>
            <w:noProof/>
            <w:webHidden/>
          </w:rPr>
          <w:fldChar w:fldCharType="separate"/>
        </w:r>
        <w:r w:rsidR="007715CD">
          <w:rPr>
            <w:noProof/>
            <w:webHidden/>
          </w:rPr>
          <w:t>65</w:t>
        </w:r>
        <w:r>
          <w:rPr>
            <w:noProof/>
            <w:webHidden/>
          </w:rPr>
          <w:fldChar w:fldCharType="end"/>
        </w:r>
      </w:hyperlink>
    </w:p>
    <w:p w14:paraId="4EA52B96" w14:textId="4C2E1846"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3" w:history="1">
        <w:r w:rsidRPr="00613C57">
          <w:rPr>
            <w:rStyle w:val="Hyperlink"/>
            <w:noProof/>
          </w:rPr>
          <w:t>Anexo 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Estudio de Hábitos de estudio</w:t>
        </w:r>
        <w:r>
          <w:rPr>
            <w:noProof/>
            <w:webHidden/>
          </w:rPr>
          <w:tab/>
        </w:r>
        <w:r>
          <w:rPr>
            <w:noProof/>
            <w:webHidden/>
          </w:rPr>
          <w:fldChar w:fldCharType="begin"/>
        </w:r>
        <w:r>
          <w:rPr>
            <w:noProof/>
            <w:webHidden/>
          </w:rPr>
          <w:instrText xml:space="preserve"> PAGEREF _Toc197792043 \h </w:instrText>
        </w:r>
        <w:r>
          <w:rPr>
            <w:noProof/>
            <w:webHidden/>
          </w:rPr>
        </w:r>
        <w:r>
          <w:rPr>
            <w:noProof/>
            <w:webHidden/>
          </w:rPr>
          <w:fldChar w:fldCharType="separate"/>
        </w:r>
        <w:r w:rsidR="007715CD">
          <w:rPr>
            <w:noProof/>
            <w:webHidden/>
          </w:rPr>
          <w:t>67</w:t>
        </w:r>
        <w:r>
          <w:rPr>
            <w:noProof/>
            <w:webHidden/>
          </w:rPr>
          <w:fldChar w:fldCharType="end"/>
        </w:r>
      </w:hyperlink>
    </w:p>
    <w:p w14:paraId="31860743" w14:textId="2A505123"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4" w:history="1">
        <w:r w:rsidRPr="00613C57">
          <w:rPr>
            <w:rStyle w:val="Hyperlink"/>
            <w:noProof/>
          </w:rPr>
          <w:t>Anexo 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Otros hallazgos</w:t>
        </w:r>
        <w:r>
          <w:rPr>
            <w:noProof/>
            <w:webHidden/>
          </w:rPr>
          <w:tab/>
        </w:r>
        <w:r>
          <w:rPr>
            <w:noProof/>
            <w:webHidden/>
          </w:rPr>
          <w:fldChar w:fldCharType="begin"/>
        </w:r>
        <w:r>
          <w:rPr>
            <w:noProof/>
            <w:webHidden/>
          </w:rPr>
          <w:instrText xml:space="preserve"> PAGEREF _Toc197792044 \h </w:instrText>
        </w:r>
        <w:r>
          <w:rPr>
            <w:noProof/>
            <w:webHidden/>
          </w:rPr>
        </w:r>
        <w:r>
          <w:rPr>
            <w:noProof/>
            <w:webHidden/>
          </w:rPr>
          <w:fldChar w:fldCharType="separate"/>
        </w:r>
        <w:r w:rsidR="007715CD">
          <w:rPr>
            <w:noProof/>
            <w:webHidden/>
          </w:rPr>
          <w:t>68</w:t>
        </w:r>
        <w:r>
          <w:rPr>
            <w:noProof/>
            <w:webHidden/>
          </w:rPr>
          <w:fldChar w:fldCharType="end"/>
        </w:r>
      </w:hyperlink>
    </w:p>
    <w:p w14:paraId="7DD17326" w14:textId="0F6A2094"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5" w:history="1">
        <w:r w:rsidRPr="00613C57">
          <w:rPr>
            <w:rStyle w:val="Hyperlink"/>
            <w:noProof/>
          </w:rPr>
          <w:t>Anexo 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Contenido del CD</w:t>
        </w:r>
        <w:r>
          <w:rPr>
            <w:noProof/>
            <w:webHidden/>
          </w:rPr>
          <w:tab/>
        </w:r>
        <w:r>
          <w:rPr>
            <w:noProof/>
            <w:webHidden/>
          </w:rPr>
          <w:fldChar w:fldCharType="begin"/>
        </w:r>
        <w:r>
          <w:rPr>
            <w:noProof/>
            <w:webHidden/>
          </w:rPr>
          <w:instrText xml:space="preserve"> PAGEREF _Toc197792045 \h </w:instrText>
        </w:r>
        <w:r>
          <w:rPr>
            <w:noProof/>
            <w:webHidden/>
          </w:rPr>
        </w:r>
        <w:r>
          <w:rPr>
            <w:noProof/>
            <w:webHidden/>
          </w:rPr>
          <w:fldChar w:fldCharType="separate"/>
        </w:r>
        <w:r w:rsidR="007715CD">
          <w:rPr>
            <w:noProof/>
            <w:webHidden/>
          </w:rPr>
          <w:t>70</w:t>
        </w:r>
        <w:r>
          <w:rPr>
            <w:noProof/>
            <w:webHidden/>
          </w:rPr>
          <w:fldChar w:fldCharType="end"/>
        </w:r>
      </w:hyperlink>
    </w:p>
    <w:p w14:paraId="673B6287" w14:textId="78B63235"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6" w:history="1">
        <w:r w:rsidRPr="00613C57">
          <w:rPr>
            <w:rStyle w:val="Hyperlink"/>
            <w:noProof/>
            <w:lang w:val="es-ES"/>
          </w:rPr>
          <w:t>Anexo 7.</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lang w:val="es-ES"/>
          </w:rPr>
          <w:t>Código QR del proyecto</w:t>
        </w:r>
        <w:r>
          <w:rPr>
            <w:noProof/>
            <w:webHidden/>
          </w:rPr>
          <w:tab/>
        </w:r>
        <w:r>
          <w:rPr>
            <w:noProof/>
            <w:webHidden/>
          </w:rPr>
          <w:fldChar w:fldCharType="begin"/>
        </w:r>
        <w:r>
          <w:rPr>
            <w:noProof/>
            <w:webHidden/>
          </w:rPr>
          <w:instrText xml:space="preserve"> PAGEREF _Toc197792046 \h </w:instrText>
        </w:r>
        <w:r>
          <w:rPr>
            <w:noProof/>
            <w:webHidden/>
          </w:rPr>
        </w:r>
        <w:r>
          <w:rPr>
            <w:noProof/>
            <w:webHidden/>
          </w:rPr>
          <w:fldChar w:fldCharType="separate"/>
        </w:r>
        <w:r w:rsidR="007715CD">
          <w:rPr>
            <w:noProof/>
            <w:webHidden/>
          </w:rPr>
          <w:t>72</w:t>
        </w:r>
        <w:r>
          <w:rPr>
            <w:noProof/>
            <w:webHidden/>
          </w:rPr>
          <w:fldChar w:fldCharType="end"/>
        </w:r>
      </w:hyperlink>
    </w:p>
    <w:p w14:paraId="61E803DF" w14:textId="6E7FC050" w:rsidR="00893EA8" w:rsidRPr="003077AE" w:rsidRDefault="00D02AA9" w:rsidP="003077AE">
      <w:pPr>
        <w:keepNext/>
        <w:pageBreakBefore/>
        <w:pBdr>
          <w:top w:val="nil"/>
          <w:left w:val="nil"/>
          <w:bottom w:val="single" w:sz="4" w:space="1" w:color="000000"/>
          <w:right w:val="nil"/>
          <w:between w:val="nil"/>
        </w:pBdr>
        <w:spacing w:before="12" w:after="12"/>
        <w:rPr>
          <w:rFonts w:eastAsia="Helvetica Neue" w:cs="Helvetica Neue"/>
          <w:bCs/>
          <w:color w:val="000000"/>
          <w:sz w:val="23"/>
          <w:szCs w:val="23"/>
        </w:rPr>
      </w:pPr>
      <w:r>
        <w:rPr>
          <w:rFonts w:eastAsia="Helvetica Neue" w:cs="Helvetica Neue"/>
          <w:sz w:val="23"/>
          <w:szCs w:val="23"/>
        </w:rPr>
        <w:lastRenderedPageBreak/>
        <w:fldChar w:fldCharType="end"/>
      </w:r>
      <w:r w:rsidR="00893EA8" w:rsidRPr="003077AE">
        <w:rPr>
          <w:rFonts w:eastAsia="Helvetica Neue" w:cs="Helvetica Neue"/>
          <w:bCs/>
          <w:color w:val="000000"/>
          <w:sz w:val="23"/>
          <w:szCs w:val="23"/>
        </w:rPr>
        <w:t>Lista de figuras</w:t>
      </w:r>
    </w:p>
    <w:sdt>
      <w:sdtPr>
        <w:rPr>
          <w:rFonts w:ascii="Garamond" w:hAnsi="Garamond"/>
          <w:b w:val="0"/>
          <w:sz w:val="23"/>
          <w:szCs w:val="23"/>
        </w:rPr>
        <w:id w:val="-943913404"/>
        <w:docPartObj>
          <w:docPartGallery w:val="Table of Contents"/>
          <w:docPartUnique/>
        </w:docPartObj>
      </w:sdtPr>
      <w:sdtEndPr>
        <w:rPr>
          <w:bCs w:val="0"/>
        </w:rPr>
      </w:sdtEndPr>
      <w:sdtContent>
        <w:p w14:paraId="4C0384FE" w14:textId="04CA647B" w:rsidR="003077AE" w:rsidRPr="003077AE" w:rsidRDefault="004D151C"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r w:rsidRPr="003077AE">
            <w:rPr>
              <w:rFonts w:ascii="Garamond" w:hAnsi="Garamond"/>
              <w:b w:val="0"/>
              <w:sz w:val="23"/>
              <w:szCs w:val="23"/>
            </w:rPr>
            <w:fldChar w:fldCharType="begin"/>
          </w:r>
          <w:r w:rsidRPr="003077AE">
            <w:rPr>
              <w:rFonts w:ascii="Garamond" w:hAnsi="Garamond"/>
              <w:b w:val="0"/>
              <w:sz w:val="23"/>
              <w:szCs w:val="23"/>
            </w:rPr>
            <w:instrText xml:space="preserve"> TOC \f f \h \z \t "Figura,1" \c "Figura" </w:instrText>
          </w:r>
          <w:r w:rsidRPr="003077AE">
            <w:rPr>
              <w:rFonts w:ascii="Garamond" w:hAnsi="Garamond"/>
              <w:b w:val="0"/>
              <w:sz w:val="23"/>
              <w:szCs w:val="23"/>
            </w:rPr>
            <w:fldChar w:fldCharType="separate"/>
          </w:r>
          <w:hyperlink w:anchor="_Toc197792047" w:history="1">
            <w:r w:rsidR="003077AE" w:rsidRPr="003077AE">
              <w:rPr>
                <w:rStyle w:val="Hyperlink"/>
                <w:rFonts w:ascii="Garamond" w:hAnsi="Garamond"/>
                <w:b w:val="0"/>
                <w:noProof/>
                <w:sz w:val="23"/>
                <w:szCs w:val="23"/>
              </w:rPr>
              <w:t>Figura 3.1</w:t>
            </w:r>
            <w:r w:rsidR="003077AE" w:rsidRPr="003077AE">
              <w:rPr>
                <w:rStyle w:val="Hyperlink"/>
                <w:rFonts w:ascii="Garamond" w:hAnsi="Garamond"/>
                <w:b w:val="0"/>
                <w:noProof/>
                <w:sz w:val="23"/>
                <w:szCs w:val="23"/>
              </w:rPr>
              <w:noBreakHyphen/>
              <w:t>1: Ubicación Geográfica de Bolivia</w:t>
            </w:r>
            <w:r w:rsidR="003077AE" w:rsidRPr="003077AE">
              <w:rPr>
                <w:rFonts w:ascii="Garamond" w:hAnsi="Garamond"/>
                <w:b w:val="0"/>
                <w:noProof/>
                <w:webHidden/>
                <w:sz w:val="23"/>
                <w:szCs w:val="23"/>
              </w:rPr>
              <w:tab/>
            </w:r>
            <w:r w:rsidR="003077AE" w:rsidRPr="003077AE">
              <w:rPr>
                <w:rFonts w:ascii="Garamond" w:hAnsi="Garamond"/>
                <w:b w:val="0"/>
                <w:noProof/>
                <w:webHidden/>
                <w:sz w:val="23"/>
                <w:szCs w:val="23"/>
              </w:rPr>
              <w:fldChar w:fldCharType="begin"/>
            </w:r>
            <w:r w:rsidR="003077AE" w:rsidRPr="003077AE">
              <w:rPr>
                <w:rFonts w:ascii="Garamond" w:hAnsi="Garamond"/>
                <w:b w:val="0"/>
                <w:noProof/>
                <w:webHidden/>
                <w:sz w:val="23"/>
                <w:szCs w:val="23"/>
              </w:rPr>
              <w:instrText xml:space="preserve"> PAGEREF _Toc197792047 \h </w:instrText>
            </w:r>
            <w:r w:rsidR="003077AE" w:rsidRPr="003077AE">
              <w:rPr>
                <w:rFonts w:ascii="Garamond" w:hAnsi="Garamond"/>
                <w:b w:val="0"/>
                <w:noProof/>
                <w:webHidden/>
                <w:sz w:val="23"/>
                <w:szCs w:val="23"/>
              </w:rPr>
            </w:r>
            <w:r w:rsidR="003077AE" w:rsidRPr="003077AE">
              <w:rPr>
                <w:rFonts w:ascii="Garamond" w:hAnsi="Garamond"/>
                <w:b w:val="0"/>
                <w:noProof/>
                <w:webHidden/>
                <w:sz w:val="23"/>
                <w:szCs w:val="23"/>
              </w:rPr>
              <w:fldChar w:fldCharType="separate"/>
            </w:r>
            <w:r w:rsidR="007715CD">
              <w:rPr>
                <w:rFonts w:ascii="Garamond" w:hAnsi="Garamond"/>
                <w:b w:val="0"/>
                <w:noProof/>
                <w:webHidden/>
                <w:sz w:val="23"/>
                <w:szCs w:val="23"/>
              </w:rPr>
              <w:t>17</w:t>
            </w:r>
            <w:r w:rsidR="003077AE" w:rsidRPr="003077AE">
              <w:rPr>
                <w:rFonts w:ascii="Garamond" w:hAnsi="Garamond"/>
                <w:b w:val="0"/>
                <w:noProof/>
                <w:webHidden/>
                <w:sz w:val="23"/>
                <w:szCs w:val="23"/>
              </w:rPr>
              <w:fldChar w:fldCharType="end"/>
            </w:r>
          </w:hyperlink>
        </w:p>
        <w:p w14:paraId="3E11E528" w14:textId="5DCC245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48" w:history="1">
            <w:r w:rsidRPr="003077AE">
              <w:rPr>
                <w:rStyle w:val="Hyperlink"/>
                <w:rFonts w:ascii="Garamond" w:hAnsi="Garamond"/>
                <w:b w:val="0"/>
                <w:noProof/>
                <w:sz w:val="23"/>
                <w:szCs w:val="23"/>
              </w:rPr>
              <w:t>Figura 3.2</w:t>
            </w:r>
            <w:r w:rsidRPr="003077AE">
              <w:rPr>
                <w:rStyle w:val="Hyperlink"/>
                <w:rFonts w:ascii="Garamond" w:hAnsi="Garamond"/>
                <w:b w:val="0"/>
                <w:noProof/>
                <w:sz w:val="23"/>
                <w:szCs w:val="23"/>
              </w:rPr>
              <w:noBreakHyphen/>
              <w:t>1: Flujograma metodológico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_Toc197792048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18</w:t>
            </w:r>
            <w:r w:rsidRPr="003077AE">
              <w:rPr>
                <w:rFonts w:ascii="Garamond" w:hAnsi="Garamond"/>
                <w:b w:val="0"/>
                <w:noProof/>
                <w:webHidden/>
                <w:sz w:val="23"/>
                <w:szCs w:val="23"/>
              </w:rPr>
              <w:fldChar w:fldCharType="end"/>
            </w:r>
          </w:hyperlink>
        </w:p>
        <w:p w14:paraId="4F91040D" w14:textId="095D59A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49"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 Muestra de archivos en formato Excel</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_Toc197792049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21</w:t>
            </w:r>
            <w:r w:rsidRPr="003077AE">
              <w:rPr>
                <w:rFonts w:ascii="Garamond" w:hAnsi="Garamond"/>
                <w:b w:val="0"/>
                <w:noProof/>
                <w:webHidden/>
                <w:sz w:val="23"/>
                <w:szCs w:val="23"/>
              </w:rPr>
              <w:fldChar w:fldCharType="end"/>
            </w:r>
          </w:hyperlink>
        </w:p>
        <w:p w14:paraId="09553C5F" w14:textId="5370521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0"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2: Importación de los archivos al notebook</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21</w:t>
            </w:r>
            <w:r w:rsidRPr="003077AE">
              <w:rPr>
                <w:rFonts w:ascii="Garamond" w:hAnsi="Garamond"/>
                <w:b w:val="0"/>
                <w:noProof/>
                <w:webHidden/>
                <w:sz w:val="23"/>
                <w:szCs w:val="23"/>
              </w:rPr>
              <w:fldChar w:fldCharType="end"/>
            </w:r>
          </w:hyperlink>
        </w:p>
        <w:p w14:paraId="25F9AD3A" w14:textId="2151BD8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1"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3: Unificación de los archivos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7677640E" w14:textId="0E19728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2"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4: Juntando los archivos en el notebook</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5D46730E" w14:textId="2C097B6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3"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5: Importar el dataset completo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72B8D798" w14:textId="137072F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4"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6: Contar la cantidad de filas y columnas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3833D78F" w14:textId="226CE3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5"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7: Verificando valores nulos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37E14DCF" w14:textId="4FFE071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6"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8: Visualizando las filas vacías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5972D544" w14:textId="6013EA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7"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9: Borrado de filas vacías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256C6E17" w14:textId="457AD5F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8"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10: Borrado de datos duplicados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4BC840C5" w14:textId="14290C5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9"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11: Reemplazando datos vacíos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5C69AC4B" w14:textId="5B600E5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0"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12: Reemplazo de datos en Numero CI</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5D039435" w14:textId="12471DC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1"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13: Cambio de tipo de datos de Object a Datetime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6D59A2B9" w14:textId="3BAF6AF2"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2"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14: Ordenamiento de datos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22C47B82" w14:textId="36DBE85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3"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15: Guardado de datos separados en archivos Excel</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66C2FE12" w14:textId="6C184452"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4"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16: Descartando estudiantes con promedio=0</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6199DC31" w14:textId="37E19D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5"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17: Cambio de tipo de dato a la columna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66A133F7" w14:textId="20F46E8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6" w:history="1">
            <w:r w:rsidRPr="003077AE">
              <w:rPr>
                <w:rStyle w:val="Hyperlink"/>
                <w:rFonts w:ascii="Garamond" w:hAnsi="Garamond"/>
                <w:b w:val="0"/>
                <w:noProof/>
                <w:sz w:val="23"/>
                <w:szCs w:val="23"/>
              </w:rPr>
              <w:t>Figura 3.5</w:t>
            </w:r>
            <w:r w:rsidRPr="003077AE">
              <w:rPr>
                <w:rStyle w:val="Hyperlink"/>
                <w:rFonts w:ascii="Garamond" w:hAnsi="Garamond"/>
                <w:b w:val="0"/>
                <w:noProof/>
                <w:sz w:val="23"/>
                <w:szCs w:val="23"/>
              </w:rPr>
              <w:noBreakHyphen/>
              <w:t>1: Importando archivos a Tableau</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515387B6" w14:textId="4992AC0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7" w:history="1">
            <w:r w:rsidRPr="003077AE">
              <w:rPr>
                <w:rStyle w:val="Hyperlink"/>
                <w:rFonts w:ascii="Garamond" w:hAnsi="Garamond"/>
                <w:b w:val="0"/>
                <w:noProof/>
                <w:sz w:val="23"/>
                <w:szCs w:val="23"/>
              </w:rPr>
              <w:t>Figura 3.5</w:t>
            </w:r>
            <w:r w:rsidRPr="003077AE">
              <w:rPr>
                <w:rStyle w:val="Hyperlink"/>
                <w:rFonts w:ascii="Garamond" w:hAnsi="Garamond"/>
                <w:b w:val="0"/>
                <w:noProof/>
                <w:sz w:val="23"/>
                <w:szCs w:val="23"/>
              </w:rPr>
              <w:noBreakHyphen/>
              <w:t>2: Formula para obtener el nombre completo del estudiante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0C8A2A0F" w14:textId="47447D3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8"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1: Haciendo Pívot de las materias y notas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27</w:t>
            </w:r>
            <w:r w:rsidRPr="003077AE">
              <w:rPr>
                <w:rFonts w:ascii="Garamond" w:hAnsi="Garamond"/>
                <w:b w:val="0"/>
                <w:noProof/>
                <w:webHidden/>
                <w:sz w:val="23"/>
                <w:szCs w:val="23"/>
              </w:rPr>
              <w:fldChar w:fldCharType="end"/>
            </w:r>
          </w:hyperlink>
        </w:p>
        <w:p w14:paraId="2B7C4C3B" w14:textId="65D150E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9" w:history="1">
            <w:r w:rsidRPr="003077AE">
              <w:rPr>
                <w:rStyle w:val="Hyperlink"/>
                <w:rFonts w:ascii="Garamond" w:hAnsi="Garamond"/>
                <w:b w:val="0"/>
                <w:noProof/>
                <w:sz w:val="23"/>
                <w:szCs w:val="23"/>
                <w:lang w:val="es-ES"/>
              </w:rPr>
              <w:t>Figura 3.6</w:t>
            </w:r>
            <w:r w:rsidRPr="003077AE">
              <w:rPr>
                <w:rStyle w:val="Hyperlink"/>
                <w:rFonts w:ascii="Garamond" w:hAnsi="Garamond"/>
                <w:b w:val="0"/>
                <w:noProof/>
                <w:sz w:val="23"/>
                <w:szCs w:val="23"/>
                <w:lang w:val="es-ES"/>
              </w:rPr>
              <w:noBreakHyphen/>
              <w:t>2</w:t>
            </w:r>
            <w:r w:rsidRPr="003077AE">
              <w:rPr>
                <w:rStyle w:val="Hyperlink"/>
                <w:rFonts w:ascii="Garamond" w:hAnsi="Garamond"/>
                <w:b w:val="0"/>
                <w:noProof/>
                <w:sz w:val="23"/>
                <w:szCs w:val="23"/>
              </w:rPr>
              <w:t>: Explorando la cantidad de reprobados por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27</w:t>
            </w:r>
            <w:r w:rsidRPr="003077AE">
              <w:rPr>
                <w:rFonts w:ascii="Garamond" w:hAnsi="Garamond"/>
                <w:b w:val="0"/>
                <w:noProof/>
                <w:webHidden/>
                <w:sz w:val="23"/>
                <w:szCs w:val="23"/>
              </w:rPr>
              <w:fldChar w:fldCharType="end"/>
            </w:r>
          </w:hyperlink>
        </w:p>
        <w:p w14:paraId="5A85318C" w14:textId="3E830D7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0" w:history="1">
            <w:r w:rsidRPr="003077AE">
              <w:rPr>
                <w:rStyle w:val="Hyperlink"/>
                <w:rFonts w:ascii="Garamond" w:hAnsi="Garamond"/>
                <w:b w:val="0"/>
                <w:noProof/>
                <w:sz w:val="23"/>
                <w:szCs w:val="23"/>
                <w:lang w:val="es-ES"/>
              </w:rPr>
              <w:t>Figura 3.6</w:t>
            </w:r>
            <w:r w:rsidRPr="003077AE">
              <w:rPr>
                <w:rStyle w:val="Hyperlink"/>
                <w:rFonts w:ascii="Garamond" w:hAnsi="Garamond"/>
                <w:b w:val="0"/>
                <w:noProof/>
                <w:sz w:val="23"/>
                <w:szCs w:val="23"/>
                <w:lang w:val="es-ES"/>
              </w:rPr>
              <w:noBreakHyphen/>
              <w:t>3</w:t>
            </w:r>
            <w:r w:rsidRPr="003077AE">
              <w:rPr>
                <w:rStyle w:val="Hyperlink"/>
                <w:rFonts w:ascii="Garamond" w:hAnsi="Garamond"/>
                <w:b w:val="0"/>
                <w:noProof/>
                <w:sz w:val="23"/>
                <w:szCs w:val="23"/>
              </w:rPr>
              <w:t>: Coeficiente de correlación de Pearson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28</w:t>
            </w:r>
            <w:r w:rsidRPr="003077AE">
              <w:rPr>
                <w:rFonts w:ascii="Garamond" w:hAnsi="Garamond"/>
                <w:b w:val="0"/>
                <w:noProof/>
                <w:webHidden/>
                <w:sz w:val="23"/>
                <w:szCs w:val="23"/>
              </w:rPr>
              <w:fldChar w:fldCharType="end"/>
            </w:r>
          </w:hyperlink>
        </w:p>
        <w:p w14:paraId="42CAB7F4" w14:textId="32420FD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1"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4: Mapa de calor de correlación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28</w:t>
            </w:r>
            <w:r w:rsidRPr="003077AE">
              <w:rPr>
                <w:rFonts w:ascii="Garamond" w:hAnsi="Garamond"/>
                <w:b w:val="0"/>
                <w:noProof/>
                <w:webHidden/>
                <w:sz w:val="23"/>
                <w:szCs w:val="23"/>
              </w:rPr>
              <w:fldChar w:fldCharType="end"/>
            </w:r>
          </w:hyperlink>
        </w:p>
        <w:p w14:paraId="75FFDB49" w14:textId="21DFCCA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2"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5: Estadísticas descriptivas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738C82F1" w14:textId="2477883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3"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 Creación de la tabla minable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70884877" w14:textId="554338A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4"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2: Instalación necesaria de las bibliotecas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3750F33E" w14:textId="048646F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5"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3: Importación de las bibliotecas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30</w:t>
            </w:r>
            <w:r w:rsidRPr="003077AE">
              <w:rPr>
                <w:rFonts w:ascii="Garamond" w:hAnsi="Garamond"/>
                <w:b w:val="0"/>
                <w:noProof/>
                <w:webHidden/>
                <w:sz w:val="23"/>
                <w:szCs w:val="23"/>
              </w:rPr>
              <w:fldChar w:fldCharType="end"/>
            </w:r>
          </w:hyperlink>
        </w:p>
        <w:p w14:paraId="37906EA9" w14:textId="5B68821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6"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4: Configuración del logging</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30</w:t>
            </w:r>
            <w:r w:rsidRPr="003077AE">
              <w:rPr>
                <w:rFonts w:ascii="Garamond" w:hAnsi="Garamond"/>
                <w:b w:val="0"/>
                <w:noProof/>
                <w:webHidden/>
                <w:sz w:val="23"/>
                <w:szCs w:val="23"/>
              </w:rPr>
              <w:fldChar w:fldCharType="end"/>
            </w:r>
          </w:hyperlink>
        </w:p>
        <w:p w14:paraId="3AF21AC4" w14:textId="413138C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7"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5: Preprocesamiento de datos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31</w:t>
            </w:r>
            <w:r w:rsidRPr="003077AE">
              <w:rPr>
                <w:rFonts w:ascii="Garamond" w:hAnsi="Garamond"/>
                <w:b w:val="0"/>
                <w:noProof/>
                <w:webHidden/>
                <w:sz w:val="23"/>
                <w:szCs w:val="23"/>
              </w:rPr>
              <w:fldChar w:fldCharType="end"/>
            </w:r>
          </w:hyperlink>
        </w:p>
        <w:p w14:paraId="74F9B514" w14:textId="4AED0E1D"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8"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6: Creación de características avanzadas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32</w:t>
            </w:r>
            <w:r w:rsidRPr="003077AE">
              <w:rPr>
                <w:rFonts w:ascii="Garamond" w:hAnsi="Garamond"/>
                <w:b w:val="0"/>
                <w:noProof/>
                <w:webHidden/>
                <w:sz w:val="23"/>
                <w:szCs w:val="23"/>
              </w:rPr>
              <w:fldChar w:fldCharType="end"/>
            </w:r>
          </w:hyperlink>
        </w:p>
        <w:p w14:paraId="2AA4C557" w14:textId="4A10BBF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9"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7: División de datos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32</w:t>
            </w:r>
            <w:r w:rsidRPr="003077AE">
              <w:rPr>
                <w:rFonts w:ascii="Garamond" w:hAnsi="Garamond"/>
                <w:b w:val="0"/>
                <w:noProof/>
                <w:webHidden/>
                <w:sz w:val="23"/>
                <w:szCs w:val="23"/>
              </w:rPr>
              <w:fldChar w:fldCharType="end"/>
            </w:r>
          </w:hyperlink>
        </w:p>
        <w:p w14:paraId="0E3364DD" w14:textId="5D47AF9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0"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8: Preparación de datos para el modelado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33</w:t>
            </w:r>
            <w:r w:rsidRPr="003077AE">
              <w:rPr>
                <w:rFonts w:ascii="Garamond" w:hAnsi="Garamond"/>
                <w:b w:val="0"/>
                <w:noProof/>
                <w:webHidden/>
                <w:sz w:val="23"/>
                <w:szCs w:val="23"/>
              </w:rPr>
              <w:fldChar w:fldCharType="end"/>
            </w:r>
          </w:hyperlink>
        </w:p>
        <w:p w14:paraId="64B125FC" w14:textId="602A2E9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1"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9: Modelos seleccionados con sus parámetros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34</w:t>
            </w:r>
            <w:r w:rsidRPr="003077AE">
              <w:rPr>
                <w:rFonts w:ascii="Garamond" w:hAnsi="Garamond"/>
                <w:b w:val="0"/>
                <w:noProof/>
                <w:webHidden/>
                <w:sz w:val="23"/>
                <w:szCs w:val="23"/>
              </w:rPr>
              <w:fldChar w:fldCharType="end"/>
            </w:r>
          </w:hyperlink>
        </w:p>
        <w:p w14:paraId="7B0B1B1F" w14:textId="4B678C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2"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10: Optimización de parámetros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35</w:t>
            </w:r>
            <w:r w:rsidRPr="003077AE">
              <w:rPr>
                <w:rFonts w:ascii="Garamond" w:hAnsi="Garamond"/>
                <w:b w:val="0"/>
                <w:noProof/>
                <w:webHidden/>
                <w:sz w:val="23"/>
                <w:szCs w:val="23"/>
              </w:rPr>
              <w:fldChar w:fldCharType="end"/>
            </w:r>
          </w:hyperlink>
        </w:p>
        <w:p w14:paraId="741C67A6" w14:textId="2BB7A5A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3"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11: Entrenamiento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35</w:t>
            </w:r>
            <w:r w:rsidRPr="003077AE">
              <w:rPr>
                <w:rFonts w:ascii="Garamond" w:hAnsi="Garamond"/>
                <w:b w:val="0"/>
                <w:noProof/>
                <w:webHidden/>
                <w:sz w:val="23"/>
                <w:szCs w:val="23"/>
              </w:rPr>
              <w:fldChar w:fldCharType="end"/>
            </w:r>
          </w:hyperlink>
        </w:p>
        <w:p w14:paraId="00C14105" w14:textId="415FB6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4"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12: Validación cruzada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36</w:t>
            </w:r>
            <w:r w:rsidRPr="003077AE">
              <w:rPr>
                <w:rFonts w:ascii="Garamond" w:hAnsi="Garamond"/>
                <w:b w:val="0"/>
                <w:noProof/>
                <w:webHidden/>
                <w:sz w:val="23"/>
                <w:szCs w:val="23"/>
              </w:rPr>
              <w:fldChar w:fldCharType="end"/>
            </w:r>
          </w:hyperlink>
        </w:p>
        <w:p w14:paraId="10E81E15" w14:textId="5055879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5"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13: Predicción de reprobados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36</w:t>
            </w:r>
            <w:r w:rsidRPr="003077AE">
              <w:rPr>
                <w:rFonts w:ascii="Garamond" w:hAnsi="Garamond"/>
                <w:b w:val="0"/>
                <w:noProof/>
                <w:webHidden/>
                <w:sz w:val="23"/>
                <w:szCs w:val="23"/>
              </w:rPr>
              <w:fldChar w:fldCharType="end"/>
            </w:r>
          </w:hyperlink>
        </w:p>
        <w:p w14:paraId="33D6C720" w14:textId="425C8D7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6"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14: Probabilidades continuas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37</w:t>
            </w:r>
            <w:r w:rsidRPr="003077AE">
              <w:rPr>
                <w:rFonts w:ascii="Garamond" w:hAnsi="Garamond"/>
                <w:b w:val="0"/>
                <w:noProof/>
                <w:webHidden/>
                <w:sz w:val="23"/>
                <w:szCs w:val="23"/>
              </w:rPr>
              <w:fldChar w:fldCharType="end"/>
            </w:r>
          </w:hyperlink>
        </w:p>
        <w:p w14:paraId="51A1DE25" w14:textId="1DFC9C6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7"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15: Factores de riesgo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38</w:t>
            </w:r>
            <w:r w:rsidRPr="003077AE">
              <w:rPr>
                <w:rFonts w:ascii="Garamond" w:hAnsi="Garamond"/>
                <w:b w:val="0"/>
                <w:noProof/>
                <w:webHidden/>
                <w:sz w:val="23"/>
                <w:szCs w:val="23"/>
              </w:rPr>
              <w:fldChar w:fldCharType="end"/>
            </w:r>
          </w:hyperlink>
        </w:p>
        <w:p w14:paraId="49D40686" w14:textId="07E055F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8"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16: Ejecución de la predicción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39</w:t>
            </w:r>
            <w:r w:rsidRPr="003077AE">
              <w:rPr>
                <w:rFonts w:ascii="Garamond" w:hAnsi="Garamond"/>
                <w:b w:val="0"/>
                <w:noProof/>
                <w:webHidden/>
                <w:sz w:val="23"/>
                <w:szCs w:val="23"/>
              </w:rPr>
              <w:fldChar w:fldCharType="end"/>
            </w:r>
          </w:hyperlink>
        </w:p>
        <w:p w14:paraId="660B1300" w14:textId="2F1F5BD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9" w:history="1">
            <w:r w:rsidRPr="003077AE">
              <w:rPr>
                <w:rStyle w:val="Hyperlink"/>
                <w:rFonts w:ascii="Garamond" w:hAnsi="Garamond"/>
                <w:b w:val="0"/>
                <w:noProof/>
                <w:sz w:val="23"/>
                <w:szCs w:val="23"/>
              </w:rPr>
              <w:t>Figura 3.8</w:t>
            </w:r>
            <w:r w:rsidRPr="003077AE">
              <w:rPr>
                <w:rStyle w:val="Hyperlink"/>
                <w:rFonts w:ascii="Garamond" w:hAnsi="Garamond"/>
                <w:b w:val="0"/>
                <w:noProof/>
                <w:sz w:val="23"/>
                <w:szCs w:val="23"/>
              </w:rPr>
              <w:noBreakHyphen/>
              <w:t>1: Exportando resultados a csv</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39</w:t>
            </w:r>
            <w:r w:rsidRPr="003077AE">
              <w:rPr>
                <w:rFonts w:ascii="Garamond" w:hAnsi="Garamond"/>
                <w:b w:val="0"/>
                <w:noProof/>
                <w:webHidden/>
                <w:sz w:val="23"/>
                <w:szCs w:val="23"/>
              </w:rPr>
              <w:fldChar w:fldCharType="end"/>
            </w:r>
          </w:hyperlink>
        </w:p>
        <w:p w14:paraId="51E4DC69" w14:textId="1C161EC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0"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1: Unificación de los archivos en un dataset</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40</w:t>
            </w:r>
            <w:r w:rsidRPr="003077AE">
              <w:rPr>
                <w:rFonts w:ascii="Garamond" w:hAnsi="Garamond"/>
                <w:b w:val="0"/>
                <w:noProof/>
                <w:webHidden/>
                <w:sz w:val="23"/>
                <w:szCs w:val="23"/>
              </w:rPr>
              <w:fldChar w:fldCharType="end"/>
            </w:r>
          </w:hyperlink>
        </w:p>
        <w:p w14:paraId="53E89A2F" w14:textId="11B7FE5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1"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2: Cantidad de estudiantes por nivel y gestión educativa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41</w:t>
            </w:r>
            <w:r w:rsidRPr="003077AE">
              <w:rPr>
                <w:rFonts w:ascii="Garamond" w:hAnsi="Garamond"/>
                <w:b w:val="0"/>
                <w:noProof/>
                <w:webHidden/>
                <w:sz w:val="23"/>
                <w:szCs w:val="23"/>
              </w:rPr>
              <w:fldChar w:fldCharType="end"/>
            </w:r>
          </w:hyperlink>
        </w:p>
        <w:p w14:paraId="1D6FE873" w14:textId="38CA960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2"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3: Valores nulos por variables antes del procesamiento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41</w:t>
            </w:r>
            <w:r w:rsidRPr="003077AE">
              <w:rPr>
                <w:rFonts w:ascii="Garamond" w:hAnsi="Garamond"/>
                <w:b w:val="0"/>
                <w:noProof/>
                <w:webHidden/>
                <w:sz w:val="23"/>
                <w:szCs w:val="23"/>
              </w:rPr>
              <w:fldChar w:fldCharType="end"/>
            </w:r>
          </w:hyperlink>
        </w:p>
        <w:p w14:paraId="6935426A" w14:textId="27F64DF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3"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1: Porcentaje de reprobados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42</w:t>
            </w:r>
            <w:r w:rsidRPr="003077AE">
              <w:rPr>
                <w:rFonts w:ascii="Garamond" w:hAnsi="Garamond"/>
                <w:b w:val="0"/>
                <w:noProof/>
                <w:webHidden/>
                <w:sz w:val="23"/>
                <w:szCs w:val="23"/>
              </w:rPr>
              <w:fldChar w:fldCharType="end"/>
            </w:r>
          </w:hyperlink>
        </w:p>
        <w:p w14:paraId="3B41D704" w14:textId="0EE19E5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4"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2: Porcentaje total de reprobados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43</w:t>
            </w:r>
            <w:r w:rsidRPr="003077AE">
              <w:rPr>
                <w:rFonts w:ascii="Garamond" w:hAnsi="Garamond"/>
                <w:b w:val="0"/>
                <w:noProof/>
                <w:webHidden/>
                <w:sz w:val="23"/>
                <w:szCs w:val="23"/>
              </w:rPr>
              <w:fldChar w:fldCharType="end"/>
            </w:r>
          </w:hyperlink>
        </w:p>
        <w:p w14:paraId="67E28D9E" w14:textId="77FAF93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5"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3: Distribución del resultado académico final de los estudiantes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43</w:t>
            </w:r>
            <w:r w:rsidRPr="003077AE">
              <w:rPr>
                <w:rFonts w:ascii="Garamond" w:hAnsi="Garamond"/>
                <w:b w:val="0"/>
                <w:noProof/>
                <w:webHidden/>
                <w:sz w:val="23"/>
                <w:szCs w:val="23"/>
              </w:rPr>
              <w:fldChar w:fldCharType="end"/>
            </w:r>
          </w:hyperlink>
        </w:p>
        <w:p w14:paraId="795FC614" w14:textId="03CFFA8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6"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4: Promedio por nivel educativo y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44</w:t>
            </w:r>
            <w:r w:rsidRPr="003077AE">
              <w:rPr>
                <w:rFonts w:ascii="Garamond" w:hAnsi="Garamond"/>
                <w:b w:val="0"/>
                <w:noProof/>
                <w:webHidden/>
                <w:sz w:val="23"/>
                <w:szCs w:val="23"/>
              </w:rPr>
              <w:fldChar w:fldCharType="end"/>
            </w:r>
          </w:hyperlink>
        </w:p>
        <w:p w14:paraId="6A3EEBBE" w14:textId="429CBD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7"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5: Promedio general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44</w:t>
            </w:r>
            <w:r w:rsidRPr="003077AE">
              <w:rPr>
                <w:rFonts w:ascii="Garamond" w:hAnsi="Garamond"/>
                <w:b w:val="0"/>
                <w:noProof/>
                <w:webHidden/>
                <w:sz w:val="23"/>
                <w:szCs w:val="23"/>
              </w:rPr>
              <w:fldChar w:fldCharType="end"/>
            </w:r>
          </w:hyperlink>
        </w:p>
        <w:p w14:paraId="0AE6C93E" w14:textId="1782EBD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8"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6: Evolución del/la estudiante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45</w:t>
            </w:r>
            <w:r w:rsidRPr="003077AE">
              <w:rPr>
                <w:rFonts w:ascii="Garamond" w:hAnsi="Garamond"/>
                <w:b w:val="0"/>
                <w:noProof/>
                <w:webHidden/>
                <w:sz w:val="23"/>
                <w:szCs w:val="23"/>
              </w:rPr>
              <w:fldChar w:fldCharType="end"/>
            </w:r>
          </w:hyperlink>
        </w:p>
        <w:p w14:paraId="52C3149B" w14:textId="4A1BC25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9"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7: Distribución del promedio de los estudiantes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45</w:t>
            </w:r>
            <w:r w:rsidRPr="003077AE">
              <w:rPr>
                <w:rFonts w:ascii="Garamond" w:hAnsi="Garamond"/>
                <w:b w:val="0"/>
                <w:noProof/>
                <w:webHidden/>
                <w:sz w:val="23"/>
                <w:szCs w:val="23"/>
              </w:rPr>
              <w:fldChar w:fldCharType="end"/>
            </w:r>
          </w:hyperlink>
        </w:p>
        <w:p w14:paraId="20FA6A48" w14:textId="4898A82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0"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1: Dificultad de materias de primaria según el promedio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46</w:t>
            </w:r>
            <w:r w:rsidRPr="003077AE">
              <w:rPr>
                <w:rFonts w:ascii="Garamond" w:hAnsi="Garamond"/>
                <w:b w:val="0"/>
                <w:noProof/>
                <w:webHidden/>
                <w:sz w:val="23"/>
                <w:szCs w:val="23"/>
              </w:rPr>
              <w:fldChar w:fldCharType="end"/>
            </w:r>
          </w:hyperlink>
        </w:p>
        <w:p w14:paraId="41CC1C2E" w14:textId="3CE9784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1"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2: Dificultad de materias de secundaria según el promedio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47</w:t>
            </w:r>
            <w:r w:rsidRPr="003077AE">
              <w:rPr>
                <w:rFonts w:ascii="Garamond" w:hAnsi="Garamond"/>
                <w:b w:val="0"/>
                <w:noProof/>
                <w:webHidden/>
                <w:sz w:val="23"/>
                <w:szCs w:val="23"/>
              </w:rPr>
              <w:fldChar w:fldCharType="end"/>
            </w:r>
          </w:hyperlink>
        </w:p>
        <w:p w14:paraId="4E61EA40" w14:textId="4EBD3CE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2"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3: Materias con tasa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47</w:t>
            </w:r>
            <w:r w:rsidRPr="003077AE">
              <w:rPr>
                <w:rFonts w:ascii="Garamond" w:hAnsi="Garamond"/>
                <w:b w:val="0"/>
                <w:noProof/>
                <w:webHidden/>
                <w:sz w:val="23"/>
                <w:szCs w:val="23"/>
              </w:rPr>
              <w:fldChar w:fldCharType="end"/>
            </w:r>
          </w:hyperlink>
        </w:p>
        <w:p w14:paraId="1D64756A" w14:textId="510F50E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3"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1_ Resultado de CatBoost con validación cruzada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48</w:t>
            </w:r>
            <w:r w:rsidRPr="003077AE">
              <w:rPr>
                <w:rFonts w:ascii="Garamond" w:hAnsi="Garamond"/>
                <w:b w:val="0"/>
                <w:noProof/>
                <w:webHidden/>
                <w:sz w:val="23"/>
                <w:szCs w:val="23"/>
              </w:rPr>
              <w:fldChar w:fldCharType="end"/>
            </w:r>
          </w:hyperlink>
        </w:p>
        <w:p w14:paraId="31F92705" w14:textId="021D7C5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4"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2: Matriz de confusión del mejor modelo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50</w:t>
            </w:r>
            <w:r w:rsidRPr="003077AE">
              <w:rPr>
                <w:rFonts w:ascii="Garamond" w:hAnsi="Garamond"/>
                <w:b w:val="0"/>
                <w:noProof/>
                <w:webHidden/>
                <w:sz w:val="23"/>
                <w:szCs w:val="23"/>
              </w:rPr>
              <w:fldChar w:fldCharType="end"/>
            </w:r>
          </w:hyperlink>
        </w:p>
        <w:p w14:paraId="3E5AB78B" w14:textId="263B3F5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5"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3: Gráfico de estudiantes reprobados + predicción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51</w:t>
            </w:r>
            <w:r w:rsidRPr="003077AE">
              <w:rPr>
                <w:rFonts w:ascii="Garamond" w:hAnsi="Garamond"/>
                <w:b w:val="0"/>
                <w:noProof/>
                <w:webHidden/>
                <w:sz w:val="23"/>
                <w:szCs w:val="23"/>
              </w:rPr>
              <w:fldChar w:fldCharType="end"/>
            </w:r>
          </w:hyperlink>
        </w:p>
        <w:p w14:paraId="39402956" w14:textId="7A95978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6"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4: Predicción de estudiantes con mayor riesgo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51</w:t>
            </w:r>
            <w:r w:rsidRPr="003077AE">
              <w:rPr>
                <w:rFonts w:ascii="Garamond" w:hAnsi="Garamond"/>
                <w:b w:val="0"/>
                <w:noProof/>
                <w:webHidden/>
                <w:sz w:val="23"/>
                <w:szCs w:val="23"/>
              </w:rPr>
              <w:fldChar w:fldCharType="end"/>
            </w:r>
          </w:hyperlink>
        </w:p>
        <w:p w14:paraId="6D7E99E9" w14:textId="441498E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7"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5: Estudiantes con riesgo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52</w:t>
            </w:r>
            <w:r w:rsidRPr="003077AE">
              <w:rPr>
                <w:rFonts w:ascii="Garamond" w:hAnsi="Garamond"/>
                <w:b w:val="0"/>
                <w:noProof/>
                <w:webHidden/>
                <w:sz w:val="23"/>
                <w:szCs w:val="23"/>
              </w:rPr>
              <w:fldChar w:fldCharType="end"/>
            </w:r>
          </w:hyperlink>
        </w:p>
        <w:p w14:paraId="2CE37F66" w14:textId="43E9972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8" w:history="1">
            <w:r w:rsidRPr="003077AE">
              <w:rPr>
                <w:rStyle w:val="Hyperlink"/>
                <w:rFonts w:ascii="Garamond" w:hAnsi="Garamond"/>
                <w:b w:val="0"/>
                <w:noProof/>
                <w:sz w:val="23"/>
                <w:szCs w:val="23"/>
              </w:rPr>
              <w:t>Figura 1</w:t>
            </w:r>
            <w:r w:rsidRPr="003077AE">
              <w:rPr>
                <w:rStyle w:val="Hyperlink"/>
                <w:rFonts w:ascii="Garamond" w:hAnsi="Garamond"/>
                <w:b w:val="0"/>
                <w:noProof/>
                <w:sz w:val="23"/>
                <w:szCs w:val="23"/>
              </w:rPr>
              <w:noBreakHyphen/>
              <w:t>1: Contenido de los archivos originales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61</w:t>
            </w:r>
            <w:r w:rsidRPr="003077AE">
              <w:rPr>
                <w:rFonts w:ascii="Garamond" w:hAnsi="Garamond"/>
                <w:b w:val="0"/>
                <w:noProof/>
                <w:webHidden/>
                <w:sz w:val="23"/>
                <w:szCs w:val="23"/>
              </w:rPr>
              <w:fldChar w:fldCharType="end"/>
            </w:r>
          </w:hyperlink>
        </w:p>
        <w:p w14:paraId="2E9B3A5B" w14:textId="1FB48D2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9" w:history="1">
            <w:r w:rsidRPr="003077AE">
              <w:rPr>
                <w:rStyle w:val="Hyperlink"/>
                <w:rFonts w:ascii="Garamond" w:hAnsi="Garamond"/>
                <w:b w:val="0"/>
                <w:noProof/>
                <w:sz w:val="23"/>
                <w:szCs w:val="23"/>
              </w:rPr>
              <w:t>Figura 2</w:t>
            </w:r>
            <w:r w:rsidRPr="003077AE">
              <w:rPr>
                <w:rStyle w:val="Hyperlink"/>
                <w:rFonts w:ascii="Garamond" w:hAnsi="Garamond"/>
                <w:b w:val="0"/>
                <w:noProof/>
                <w:sz w:val="23"/>
                <w:szCs w:val="23"/>
              </w:rPr>
              <w:noBreakHyphen/>
              <w:t>1: Código del proyecto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62</w:t>
            </w:r>
            <w:r w:rsidRPr="003077AE">
              <w:rPr>
                <w:rFonts w:ascii="Garamond" w:hAnsi="Garamond"/>
                <w:b w:val="0"/>
                <w:noProof/>
                <w:webHidden/>
                <w:sz w:val="23"/>
                <w:szCs w:val="23"/>
              </w:rPr>
              <w:fldChar w:fldCharType="end"/>
            </w:r>
          </w:hyperlink>
        </w:p>
        <w:p w14:paraId="141A87C8" w14:textId="0B16B61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0"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1: Selección de las comunas gestión y Código Rude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63</w:t>
            </w:r>
            <w:r w:rsidRPr="003077AE">
              <w:rPr>
                <w:rFonts w:ascii="Garamond" w:hAnsi="Garamond"/>
                <w:b w:val="0"/>
                <w:noProof/>
                <w:webHidden/>
                <w:sz w:val="23"/>
                <w:szCs w:val="23"/>
              </w:rPr>
              <w:fldChar w:fldCharType="end"/>
            </w:r>
          </w:hyperlink>
        </w:p>
        <w:p w14:paraId="58D7CB83" w14:textId="09BAC0D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1"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2: Dividiendo los datos en entrenamiento y prueba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63</w:t>
            </w:r>
            <w:r w:rsidRPr="003077AE">
              <w:rPr>
                <w:rFonts w:ascii="Garamond" w:hAnsi="Garamond"/>
                <w:b w:val="0"/>
                <w:noProof/>
                <w:webHidden/>
                <w:sz w:val="23"/>
                <w:szCs w:val="23"/>
              </w:rPr>
              <w:fldChar w:fldCharType="end"/>
            </w:r>
          </w:hyperlink>
        </w:p>
        <w:p w14:paraId="69A741D8" w14:textId="601D735D"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2"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3: Entrenamiento de los modelos seleccionados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64</w:t>
            </w:r>
            <w:r w:rsidRPr="003077AE">
              <w:rPr>
                <w:rFonts w:ascii="Garamond" w:hAnsi="Garamond"/>
                <w:b w:val="0"/>
                <w:noProof/>
                <w:webHidden/>
                <w:sz w:val="23"/>
                <w:szCs w:val="23"/>
              </w:rPr>
              <w:fldChar w:fldCharType="end"/>
            </w:r>
          </w:hyperlink>
        </w:p>
        <w:p w14:paraId="5095F2D4" w14:textId="737F107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3"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4: Gráfico del histórico y las predicciones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65</w:t>
            </w:r>
            <w:r w:rsidRPr="003077AE">
              <w:rPr>
                <w:rFonts w:ascii="Garamond" w:hAnsi="Garamond"/>
                <w:b w:val="0"/>
                <w:noProof/>
                <w:webHidden/>
                <w:sz w:val="23"/>
                <w:szCs w:val="23"/>
              </w:rPr>
              <w:fldChar w:fldCharType="end"/>
            </w:r>
          </w:hyperlink>
        </w:p>
        <w:p w14:paraId="2391966B" w14:textId="7C4502A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4"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5: Gráfico de cantidad de estudiantes hasta el año 2027</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66</w:t>
            </w:r>
            <w:r w:rsidRPr="003077AE">
              <w:rPr>
                <w:rFonts w:ascii="Garamond" w:hAnsi="Garamond"/>
                <w:b w:val="0"/>
                <w:noProof/>
                <w:webHidden/>
                <w:sz w:val="23"/>
                <w:szCs w:val="23"/>
              </w:rPr>
              <w:fldChar w:fldCharType="end"/>
            </w:r>
          </w:hyperlink>
        </w:p>
        <w:p w14:paraId="234453D3" w14:textId="191EC6B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5" w:history="1">
            <w:r w:rsidRPr="003077AE">
              <w:rPr>
                <w:rStyle w:val="Hyperlink"/>
                <w:rFonts w:ascii="Garamond" w:hAnsi="Garamond"/>
                <w:b w:val="0"/>
                <w:noProof/>
                <w:sz w:val="23"/>
                <w:szCs w:val="23"/>
              </w:rPr>
              <w:t>Figura 4</w:t>
            </w:r>
            <w:r w:rsidRPr="003077AE">
              <w:rPr>
                <w:rStyle w:val="Hyperlink"/>
                <w:rFonts w:ascii="Garamond" w:hAnsi="Garamond"/>
                <w:b w:val="0"/>
                <w:noProof/>
                <w:sz w:val="23"/>
                <w:szCs w:val="23"/>
              </w:rPr>
              <w:noBreakHyphen/>
              <w:t>1: Gráfico de hábitos de estudio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67</w:t>
            </w:r>
            <w:r w:rsidRPr="003077AE">
              <w:rPr>
                <w:rFonts w:ascii="Garamond" w:hAnsi="Garamond"/>
                <w:b w:val="0"/>
                <w:noProof/>
                <w:webHidden/>
                <w:sz w:val="23"/>
                <w:szCs w:val="23"/>
              </w:rPr>
              <w:fldChar w:fldCharType="end"/>
            </w:r>
          </w:hyperlink>
        </w:p>
        <w:p w14:paraId="0F508E09" w14:textId="39014DB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6"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1: Promedio por género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68</w:t>
            </w:r>
            <w:r w:rsidRPr="003077AE">
              <w:rPr>
                <w:rFonts w:ascii="Garamond" w:hAnsi="Garamond"/>
                <w:b w:val="0"/>
                <w:noProof/>
                <w:webHidden/>
                <w:sz w:val="23"/>
                <w:szCs w:val="23"/>
              </w:rPr>
              <w:fldChar w:fldCharType="end"/>
            </w:r>
          </w:hyperlink>
        </w:p>
        <w:p w14:paraId="2065B495" w14:textId="3AFAF08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7"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2: Mejores estudiantes de la unidad educativa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68</w:t>
            </w:r>
            <w:r w:rsidRPr="003077AE">
              <w:rPr>
                <w:rFonts w:ascii="Garamond" w:hAnsi="Garamond"/>
                <w:b w:val="0"/>
                <w:noProof/>
                <w:webHidden/>
                <w:sz w:val="23"/>
                <w:szCs w:val="23"/>
              </w:rPr>
              <w:fldChar w:fldCharType="end"/>
            </w:r>
          </w:hyperlink>
        </w:p>
        <w:p w14:paraId="78CD6C47" w14:textId="16388AC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8"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3: Probabilidad de reprobar</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69</w:t>
            </w:r>
            <w:r w:rsidRPr="003077AE">
              <w:rPr>
                <w:rFonts w:ascii="Garamond" w:hAnsi="Garamond"/>
                <w:b w:val="0"/>
                <w:noProof/>
                <w:webHidden/>
                <w:sz w:val="23"/>
                <w:szCs w:val="23"/>
              </w:rPr>
              <w:fldChar w:fldCharType="end"/>
            </w:r>
          </w:hyperlink>
        </w:p>
        <w:p w14:paraId="7BBFC9D0" w14:textId="498D98C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9" w:history="1">
            <w:r w:rsidRPr="003077AE">
              <w:rPr>
                <w:rStyle w:val="Hyperlink"/>
                <w:rFonts w:ascii="Garamond" w:hAnsi="Garamond"/>
                <w:b w:val="0"/>
                <w:noProof/>
                <w:sz w:val="23"/>
                <w:szCs w:val="23"/>
              </w:rPr>
              <w:t>Figura 7</w:t>
            </w:r>
            <w:r w:rsidRPr="003077AE">
              <w:rPr>
                <w:rStyle w:val="Hyperlink"/>
                <w:rFonts w:ascii="Garamond" w:hAnsi="Garamond"/>
                <w:b w:val="0"/>
                <w:noProof/>
                <w:sz w:val="23"/>
                <w:szCs w:val="23"/>
              </w:rPr>
              <w:noBreakHyphen/>
              <w:t>1: QR del repositorio en GitHub</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72</w:t>
            </w:r>
            <w:r w:rsidRPr="003077AE">
              <w:rPr>
                <w:rFonts w:ascii="Garamond" w:hAnsi="Garamond"/>
                <w:b w:val="0"/>
                <w:noProof/>
                <w:webHidden/>
                <w:sz w:val="23"/>
                <w:szCs w:val="23"/>
              </w:rPr>
              <w:fldChar w:fldCharType="end"/>
            </w:r>
          </w:hyperlink>
        </w:p>
        <w:p w14:paraId="59A24C24" w14:textId="07AE31AB" w:rsidR="005910F3" w:rsidRPr="00683950" w:rsidRDefault="004D151C" w:rsidP="003077AE">
          <w:pPr>
            <w:pStyle w:val="TableofFigures"/>
            <w:tabs>
              <w:tab w:val="right" w:leader="dot" w:pos="9208"/>
            </w:tabs>
            <w:spacing w:before="12" w:after="12"/>
            <w:rPr>
              <w:rFonts w:ascii="Garamond" w:hAnsi="Garamond"/>
              <w:b w:val="0"/>
              <w:bCs w:val="0"/>
              <w:sz w:val="23"/>
              <w:szCs w:val="23"/>
            </w:rPr>
          </w:pPr>
          <w:r w:rsidRPr="003077AE">
            <w:rPr>
              <w:rFonts w:ascii="Garamond" w:hAnsi="Garamond"/>
              <w:b w:val="0"/>
              <w:sz w:val="23"/>
              <w:szCs w:val="23"/>
            </w:rPr>
            <w:fldChar w:fldCharType="end"/>
          </w:r>
        </w:p>
      </w:sdtContent>
    </w:sdt>
    <w:p w14:paraId="424FDE97" w14:textId="77777777" w:rsidR="005910F3" w:rsidRPr="0079124F" w:rsidRDefault="005910F3" w:rsidP="005910F3">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Lista de tablas</w:t>
      </w:r>
    </w:p>
    <w:sdt>
      <w:sdtPr>
        <w:id w:val="-1439906645"/>
        <w:docPartObj>
          <w:docPartGallery w:val="Table of Contents"/>
          <w:docPartUnique/>
        </w:docPartObj>
      </w:sdtPr>
      <w:sdtEndPr>
        <w:rPr>
          <w:rFonts w:ascii="Garamond" w:hAnsi="Garamond"/>
          <w:sz w:val="23"/>
          <w:szCs w:val="23"/>
        </w:rPr>
      </w:sdtEndPr>
      <w:sdtContent>
        <w:p w14:paraId="4D28263E" w14:textId="3740BE38" w:rsidR="003077AE" w:rsidRPr="003077AE" w:rsidRDefault="00EB1D35"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r w:rsidRPr="003077AE">
            <w:rPr>
              <w:rFonts w:ascii="Garamond" w:hAnsi="Garamond"/>
              <w:b w:val="0"/>
              <w:bCs w:val="0"/>
              <w:sz w:val="23"/>
              <w:szCs w:val="23"/>
            </w:rPr>
            <w:fldChar w:fldCharType="begin"/>
          </w:r>
          <w:r w:rsidRPr="003077AE">
            <w:rPr>
              <w:rFonts w:ascii="Garamond" w:hAnsi="Garamond"/>
              <w:b w:val="0"/>
              <w:bCs w:val="0"/>
              <w:sz w:val="23"/>
              <w:szCs w:val="23"/>
            </w:rPr>
            <w:instrText xml:space="preserve"> TOC \f t \h \z \t "Figura,1" \c "Tabla" </w:instrText>
          </w:r>
          <w:r w:rsidRPr="003077AE">
            <w:rPr>
              <w:rFonts w:ascii="Garamond" w:hAnsi="Garamond"/>
              <w:b w:val="0"/>
              <w:bCs w:val="0"/>
              <w:sz w:val="23"/>
              <w:szCs w:val="23"/>
            </w:rPr>
            <w:fldChar w:fldCharType="separate"/>
          </w:r>
          <w:hyperlink w:anchor="_Toc197792120" w:history="1">
            <w:r w:rsidR="003077AE" w:rsidRPr="003077AE">
              <w:rPr>
                <w:rStyle w:val="Hyperlink"/>
                <w:rFonts w:ascii="Garamond" w:hAnsi="Garamond"/>
                <w:b w:val="0"/>
                <w:bCs w:val="0"/>
                <w:noProof/>
                <w:sz w:val="23"/>
                <w:szCs w:val="23"/>
                <w:lang w:val="es-ES"/>
              </w:rPr>
              <w:t>Tabla 4.2</w:t>
            </w:r>
            <w:r w:rsidR="003077AE" w:rsidRPr="003077AE">
              <w:rPr>
                <w:rStyle w:val="Hyperlink"/>
                <w:rFonts w:ascii="Garamond" w:hAnsi="Garamond"/>
                <w:b w:val="0"/>
                <w:bCs w:val="0"/>
                <w:noProof/>
                <w:sz w:val="23"/>
                <w:szCs w:val="23"/>
                <w:lang w:val="es-ES"/>
              </w:rPr>
              <w:noBreakHyphen/>
              <w:t>1</w:t>
            </w:r>
            <w:r w:rsidR="003077AE" w:rsidRPr="003077AE">
              <w:rPr>
                <w:rStyle w:val="Hyperlink"/>
                <w:rFonts w:ascii="Garamond" w:hAnsi="Garamond"/>
                <w:b w:val="0"/>
                <w:bCs w:val="0"/>
                <w:noProof/>
                <w:sz w:val="23"/>
                <w:szCs w:val="23"/>
              </w:rPr>
              <w:t>: Variables/atributos de mayor influencia organizada por frecuencia de aparición</w:t>
            </w:r>
            <w:r w:rsidR="003077AE" w:rsidRPr="003077AE">
              <w:rPr>
                <w:rFonts w:ascii="Garamond" w:hAnsi="Garamond"/>
                <w:b w:val="0"/>
                <w:bCs w:val="0"/>
                <w:noProof/>
                <w:webHidden/>
                <w:sz w:val="23"/>
                <w:szCs w:val="23"/>
              </w:rPr>
              <w:tab/>
            </w:r>
            <w:r w:rsidR="003077AE" w:rsidRPr="003077AE">
              <w:rPr>
                <w:rFonts w:ascii="Garamond" w:hAnsi="Garamond"/>
                <w:b w:val="0"/>
                <w:bCs w:val="0"/>
                <w:noProof/>
                <w:webHidden/>
                <w:sz w:val="23"/>
                <w:szCs w:val="23"/>
              </w:rPr>
              <w:fldChar w:fldCharType="begin"/>
            </w:r>
            <w:r w:rsidR="003077AE" w:rsidRPr="003077AE">
              <w:rPr>
                <w:rFonts w:ascii="Garamond" w:hAnsi="Garamond"/>
                <w:b w:val="0"/>
                <w:bCs w:val="0"/>
                <w:noProof/>
                <w:webHidden/>
                <w:sz w:val="23"/>
                <w:szCs w:val="23"/>
              </w:rPr>
              <w:instrText xml:space="preserve"> PAGEREF _Toc197792120 \h </w:instrText>
            </w:r>
            <w:r w:rsidR="003077AE" w:rsidRPr="003077AE">
              <w:rPr>
                <w:rFonts w:ascii="Garamond" w:hAnsi="Garamond"/>
                <w:b w:val="0"/>
                <w:bCs w:val="0"/>
                <w:noProof/>
                <w:webHidden/>
                <w:sz w:val="23"/>
                <w:szCs w:val="23"/>
              </w:rPr>
            </w:r>
            <w:r w:rsidR="003077AE"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46</w:t>
            </w:r>
            <w:r w:rsidR="003077AE" w:rsidRPr="003077AE">
              <w:rPr>
                <w:rFonts w:ascii="Garamond" w:hAnsi="Garamond"/>
                <w:b w:val="0"/>
                <w:bCs w:val="0"/>
                <w:noProof/>
                <w:webHidden/>
                <w:sz w:val="23"/>
                <w:szCs w:val="23"/>
              </w:rPr>
              <w:fldChar w:fldCharType="end"/>
            </w:r>
          </w:hyperlink>
        </w:p>
        <w:p w14:paraId="18500300" w14:textId="05BC378C"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1"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1</w:t>
            </w:r>
            <w:r w:rsidRPr="003077AE">
              <w:rPr>
                <w:rStyle w:val="Hyperlink"/>
                <w:rFonts w:ascii="Garamond" w:hAnsi="Garamond"/>
                <w:b w:val="0"/>
                <w:bCs w:val="0"/>
                <w:noProof/>
                <w:sz w:val="23"/>
                <w:szCs w:val="23"/>
              </w:rPr>
              <w:t>: Resultado del entrenamiento por modelo</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_Toc197792121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48</w:t>
            </w:r>
            <w:r w:rsidRPr="003077AE">
              <w:rPr>
                <w:rFonts w:ascii="Garamond" w:hAnsi="Garamond"/>
                <w:b w:val="0"/>
                <w:bCs w:val="0"/>
                <w:noProof/>
                <w:webHidden/>
                <w:sz w:val="23"/>
                <w:szCs w:val="23"/>
              </w:rPr>
              <w:fldChar w:fldCharType="end"/>
            </w:r>
          </w:hyperlink>
        </w:p>
        <w:p w14:paraId="508FCEBF" w14:textId="75C84BAF"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2"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2</w:t>
            </w:r>
            <w:r w:rsidRPr="003077AE">
              <w:rPr>
                <w:rStyle w:val="Hyperlink"/>
                <w:rFonts w:ascii="Garamond" w:hAnsi="Garamond"/>
                <w:b w:val="0"/>
                <w:bCs w:val="0"/>
                <w:noProof/>
                <w:sz w:val="23"/>
                <w:szCs w:val="23"/>
              </w:rPr>
              <w:t>: Resultado del entrenamiento de los modelos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_Toc197792122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49</w:t>
            </w:r>
            <w:r w:rsidRPr="003077AE">
              <w:rPr>
                <w:rFonts w:ascii="Garamond" w:hAnsi="Garamond"/>
                <w:b w:val="0"/>
                <w:bCs w:val="0"/>
                <w:noProof/>
                <w:webHidden/>
                <w:sz w:val="23"/>
                <w:szCs w:val="23"/>
              </w:rPr>
              <w:fldChar w:fldCharType="end"/>
            </w:r>
          </w:hyperlink>
        </w:p>
        <w:p w14:paraId="37FB549F" w14:textId="1A7F30A9"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3"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3</w:t>
            </w:r>
            <w:r w:rsidRPr="003077AE">
              <w:rPr>
                <w:rStyle w:val="Hyperlink"/>
                <w:rFonts w:ascii="Garamond" w:hAnsi="Garamond"/>
                <w:b w:val="0"/>
                <w:bCs w:val="0"/>
                <w:noProof/>
                <w:sz w:val="23"/>
                <w:szCs w:val="23"/>
              </w:rPr>
              <w:t>: Matriz de confusión de Márquez Vera</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_Toc197792123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50</w:t>
            </w:r>
            <w:r w:rsidRPr="003077AE">
              <w:rPr>
                <w:rFonts w:ascii="Garamond" w:hAnsi="Garamond"/>
                <w:b w:val="0"/>
                <w:bCs w:val="0"/>
                <w:noProof/>
                <w:webHidden/>
                <w:sz w:val="23"/>
                <w:szCs w:val="23"/>
              </w:rPr>
              <w:fldChar w:fldCharType="end"/>
            </w:r>
          </w:hyperlink>
        </w:p>
        <w:p w14:paraId="3FEA2C6E" w14:textId="254E0B39"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4" w:history="1">
            <w:r w:rsidRPr="003077AE">
              <w:rPr>
                <w:rStyle w:val="Hyperlink"/>
                <w:rFonts w:ascii="Garamond" w:hAnsi="Garamond"/>
                <w:b w:val="0"/>
                <w:bCs w:val="0"/>
                <w:noProof/>
                <w:sz w:val="23"/>
                <w:szCs w:val="23"/>
                <w:lang w:val="es-ES"/>
              </w:rPr>
              <w:t>Tabla 4.5</w:t>
            </w:r>
            <w:r w:rsidRPr="003077AE">
              <w:rPr>
                <w:rStyle w:val="Hyperlink"/>
                <w:rFonts w:ascii="Garamond" w:hAnsi="Garamond"/>
                <w:b w:val="0"/>
                <w:bCs w:val="0"/>
                <w:noProof/>
                <w:sz w:val="23"/>
                <w:szCs w:val="23"/>
                <w:lang w:val="es-ES"/>
              </w:rPr>
              <w:noBreakHyphen/>
              <w:t>1</w:t>
            </w:r>
            <w:r w:rsidRPr="003077AE">
              <w:rPr>
                <w:rStyle w:val="Hyperlink"/>
                <w:rFonts w:ascii="Garamond" w:hAnsi="Garamond"/>
                <w:b w:val="0"/>
                <w:bCs w:val="0"/>
                <w:noProof/>
                <w:sz w:val="23"/>
                <w:szCs w:val="23"/>
              </w:rPr>
              <w:t>: Estudiantes con mayor probabilidad de reprobar</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_Toc197792124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53</w:t>
            </w:r>
            <w:r w:rsidRPr="003077AE">
              <w:rPr>
                <w:rFonts w:ascii="Garamond" w:hAnsi="Garamond"/>
                <w:b w:val="0"/>
                <w:bCs w:val="0"/>
                <w:noProof/>
                <w:webHidden/>
                <w:sz w:val="23"/>
                <w:szCs w:val="23"/>
              </w:rPr>
              <w:fldChar w:fldCharType="end"/>
            </w:r>
          </w:hyperlink>
        </w:p>
        <w:p w14:paraId="15B75B8B" w14:textId="39A3C05F"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5" w:history="1">
            <w:r w:rsidRPr="003077AE">
              <w:rPr>
                <w:rStyle w:val="Hyperlink"/>
                <w:rFonts w:ascii="Garamond" w:hAnsi="Garamond"/>
                <w:b w:val="0"/>
                <w:bCs w:val="0"/>
                <w:noProof/>
                <w:sz w:val="23"/>
                <w:szCs w:val="23"/>
              </w:rPr>
              <w:t>Tabla 4.6</w:t>
            </w:r>
            <w:r w:rsidRPr="003077AE">
              <w:rPr>
                <w:rStyle w:val="Hyperlink"/>
                <w:rFonts w:ascii="Garamond" w:hAnsi="Garamond"/>
                <w:b w:val="0"/>
                <w:bCs w:val="0"/>
                <w:noProof/>
                <w:sz w:val="23"/>
                <w:szCs w:val="23"/>
              </w:rPr>
              <w:noBreakHyphen/>
              <w:t>1: Comparativa de proyectos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_Toc197792125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54</w:t>
            </w:r>
            <w:r w:rsidRPr="003077AE">
              <w:rPr>
                <w:rFonts w:ascii="Garamond" w:hAnsi="Garamond"/>
                <w:b w:val="0"/>
                <w:bCs w:val="0"/>
                <w:noProof/>
                <w:webHidden/>
                <w:sz w:val="23"/>
                <w:szCs w:val="23"/>
              </w:rPr>
              <w:fldChar w:fldCharType="end"/>
            </w:r>
          </w:hyperlink>
        </w:p>
        <w:p w14:paraId="363FA655" w14:textId="5F33B01E"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6" w:history="1">
            <w:r w:rsidRPr="003077AE">
              <w:rPr>
                <w:rStyle w:val="Hyperlink"/>
                <w:rFonts w:ascii="Garamond" w:hAnsi="Garamond"/>
                <w:b w:val="0"/>
                <w:bCs w:val="0"/>
                <w:noProof/>
                <w:sz w:val="23"/>
                <w:szCs w:val="23"/>
              </w:rPr>
              <w:t>Tabla 3</w:t>
            </w:r>
            <w:r w:rsidRPr="003077AE">
              <w:rPr>
                <w:rStyle w:val="Hyperlink"/>
                <w:rFonts w:ascii="Garamond" w:hAnsi="Garamond"/>
                <w:b w:val="0"/>
                <w:bCs w:val="0"/>
                <w:noProof/>
                <w:sz w:val="23"/>
                <w:szCs w:val="23"/>
              </w:rPr>
              <w:noBreakHyphen/>
              <w:t>1: Evaluación de modelos para predecir cantidad de inscritos en los próximos años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_Toc197792126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64</w:t>
            </w:r>
            <w:r w:rsidRPr="003077AE">
              <w:rPr>
                <w:rFonts w:ascii="Garamond" w:hAnsi="Garamond"/>
                <w:b w:val="0"/>
                <w:bCs w:val="0"/>
                <w:noProof/>
                <w:webHidden/>
                <w:sz w:val="23"/>
                <w:szCs w:val="23"/>
              </w:rPr>
              <w:fldChar w:fldCharType="end"/>
            </w:r>
          </w:hyperlink>
        </w:p>
        <w:p w14:paraId="42DCE59E" w14:textId="3CA3A57A"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7" w:history="1">
            <w:r w:rsidRPr="003077AE">
              <w:rPr>
                <w:rStyle w:val="Hyperlink"/>
                <w:rFonts w:ascii="Garamond" w:hAnsi="Garamond"/>
                <w:b w:val="0"/>
                <w:bCs w:val="0"/>
                <w:noProof/>
                <w:sz w:val="23"/>
                <w:szCs w:val="23"/>
              </w:rPr>
              <w:t>Tabla 3</w:t>
            </w:r>
            <w:r w:rsidRPr="003077AE">
              <w:rPr>
                <w:rStyle w:val="Hyperlink"/>
                <w:rFonts w:ascii="Garamond" w:hAnsi="Garamond"/>
                <w:b w:val="0"/>
                <w:bCs w:val="0"/>
                <w:noProof/>
                <w:sz w:val="23"/>
                <w:szCs w:val="23"/>
              </w:rPr>
              <w:noBreakHyphen/>
              <w:t>2: Predicciones de los modelos usados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_Toc197792127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65</w:t>
            </w:r>
            <w:r w:rsidRPr="003077AE">
              <w:rPr>
                <w:rFonts w:ascii="Garamond" w:hAnsi="Garamond"/>
                <w:b w:val="0"/>
                <w:bCs w:val="0"/>
                <w:noProof/>
                <w:webHidden/>
                <w:sz w:val="23"/>
                <w:szCs w:val="23"/>
              </w:rPr>
              <w:fldChar w:fldCharType="end"/>
            </w:r>
          </w:hyperlink>
        </w:p>
        <w:p w14:paraId="30CED15C" w14:textId="2F61B6F7" w:rsidR="00A60810" w:rsidRPr="00CA4CB3" w:rsidRDefault="00EB1D35" w:rsidP="003077AE">
          <w:pPr>
            <w:pStyle w:val="TableofFigures"/>
            <w:tabs>
              <w:tab w:val="right" w:leader="dot" w:pos="9208"/>
            </w:tabs>
            <w:spacing w:before="12" w:after="12"/>
            <w:ind w:left="446" w:hanging="446"/>
            <w:rPr>
              <w:rFonts w:ascii="Garamond" w:eastAsia="Garamond" w:hAnsi="Garamond" w:cs="Garamond"/>
              <w:color w:val="000000"/>
              <w:sz w:val="23"/>
              <w:szCs w:val="23"/>
            </w:rPr>
          </w:pPr>
          <w:r w:rsidRPr="003077AE">
            <w:rPr>
              <w:rFonts w:ascii="Garamond" w:hAnsi="Garamond"/>
              <w:b w:val="0"/>
              <w:bCs w:val="0"/>
              <w:sz w:val="23"/>
              <w:szCs w:val="23"/>
            </w:rPr>
            <w:fldChar w:fldCharType="end"/>
          </w:r>
        </w:p>
      </w:sdtContent>
    </w:sdt>
    <w:p w14:paraId="5566CE09" w14:textId="77777777" w:rsidR="00A60810" w:rsidRPr="0079124F" w:rsidRDefault="00A60810">
      <w:pPr>
        <w:pBdr>
          <w:top w:val="nil"/>
          <w:left w:val="nil"/>
          <w:bottom w:val="nil"/>
          <w:right w:val="nil"/>
          <w:between w:val="nil"/>
        </w:pBdr>
        <w:rPr>
          <w:color w:val="000000"/>
        </w:rPr>
        <w:sectPr w:rsidR="00A60810" w:rsidRPr="0079124F">
          <w:pgSz w:w="12242" w:h="15842"/>
          <w:pgMar w:top="1699" w:right="1440" w:bottom="1699" w:left="1584" w:header="720" w:footer="720" w:gutter="0"/>
          <w:cols w:space="720"/>
        </w:sectPr>
      </w:pPr>
    </w:p>
    <w:p w14:paraId="63FB1A91" w14:textId="77777777" w:rsidR="00A60810" w:rsidRPr="0079124F" w:rsidRDefault="00424BE6">
      <w:pPr>
        <w:pStyle w:val="Heading1"/>
        <w:numPr>
          <w:ilvl w:val="0"/>
          <w:numId w:val="3"/>
        </w:numPr>
      </w:pPr>
      <w:bookmarkStart w:id="5" w:name="_Toc197264643"/>
      <w:bookmarkStart w:id="6" w:name="_Toc197264833"/>
      <w:bookmarkStart w:id="7" w:name="_Toc197791957"/>
      <w:r w:rsidRPr="0079124F">
        <w:lastRenderedPageBreak/>
        <w:t>Introducción</w:t>
      </w:r>
      <w:bookmarkEnd w:id="5"/>
      <w:bookmarkEnd w:id="6"/>
      <w:bookmarkEnd w:id="7"/>
    </w:p>
    <w:p w14:paraId="563AC45D" w14:textId="0EE6F0FD"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La educación es un pilar fundamental para cualquier sociedad en el mundo</w:t>
      </w:r>
      <w:r w:rsidR="00D033A3">
        <w:rPr>
          <w:rFonts w:eastAsia="Garamond" w:cs="Garamond"/>
          <w:color w:val="000000"/>
          <w:sz w:val="23"/>
          <w:szCs w:val="23"/>
        </w:rPr>
        <w:t xml:space="preserve"> </w:t>
      </w:r>
      <w:sdt>
        <w:sdtPr>
          <w:rPr>
            <w:rFonts w:eastAsia="Garamond" w:cs="Garamond"/>
            <w:color w:val="000000"/>
            <w:sz w:val="23"/>
            <w:szCs w:val="23"/>
          </w:rPr>
          <w:id w:val="1559516252"/>
          <w:citation/>
        </w:sdtPr>
        <w:sdtContent>
          <w:r w:rsidR="00D033A3">
            <w:rPr>
              <w:rFonts w:eastAsia="Garamond" w:cs="Garamond"/>
              <w:color w:val="000000"/>
              <w:sz w:val="23"/>
              <w:szCs w:val="23"/>
            </w:rPr>
            <w:fldChar w:fldCharType="begin"/>
          </w:r>
          <w:r w:rsidR="00D033A3">
            <w:rPr>
              <w:rFonts w:eastAsia="Garamond" w:cs="Garamond"/>
              <w:color w:val="000000"/>
              <w:sz w:val="23"/>
              <w:szCs w:val="23"/>
            </w:rPr>
            <w:instrText xml:space="preserve"> CITATION Nac25 \l 16394 </w:instrText>
          </w:r>
          <w:r w:rsidR="00D033A3">
            <w:rPr>
              <w:rFonts w:eastAsia="Garamond" w:cs="Garamond"/>
              <w:color w:val="000000"/>
              <w:sz w:val="23"/>
              <w:szCs w:val="23"/>
            </w:rPr>
            <w:fldChar w:fldCharType="separate"/>
          </w:r>
          <w:r w:rsidR="00474DC9" w:rsidRPr="00474DC9">
            <w:rPr>
              <w:rFonts w:eastAsia="Garamond" w:cs="Garamond"/>
              <w:noProof/>
              <w:color w:val="000000"/>
              <w:sz w:val="23"/>
              <w:szCs w:val="23"/>
            </w:rPr>
            <w:t>(Naciones Unidas, 2025)</w:t>
          </w:r>
          <w:r w:rsidR="00D033A3">
            <w:rPr>
              <w:rFonts w:eastAsia="Garamond" w:cs="Garamond"/>
              <w:color w:val="000000"/>
              <w:sz w:val="23"/>
              <w:szCs w:val="23"/>
            </w:rPr>
            <w:fldChar w:fldCharType="end"/>
          </w:r>
        </w:sdtContent>
      </w:sdt>
      <w:r w:rsidRPr="0027266B">
        <w:rPr>
          <w:rFonts w:eastAsia="Garamond" w:cs="Garamond"/>
          <w:color w:val="000000"/>
          <w:sz w:val="23"/>
          <w:szCs w:val="23"/>
        </w:rPr>
        <w:t>, en un contexto nacional, las llamadas Unidades Educativas juegan un papel muy importante al proporcionar educación primaria y secundaria a nuestros niños y adolescentes</w:t>
      </w:r>
      <w:r w:rsidR="0038102D">
        <w:rPr>
          <w:rFonts w:eastAsia="Garamond" w:cs="Garamond"/>
          <w:color w:val="000000"/>
          <w:sz w:val="23"/>
          <w:szCs w:val="23"/>
        </w:rPr>
        <w:t xml:space="preserve"> </w:t>
      </w:r>
      <w:sdt>
        <w:sdtPr>
          <w:rPr>
            <w:rFonts w:eastAsia="Garamond" w:cs="Garamond"/>
            <w:color w:val="000000"/>
            <w:sz w:val="23"/>
            <w:szCs w:val="23"/>
          </w:rPr>
          <w:id w:val="810686442"/>
          <w:citation/>
        </w:sdtPr>
        <w:sdtContent>
          <w:r w:rsidR="0038102D">
            <w:rPr>
              <w:rFonts w:eastAsia="Garamond" w:cs="Garamond"/>
              <w:color w:val="000000"/>
              <w:sz w:val="23"/>
              <w:szCs w:val="23"/>
            </w:rPr>
            <w:fldChar w:fldCharType="begin"/>
          </w:r>
          <w:r w:rsidR="0038102D">
            <w:rPr>
              <w:rFonts w:eastAsia="Garamond" w:cs="Garamond"/>
              <w:color w:val="000000"/>
              <w:sz w:val="23"/>
              <w:szCs w:val="23"/>
            </w:rPr>
            <w:instrText xml:space="preserve"> CITATION Ser25 \l 16394 </w:instrText>
          </w:r>
          <w:r w:rsidR="0038102D">
            <w:rPr>
              <w:rFonts w:eastAsia="Garamond" w:cs="Garamond"/>
              <w:color w:val="000000"/>
              <w:sz w:val="23"/>
              <w:szCs w:val="23"/>
            </w:rPr>
            <w:fldChar w:fldCharType="separate"/>
          </w:r>
          <w:r w:rsidR="00474DC9" w:rsidRPr="00474DC9">
            <w:rPr>
              <w:rFonts w:eastAsia="Garamond" w:cs="Garamond"/>
              <w:noProof/>
              <w:color w:val="000000"/>
              <w:sz w:val="23"/>
              <w:szCs w:val="23"/>
            </w:rPr>
            <w:t>(Serrano Valdez, 2025)</w:t>
          </w:r>
          <w:r w:rsidR="0038102D">
            <w:rPr>
              <w:rFonts w:eastAsia="Garamond" w:cs="Garamond"/>
              <w:color w:val="000000"/>
              <w:sz w:val="23"/>
              <w:szCs w:val="23"/>
            </w:rPr>
            <w:fldChar w:fldCharType="end"/>
          </w:r>
        </w:sdtContent>
      </w:sdt>
      <w:r w:rsidRPr="0027266B">
        <w:rPr>
          <w:rFonts w:eastAsia="Garamond" w:cs="Garamond"/>
          <w:color w:val="000000"/>
          <w:sz w:val="23"/>
          <w:szCs w:val="23"/>
        </w:rPr>
        <w:t>. Las mismas van sentando las bases para una formación académica y profesional futura, sin embargo, la realidad en Bolivia presenta contrastes significativos, los estudios tienden a enfocarse más en entornos urbanos, dejando de lado las realidades que presentan los entornos rurales y provinciales del territorio nacional</w:t>
      </w:r>
      <w:r w:rsidR="00D96673">
        <w:rPr>
          <w:rFonts w:eastAsia="Garamond" w:cs="Garamond"/>
          <w:color w:val="000000"/>
          <w:sz w:val="23"/>
          <w:szCs w:val="23"/>
        </w:rPr>
        <w:t xml:space="preserve"> </w:t>
      </w:r>
      <w:sdt>
        <w:sdtPr>
          <w:rPr>
            <w:rFonts w:eastAsia="Garamond" w:cs="Garamond"/>
            <w:color w:val="000000"/>
            <w:sz w:val="23"/>
            <w:szCs w:val="23"/>
          </w:rPr>
          <w:id w:val="1892236001"/>
          <w:citation/>
        </w:sdtPr>
        <w:sdtContent>
          <w:r w:rsidR="00D96673">
            <w:rPr>
              <w:rFonts w:eastAsia="Garamond" w:cs="Garamond"/>
              <w:color w:val="000000"/>
              <w:sz w:val="23"/>
              <w:szCs w:val="23"/>
            </w:rPr>
            <w:fldChar w:fldCharType="begin"/>
          </w:r>
          <w:r w:rsidR="00D96673">
            <w:rPr>
              <w:rFonts w:eastAsia="Garamond" w:cs="Garamond"/>
              <w:color w:val="000000"/>
              <w:sz w:val="23"/>
              <w:szCs w:val="23"/>
            </w:rPr>
            <w:instrText xml:space="preserve">CITATION Los21 \l 16394 </w:instrText>
          </w:r>
          <w:r w:rsidR="00D96673">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D96673">
            <w:rPr>
              <w:rFonts w:eastAsia="Garamond" w:cs="Garamond"/>
              <w:color w:val="000000"/>
              <w:sz w:val="23"/>
              <w:szCs w:val="23"/>
            </w:rPr>
            <w:fldChar w:fldCharType="end"/>
          </w:r>
        </w:sdtContent>
      </w:sdt>
      <w:r w:rsidRPr="0027266B">
        <w:rPr>
          <w:rFonts w:eastAsia="Garamond" w:cs="Garamond"/>
          <w:color w:val="000000"/>
          <w:sz w:val="23"/>
          <w:szCs w:val="23"/>
        </w:rPr>
        <w:t>.</w:t>
      </w:r>
    </w:p>
    <w:p w14:paraId="278BF89B" w14:textId="48AC8D59"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 xml:space="preserve">La calidad de educación es un factor clave en el desarrollo de un país. El año 2021, Bolivia ocupaba el puesto 13 de 16 en América Latina en cuanto a la calidad educativa de la región </w:t>
      </w:r>
      <w:sdt>
        <w:sdtPr>
          <w:rPr>
            <w:rFonts w:eastAsia="Garamond" w:cs="Garamond"/>
            <w:color w:val="000000"/>
            <w:sz w:val="23"/>
            <w:szCs w:val="23"/>
          </w:rPr>
          <w:id w:val="-938299130"/>
          <w:citation/>
        </w:sdtPr>
        <w:sdtEndPr>
          <w:rPr>
            <w:color w:val="000000" w:themeColor="text1"/>
          </w:rPr>
        </w:sdtEndPr>
        <w:sdtContent>
          <w:r w:rsidR="008C7AE7">
            <w:rPr>
              <w:rFonts w:eastAsia="Garamond" w:cs="Garamond"/>
              <w:color w:val="000000"/>
              <w:sz w:val="23"/>
              <w:szCs w:val="23"/>
            </w:rPr>
            <w:fldChar w:fldCharType="begin"/>
          </w:r>
          <w:r w:rsidR="008C7AE7">
            <w:rPr>
              <w:rFonts w:eastAsia="Garamond" w:cs="Garamond"/>
              <w:color w:val="000000"/>
              <w:sz w:val="23"/>
              <w:szCs w:val="23"/>
            </w:rPr>
            <w:instrText xml:space="preserve"> CITATION Los21 \l 16394 </w:instrText>
          </w:r>
          <w:r w:rsidR="008C7AE7">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8C7AE7">
            <w:rPr>
              <w:rFonts w:eastAsia="Garamond" w:cs="Garamond"/>
              <w:color w:val="000000"/>
              <w:sz w:val="23"/>
              <w:szCs w:val="23"/>
            </w:rPr>
            <w:fldChar w:fldCharType="end"/>
          </w:r>
        </w:sdtContent>
      </w:sdt>
      <w:r w:rsidRPr="0027266B">
        <w:rPr>
          <w:rFonts w:eastAsia="Garamond" w:cs="Garamond"/>
          <w:color w:val="000000"/>
          <w:sz w:val="23"/>
          <w:szCs w:val="23"/>
        </w:rPr>
        <w:t xml:space="preserve">, esto hace evidente que se debe analizar, fortalecer y mejorar el sistema educativo. Es importante comprender que la base de la educación superior es la educación </w:t>
      </w:r>
      <w:r w:rsidR="001701A0">
        <w:rPr>
          <w:rFonts w:eastAsia="Garamond" w:cs="Garamond"/>
          <w:color w:val="000000"/>
          <w:sz w:val="23"/>
          <w:szCs w:val="23"/>
        </w:rPr>
        <w:t>básica</w:t>
      </w:r>
      <w:r w:rsidRPr="0027266B">
        <w:rPr>
          <w:rFonts w:eastAsia="Garamond" w:cs="Garamond"/>
          <w:color w:val="000000"/>
          <w:sz w:val="23"/>
          <w:szCs w:val="23"/>
        </w:rPr>
        <w:t xml:space="preserve"> (Primaria y </w:t>
      </w:r>
      <w:r w:rsidR="00E777D9">
        <w:rPr>
          <w:rFonts w:eastAsia="Garamond" w:cs="Garamond"/>
          <w:color w:val="000000"/>
          <w:sz w:val="23"/>
          <w:szCs w:val="23"/>
        </w:rPr>
        <w:t>S</w:t>
      </w:r>
      <w:r w:rsidRPr="0027266B">
        <w:rPr>
          <w:rFonts w:eastAsia="Garamond" w:cs="Garamond"/>
          <w:color w:val="000000"/>
          <w:sz w:val="23"/>
          <w:szCs w:val="23"/>
        </w:rPr>
        <w:t>ecundaria), si no se tienen sólidos conocimientos en esta etapa, es probable que se tengan problemas en el futuro</w:t>
      </w:r>
      <w:r w:rsidR="001701A0">
        <w:rPr>
          <w:rFonts w:eastAsia="Garamond" w:cs="Garamond"/>
          <w:color w:val="000000"/>
          <w:sz w:val="23"/>
          <w:szCs w:val="23"/>
        </w:rPr>
        <w:t xml:space="preserve"> </w:t>
      </w:r>
      <w:sdt>
        <w:sdtPr>
          <w:rPr>
            <w:rFonts w:eastAsia="Garamond" w:cs="Garamond"/>
            <w:color w:val="000000"/>
            <w:sz w:val="23"/>
            <w:szCs w:val="23"/>
          </w:rPr>
          <w:id w:val="-1532496775"/>
          <w:citation/>
        </w:sdtPr>
        <w:sdtEndPr>
          <w:rPr>
            <w:color w:val="000000" w:themeColor="text1"/>
          </w:rPr>
        </w:sdtEndPr>
        <w:sdtContent>
          <w:r w:rsidR="001701A0">
            <w:rPr>
              <w:rFonts w:eastAsia="Garamond" w:cs="Garamond"/>
              <w:color w:val="000000"/>
              <w:sz w:val="23"/>
              <w:szCs w:val="23"/>
            </w:rPr>
            <w:fldChar w:fldCharType="begin"/>
          </w:r>
          <w:r w:rsidR="001701A0">
            <w:rPr>
              <w:rFonts w:eastAsia="Garamond" w:cs="Garamond"/>
              <w:color w:val="000000"/>
              <w:sz w:val="23"/>
              <w:szCs w:val="23"/>
            </w:rPr>
            <w:instrText xml:space="preserve"> CITATION UNE25 \l 16394 </w:instrText>
          </w:r>
          <w:r w:rsidR="001701A0">
            <w:rPr>
              <w:rFonts w:eastAsia="Garamond" w:cs="Garamond"/>
              <w:color w:val="000000"/>
              <w:sz w:val="23"/>
              <w:szCs w:val="23"/>
            </w:rPr>
            <w:fldChar w:fldCharType="separate"/>
          </w:r>
          <w:r w:rsidR="00474DC9" w:rsidRPr="00474DC9">
            <w:rPr>
              <w:rFonts w:eastAsia="Garamond" w:cs="Garamond"/>
              <w:noProof/>
              <w:color w:val="000000"/>
              <w:sz w:val="23"/>
              <w:szCs w:val="23"/>
            </w:rPr>
            <w:t>(UNESCO, 2025)</w:t>
          </w:r>
          <w:r w:rsidR="001701A0">
            <w:rPr>
              <w:rFonts w:eastAsia="Garamond" w:cs="Garamond"/>
              <w:color w:val="000000"/>
              <w:sz w:val="23"/>
              <w:szCs w:val="23"/>
            </w:rPr>
            <w:fldChar w:fldCharType="end"/>
          </w:r>
        </w:sdtContent>
      </w:sdt>
      <w:r w:rsidRPr="0027266B">
        <w:rPr>
          <w:rFonts w:eastAsia="Garamond" w:cs="Garamond"/>
          <w:color w:val="000000"/>
          <w:sz w:val="23"/>
          <w:szCs w:val="23"/>
        </w:rPr>
        <w:t xml:space="preserve">. </w:t>
      </w:r>
    </w:p>
    <w:p w14:paraId="3FCD1D76" w14:textId="76A4798C"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Este estudio se basa en un análisis histórico de notas académicas de la unidad educativa San José Obrero desde la gestión 2015 a 2024, con lo cual se pretende identificar las materias en las que los estudiantes del nivel primario y secundario presentan mayor dificultad. Además, se busca desarrollar un modelo predictivo capaz de anticipar el bajo rendimiento académico, permitiendo así la implementación de estrategias para mejorar las falencias con el fin de brindar apoyo oportuno a estudiantes en riesgo. La identificación temprana de estudiantes con dificultades académicas es crucial para implementar intervenciones efectivas que mejoren su desempeño y reduzcan las tasas de deserción escolar</w:t>
      </w:r>
      <w:r w:rsidR="009F7869">
        <w:rPr>
          <w:rFonts w:eastAsia="Garamond" w:cs="Garamond"/>
          <w:color w:val="000000"/>
          <w:sz w:val="23"/>
          <w:szCs w:val="23"/>
        </w:rPr>
        <w:t xml:space="preserve"> </w:t>
      </w:r>
      <w:sdt>
        <w:sdtPr>
          <w:rPr>
            <w:rFonts w:eastAsia="Garamond" w:cs="Garamond"/>
            <w:color w:val="000000"/>
            <w:sz w:val="23"/>
            <w:szCs w:val="23"/>
          </w:rPr>
          <w:id w:val="-2100551522"/>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w:t>
      </w:r>
    </w:p>
    <w:p w14:paraId="719CF4A6" w14:textId="1840DAA0" w:rsidR="00517D54" w:rsidRPr="0079124F"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El análisis a partir de datos históricos permitirá comprender mejor las tendencias y patrones de rendimiento académico de las distintas materias y cursos. A su vez, proporcionará información valiosa para diseñar programas de apoyo a estudiantes en situaciones desfavorables</w:t>
      </w:r>
      <w:r w:rsidR="009F7869">
        <w:rPr>
          <w:rFonts w:eastAsia="Garamond" w:cs="Garamond"/>
          <w:color w:val="000000"/>
          <w:sz w:val="23"/>
          <w:szCs w:val="23"/>
        </w:rPr>
        <w:t xml:space="preserve"> </w:t>
      </w:r>
      <w:sdt>
        <w:sdtPr>
          <w:rPr>
            <w:rFonts w:eastAsia="Garamond" w:cs="Garamond"/>
            <w:color w:val="000000"/>
            <w:sz w:val="23"/>
            <w:szCs w:val="23"/>
          </w:rPr>
          <w:id w:val="-867365683"/>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 xml:space="preserve">. </w:t>
      </w:r>
      <w:r w:rsidR="00517D54" w:rsidRPr="0079124F">
        <w:rPr>
          <w:rFonts w:eastAsia="Garamond" w:cs="Garamond"/>
          <w:color w:val="000000"/>
          <w:sz w:val="23"/>
          <w:szCs w:val="23"/>
        </w:rPr>
        <w:t xml:space="preserve"> </w:t>
      </w:r>
    </w:p>
    <w:p w14:paraId="61A2C062" w14:textId="2C4A4DEF" w:rsidR="00A60810" w:rsidRPr="0079124F" w:rsidRDefault="00424BE6">
      <w:pPr>
        <w:pStyle w:val="Heading2"/>
        <w:numPr>
          <w:ilvl w:val="1"/>
          <w:numId w:val="3"/>
        </w:numPr>
        <w:spacing w:before="240" w:after="240" w:line="288" w:lineRule="auto"/>
        <w:ind w:left="709"/>
      </w:pPr>
      <w:bookmarkStart w:id="8" w:name="_Toc197264644"/>
      <w:bookmarkStart w:id="9" w:name="_Toc197264834"/>
      <w:bookmarkStart w:id="10" w:name="_Toc197791958"/>
      <w:r w:rsidRPr="0079124F">
        <w:t>Antecedentes</w:t>
      </w:r>
      <w:bookmarkEnd w:id="8"/>
      <w:bookmarkEnd w:id="9"/>
      <w:bookmarkEnd w:id="10"/>
    </w:p>
    <w:p w14:paraId="06E55F9D" w14:textId="6896A394" w:rsidR="00815CC1" w:rsidRDefault="00815CC1"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En el mundo, la educación es un pilar fundamental para el desarrollo de cualquier sociedad y Bolivia no es la excepción. El ministerio de educación mediante diversas maneras a implementado varios programas para mejorar el sistema educativo, se tiene la convicción de que la educación nos prepara para el futuro y ser más competitivos </w:t>
      </w:r>
      <w:sdt>
        <w:sdtPr>
          <w:rPr>
            <w:rFonts w:eastAsia="Garamond" w:cs="Garamond"/>
            <w:color w:val="000000"/>
            <w:sz w:val="23"/>
            <w:szCs w:val="23"/>
          </w:rPr>
          <w:id w:val="-696156118"/>
          <w:citation/>
        </w:sdtPr>
        <w:sdtEndPr>
          <w:rPr>
            <w:color w:val="000000" w:themeColor="text1"/>
          </w:rPr>
        </w:sdtEndPr>
        <w:sdtContent>
          <w:r w:rsidRPr="0079124F">
            <w:rPr>
              <w:rFonts w:eastAsia="Garamond" w:cs="Garamond"/>
              <w:color w:val="000000"/>
              <w:sz w:val="23"/>
              <w:szCs w:val="23"/>
            </w:rPr>
            <w:fldChar w:fldCharType="begin"/>
          </w:r>
          <w:r w:rsidR="00B91D8D">
            <w:rPr>
              <w:rFonts w:eastAsia="Garamond" w:cs="Garamond"/>
              <w:color w:val="000000"/>
              <w:sz w:val="23"/>
              <w:szCs w:val="23"/>
            </w:rPr>
            <w:instrText xml:space="preserve">CITATION HQE23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(Libros del ministerio de educación, 2023)</w:t>
          </w:r>
          <w:r w:rsidRPr="0079124F">
            <w:rPr>
              <w:rFonts w:eastAsia="Garamond" w:cs="Garamond"/>
              <w:color w:val="000000"/>
              <w:sz w:val="23"/>
              <w:szCs w:val="23"/>
            </w:rPr>
            <w:fldChar w:fldCharType="end"/>
          </w:r>
        </w:sdtContent>
      </w:sdt>
      <w:r w:rsidRPr="0079124F">
        <w:rPr>
          <w:rFonts w:eastAsia="Garamond" w:cs="Garamond"/>
          <w:color w:val="000000"/>
          <w:sz w:val="23"/>
          <w:szCs w:val="23"/>
        </w:rPr>
        <w:t>. (revisar esta referencia)</w:t>
      </w:r>
    </w:p>
    <w:p w14:paraId="10B9D9AF" w14:textId="404C7652" w:rsidR="00F74827" w:rsidRDefault="000E16C3"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En el año 2010 el sistema educativo boliviano tuvo una reforma</w:t>
      </w:r>
      <w:r w:rsidR="008C4FE6">
        <w:rPr>
          <w:rFonts w:eastAsia="Garamond" w:cs="Garamond"/>
          <w:color w:val="000000"/>
          <w:sz w:val="23"/>
          <w:szCs w:val="23"/>
        </w:rPr>
        <w:t xml:space="preserve"> con la Ley 070 Avelino Siñani – Elizardo Pérez</w:t>
      </w:r>
      <w:r w:rsidR="00B20BA2">
        <w:rPr>
          <w:rFonts w:eastAsia="Garamond" w:cs="Garamond"/>
          <w:color w:val="000000"/>
          <w:sz w:val="23"/>
          <w:szCs w:val="23"/>
        </w:rPr>
        <w:t xml:space="preserve">, </w:t>
      </w:r>
      <w:r w:rsidR="00DB4B5C">
        <w:rPr>
          <w:rFonts w:eastAsia="Garamond" w:cs="Garamond"/>
          <w:color w:val="000000"/>
          <w:sz w:val="23"/>
          <w:szCs w:val="23"/>
        </w:rPr>
        <w:t>esta ley</w:t>
      </w:r>
      <w:r w:rsidR="00CF7260">
        <w:rPr>
          <w:rFonts w:eastAsia="Garamond" w:cs="Garamond"/>
          <w:color w:val="000000"/>
          <w:sz w:val="23"/>
          <w:szCs w:val="23"/>
        </w:rPr>
        <w:t xml:space="preserve"> ha limitado la participación social y ha centralizado las decisiones en el ministerio de </w:t>
      </w:r>
      <w:r w:rsidR="00CF7260">
        <w:rPr>
          <w:rFonts w:eastAsia="Garamond" w:cs="Garamond"/>
          <w:color w:val="000000"/>
          <w:sz w:val="23"/>
          <w:szCs w:val="23"/>
        </w:rPr>
        <w:lastRenderedPageBreak/>
        <w:t>educación</w:t>
      </w:r>
      <w:r w:rsidR="006614FD">
        <w:rPr>
          <w:rFonts w:eastAsia="Garamond" w:cs="Garamond"/>
          <w:color w:val="000000"/>
          <w:sz w:val="23"/>
          <w:szCs w:val="23"/>
        </w:rPr>
        <w:t xml:space="preserve">. </w:t>
      </w:r>
      <w:r w:rsidR="00145D94">
        <w:rPr>
          <w:rFonts w:eastAsia="Garamond" w:cs="Garamond"/>
          <w:color w:val="000000"/>
          <w:sz w:val="23"/>
          <w:szCs w:val="23"/>
        </w:rPr>
        <w:t xml:space="preserve">Los </w:t>
      </w:r>
      <w:r w:rsidR="00E37EA6">
        <w:rPr>
          <w:rFonts w:eastAsia="Garamond" w:cs="Garamond"/>
          <w:color w:val="000000"/>
          <w:sz w:val="23"/>
          <w:szCs w:val="23"/>
        </w:rPr>
        <w:t xml:space="preserve">resultados de esta ley no se han evaluado y no se sabe </w:t>
      </w:r>
      <w:r w:rsidR="0049613B">
        <w:rPr>
          <w:rFonts w:eastAsia="Garamond" w:cs="Garamond"/>
          <w:color w:val="000000"/>
          <w:sz w:val="23"/>
          <w:szCs w:val="23"/>
        </w:rPr>
        <w:t>cuál</w:t>
      </w:r>
      <w:r w:rsidR="00E37EA6">
        <w:rPr>
          <w:rFonts w:eastAsia="Garamond" w:cs="Garamond"/>
          <w:color w:val="000000"/>
          <w:sz w:val="23"/>
          <w:szCs w:val="23"/>
        </w:rPr>
        <w:t xml:space="preserve"> es el impacto real</w:t>
      </w:r>
      <w:r w:rsidR="00E44D62">
        <w:rPr>
          <w:rFonts w:eastAsia="Garamond" w:cs="Garamond"/>
          <w:color w:val="000000"/>
          <w:sz w:val="23"/>
          <w:szCs w:val="23"/>
        </w:rPr>
        <w:t xml:space="preserve"> de la reforma educativa, </w:t>
      </w:r>
      <w:r w:rsidR="0068764D">
        <w:rPr>
          <w:rFonts w:eastAsia="Garamond" w:cs="Garamond"/>
          <w:color w:val="000000"/>
          <w:sz w:val="23"/>
          <w:szCs w:val="23"/>
        </w:rPr>
        <w:t>se desconocen las competencias y el rendimiento</w:t>
      </w:r>
      <w:r w:rsidR="00CF5F1C">
        <w:rPr>
          <w:rFonts w:eastAsia="Garamond" w:cs="Garamond"/>
          <w:color w:val="000000"/>
          <w:sz w:val="23"/>
          <w:szCs w:val="23"/>
        </w:rPr>
        <w:t xml:space="preserve"> que los estudiantes lograron con esta nueva ley </w:t>
      </w:r>
      <w:sdt>
        <w:sdtPr>
          <w:rPr>
            <w:rFonts w:eastAsia="Garamond" w:cs="Garamond"/>
            <w:color w:val="000000"/>
            <w:sz w:val="23"/>
            <w:szCs w:val="23"/>
          </w:rPr>
          <w:id w:val="-64876119"/>
          <w:citation/>
        </w:sdtPr>
        <w:sdtEndPr>
          <w:rPr>
            <w:color w:val="000000" w:themeColor="text1"/>
          </w:rPr>
        </w:sdtEndPr>
        <w:sdtContent>
          <w:r w:rsidR="00CF5F1C">
            <w:rPr>
              <w:rFonts w:eastAsia="Garamond" w:cs="Garamond"/>
              <w:color w:val="000000"/>
              <w:sz w:val="23"/>
              <w:szCs w:val="23"/>
            </w:rPr>
            <w:fldChar w:fldCharType="begin"/>
          </w:r>
          <w:r w:rsidR="00CF5F1C">
            <w:rPr>
              <w:rFonts w:eastAsia="Garamond" w:cs="Garamond"/>
              <w:color w:val="000000"/>
              <w:sz w:val="23"/>
              <w:szCs w:val="23"/>
            </w:rPr>
            <w:instrText xml:space="preserve"> CITATION Tud20 \l 16394 </w:instrText>
          </w:r>
          <w:r w:rsidR="00CF5F1C">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CF5F1C">
            <w:rPr>
              <w:rFonts w:eastAsia="Garamond" w:cs="Garamond"/>
              <w:color w:val="000000"/>
              <w:sz w:val="23"/>
              <w:szCs w:val="23"/>
            </w:rPr>
            <w:fldChar w:fldCharType="end"/>
          </w:r>
        </w:sdtContent>
      </w:sdt>
      <w:r w:rsidR="00CF5F1C">
        <w:rPr>
          <w:rFonts w:eastAsia="Garamond" w:cs="Garamond"/>
          <w:color w:val="000000"/>
          <w:sz w:val="23"/>
          <w:szCs w:val="23"/>
        </w:rPr>
        <w:t>.</w:t>
      </w:r>
    </w:p>
    <w:p w14:paraId="718F2320" w14:textId="256772F1" w:rsidR="00CF5F1C" w:rsidRPr="0079124F" w:rsidRDefault="0082280F"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La falta de una evaluación deja a Bolivia sin un punto de comparación </w:t>
      </w:r>
      <w:r w:rsidR="00C13B46">
        <w:rPr>
          <w:rFonts w:eastAsia="Garamond" w:cs="Garamond"/>
          <w:color w:val="000000"/>
          <w:sz w:val="23"/>
          <w:szCs w:val="23"/>
        </w:rPr>
        <w:t>frente a otros países. David Aruquipa indica que Bol</w:t>
      </w:r>
      <w:r w:rsidR="00A563BC">
        <w:rPr>
          <w:rFonts w:eastAsia="Garamond" w:cs="Garamond"/>
          <w:color w:val="000000"/>
          <w:sz w:val="23"/>
          <w:szCs w:val="23"/>
        </w:rPr>
        <w:t xml:space="preserve">ivia no realizó la prueba del Programa para la </w:t>
      </w:r>
      <w:r w:rsidR="001E4391">
        <w:rPr>
          <w:rFonts w:eastAsia="Garamond" w:cs="Garamond"/>
          <w:color w:val="000000"/>
          <w:sz w:val="23"/>
          <w:szCs w:val="23"/>
        </w:rPr>
        <w:t>E</w:t>
      </w:r>
      <w:r w:rsidR="00A563BC">
        <w:rPr>
          <w:rFonts w:eastAsia="Garamond" w:cs="Garamond"/>
          <w:color w:val="000000"/>
          <w:sz w:val="23"/>
          <w:szCs w:val="23"/>
        </w:rPr>
        <w:t>valuación</w:t>
      </w:r>
      <w:r w:rsidR="001E4391">
        <w:rPr>
          <w:rFonts w:eastAsia="Garamond" w:cs="Garamond"/>
          <w:color w:val="000000"/>
          <w:sz w:val="23"/>
          <w:szCs w:val="23"/>
        </w:rPr>
        <w:t xml:space="preserve"> Internacional de Alumnos (PISA) por diversos factores, entr</w:t>
      </w:r>
      <w:r w:rsidR="00F94A45">
        <w:rPr>
          <w:rFonts w:eastAsia="Garamond" w:cs="Garamond"/>
          <w:color w:val="000000"/>
          <w:sz w:val="23"/>
          <w:szCs w:val="23"/>
        </w:rPr>
        <w:t xml:space="preserve">e ellos político. El año 2019 tampoco se </w:t>
      </w:r>
      <w:r w:rsidR="007F6166">
        <w:rPr>
          <w:rFonts w:eastAsia="Garamond" w:cs="Garamond"/>
          <w:color w:val="000000"/>
          <w:sz w:val="23"/>
          <w:szCs w:val="23"/>
        </w:rPr>
        <w:t>logró</w:t>
      </w:r>
      <w:r w:rsidR="00F94A45">
        <w:rPr>
          <w:rFonts w:eastAsia="Garamond" w:cs="Garamond"/>
          <w:color w:val="000000"/>
          <w:sz w:val="23"/>
          <w:szCs w:val="23"/>
        </w:rPr>
        <w:t xml:space="preserve"> realizar</w:t>
      </w:r>
      <w:r w:rsidR="005A5EDB">
        <w:rPr>
          <w:rFonts w:eastAsia="Garamond" w:cs="Garamond"/>
          <w:color w:val="000000"/>
          <w:sz w:val="23"/>
          <w:szCs w:val="23"/>
        </w:rPr>
        <w:t xml:space="preserve"> la Evaluación de Calidad de la Educación (LLECE) que es impulsado por la UNESCO</w:t>
      </w:r>
      <w:r w:rsidR="00CF67CF">
        <w:rPr>
          <w:rFonts w:eastAsia="Garamond" w:cs="Garamond"/>
          <w:color w:val="000000"/>
          <w:sz w:val="23"/>
          <w:szCs w:val="23"/>
        </w:rPr>
        <w:t xml:space="preserve">, este también se suspendió por motivos político </w:t>
      </w:r>
      <w:r w:rsidR="007F6166">
        <w:rPr>
          <w:rFonts w:eastAsia="Garamond" w:cs="Garamond"/>
          <w:color w:val="000000"/>
          <w:sz w:val="23"/>
          <w:szCs w:val="23"/>
        </w:rPr>
        <w:t>–</w:t>
      </w:r>
      <w:r w:rsidR="00CF67CF">
        <w:rPr>
          <w:rFonts w:eastAsia="Garamond" w:cs="Garamond"/>
          <w:color w:val="000000"/>
          <w:sz w:val="23"/>
          <w:szCs w:val="23"/>
        </w:rPr>
        <w:t xml:space="preserve"> electorales</w:t>
      </w:r>
      <w:r w:rsidR="007F6166">
        <w:rPr>
          <w:rFonts w:eastAsia="Garamond" w:cs="Garamond"/>
          <w:color w:val="000000"/>
          <w:sz w:val="23"/>
          <w:szCs w:val="23"/>
        </w:rPr>
        <w:t xml:space="preserve"> de octubre y noviembre del mismo año </w:t>
      </w:r>
      <w:sdt>
        <w:sdtPr>
          <w:rPr>
            <w:rFonts w:eastAsia="Garamond" w:cs="Garamond"/>
            <w:color w:val="000000"/>
            <w:sz w:val="23"/>
            <w:szCs w:val="23"/>
          </w:rPr>
          <w:id w:val="2063598464"/>
          <w:citation/>
        </w:sdtPr>
        <w:sdtContent>
          <w:r w:rsidR="007F6166">
            <w:rPr>
              <w:rFonts w:eastAsia="Garamond" w:cs="Garamond"/>
              <w:color w:val="000000"/>
              <w:sz w:val="23"/>
              <w:szCs w:val="23"/>
            </w:rPr>
            <w:fldChar w:fldCharType="begin"/>
          </w:r>
          <w:r w:rsidR="007F6166">
            <w:rPr>
              <w:rFonts w:eastAsia="Garamond" w:cs="Garamond"/>
              <w:color w:val="000000"/>
              <w:sz w:val="23"/>
              <w:szCs w:val="23"/>
            </w:rPr>
            <w:instrText xml:space="preserve"> CITATION Tud20 \l 16394 </w:instrText>
          </w:r>
          <w:r w:rsidR="007F6166">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7F6166">
            <w:rPr>
              <w:rFonts w:eastAsia="Garamond" w:cs="Garamond"/>
              <w:color w:val="000000"/>
              <w:sz w:val="23"/>
              <w:szCs w:val="23"/>
            </w:rPr>
            <w:fldChar w:fldCharType="end"/>
          </w:r>
        </w:sdtContent>
      </w:sdt>
      <w:r w:rsidR="00860203">
        <w:rPr>
          <w:rFonts w:eastAsia="Garamond" w:cs="Garamond"/>
          <w:color w:val="000000"/>
          <w:sz w:val="23"/>
          <w:szCs w:val="23"/>
        </w:rPr>
        <w:t>.</w:t>
      </w:r>
    </w:p>
    <w:p w14:paraId="72182175" w14:textId="66C84091" w:rsidR="00D40D17" w:rsidRPr="0079124F" w:rsidRDefault="008F7F65"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Las calificaciones por su parte son muy importantes, ya que mediante estas se indican las habilidades y áreas de interés de los estudiantes </w:t>
      </w:r>
      <w:sdt>
        <w:sdtPr>
          <w:rPr>
            <w:rFonts w:eastAsia="Garamond" w:cs="Garamond"/>
            <w:color w:val="000000"/>
            <w:sz w:val="23"/>
            <w:szCs w:val="23"/>
          </w:rPr>
          <w:id w:val="-541211392"/>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Kic24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(Kichiuhua, 2024)</w:t>
          </w:r>
          <w:r w:rsidRPr="0079124F">
            <w:rPr>
              <w:rFonts w:eastAsia="Garamond" w:cs="Garamond"/>
              <w:color w:val="000000"/>
              <w:sz w:val="23"/>
              <w:szCs w:val="23"/>
            </w:rPr>
            <w:fldChar w:fldCharType="end"/>
          </w:r>
        </w:sdtContent>
      </w:sdt>
      <w:r w:rsidRPr="0079124F">
        <w:rPr>
          <w:rFonts w:eastAsia="Garamond" w:cs="Garamond"/>
          <w:color w:val="000000"/>
          <w:sz w:val="23"/>
          <w:szCs w:val="23"/>
        </w:rPr>
        <w:t xml:space="preserve">, por lo general en los centros educativos se destacan los promedios de los tres mejores estudiantes, ya sea como unidad educativa o curso, se deja de lado la preocupación de los estudiantes que no logran buenas notas o los que reprueban. </w:t>
      </w:r>
      <w:r w:rsidR="00B62EF1" w:rsidRPr="0079124F">
        <w:rPr>
          <w:rFonts w:eastAsia="Garamond" w:cs="Garamond"/>
          <w:color w:val="000000"/>
          <w:sz w:val="23"/>
          <w:szCs w:val="23"/>
        </w:rPr>
        <w:t xml:space="preserve">Entre el año 2006 – 2019, la tasa de abandono disminuyó de 5.51% a 3.82%, la tasa de reprobación por su parte </w:t>
      </w:r>
      <w:r w:rsidR="00254945" w:rsidRPr="0079124F">
        <w:rPr>
          <w:rFonts w:eastAsia="Garamond" w:cs="Garamond"/>
          <w:color w:val="000000"/>
          <w:sz w:val="23"/>
          <w:szCs w:val="23"/>
        </w:rPr>
        <w:t>tenía</w:t>
      </w:r>
      <w:r w:rsidR="00B62EF1" w:rsidRPr="0079124F">
        <w:rPr>
          <w:rFonts w:eastAsia="Garamond" w:cs="Garamond"/>
          <w:color w:val="000000"/>
          <w:sz w:val="23"/>
          <w:szCs w:val="23"/>
        </w:rPr>
        <w:t xml:space="preserve"> una proporción de 7.02% de reprobados para ese año</w:t>
      </w:r>
      <w:r w:rsidR="00DE5AA6" w:rsidRPr="0079124F">
        <w:rPr>
          <w:rFonts w:eastAsia="Garamond" w:cs="Garamond"/>
          <w:color w:val="000000"/>
          <w:sz w:val="23"/>
          <w:szCs w:val="23"/>
        </w:rPr>
        <w:t>, lo preocupante ocurre en el departamento de Potosí, con una alta tasa de reprobación</w:t>
      </w:r>
      <w:r w:rsidR="00B62EF1" w:rsidRPr="0079124F">
        <w:rPr>
          <w:rFonts w:eastAsia="Garamond" w:cs="Garamond"/>
          <w:color w:val="000000"/>
          <w:sz w:val="23"/>
          <w:szCs w:val="23"/>
        </w:rPr>
        <w:t xml:space="preserve"> </w:t>
      </w:r>
      <w:sdt>
        <w:sdtPr>
          <w:rPr>
            <w:rFonts w:eastAsia="Garamond" w:cs="Garamond"/>
            <w:color w:val="000000"/>
            <w:sz w:val="23"/>
            <w:szCs w:val="23"/>
          </w:rPr>
          <w:id w:val="-942992190"/>
          <w:citation/>
        </w:sdtPr>
        <w:sdtContent>
          <w:r w:rsidR="00B62EF1" w:rsidRPr="0079124F">
            <w:rPr>
              <w:rFonts w:eastAsia="Garamond" w:cs="Garamond"/>
              <w:color w:val="000000"/>
              <w:sz w:val="23"/>
              <w:szCs w:val="23"/>
            </w:rPr>
            <w:fldChar w:fldCharType="begin"/>
          </w:r>
          <w:r w:rsidR="00DE5AA6" w:rsidRPr="0079124F">
            <w:rPr>
              <w:rFonts w:eastAsia="Garamond" w:cs="Garamond"/>
              <w:color w:val="000000"/>
              <w:sz w:val="23"/>
              <w:szCs w:val="23"/>
            </w:rPr>
            <w:instrText xml:space="preserve">CITATION MAY24 \l 16394 </w:instrText>
          </w:r>
          <w:r w:rsidR="00B62EF1" w:rsidRPr="0079124F">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B62EF1" w:rsidRPr="0079124F">
            <w:rPr>
              <w:rFonts w:eastAsia="Garamond" w:cs="Garamond"/>
              <w:color w:val="000000"/>
              <w:sz w:val="23"/>
              <w:szCs w:val="23"/>
            </w:rPr>
            <w:fldChar w:fldCharType="end"/>
          </w:r>
        </w:sdtContent>
      </w:sdt>
    </w:p>
    <w:p w14:paraId="3F2BCAEB" w14:textId="45EEBBE7" w:rsidR="008F7F65" w:rsidRPr="0079124F" w:rsidRDefault="71839FF4" w:rsidP="00A375AC">
      <w:pPr>
        <w:pBdr>
          <w:top w:val="nil"/>
          <w:left w:val="nil"/>
          <w:bottom w:val="nil"/>
          <w:right w:val="nil"/>
          <w:between w:val="nil"/>
        </w:pBdr>
        <w:spacing w:before="240" w:after="240"/>
        <w:jc w:val="both"/>
        <w:rPr>
          <w:rFonts w:eastAsia="Garamond" w:cs="Garamond"/>
          <w:color w:val="000000"/>
          <w:sz w:val="23"/>
          <w:szCs w:val="23"/>
        </w:rPr>
      </w:pPr>
      <w:r w:rsidRPr="71839FF4">
        <w:rPr>
          <w:rFonts w:eastAsia="Garamond" w:cs="Garamond"/>
          <w:color w:val="000000" w:themeColor="text1"/>
          <w:sz w:val="23"/>
          <w:szCs w:val="23"/>
        </w:rPr>
        <w:t>Ante este panorama, el seguimiento y la gestión de la información académica de los estudiantes se ha vuelto cada vez más relevante para identificar patrones y tomar decisiones oportunas. En este contexto</w:t>
      </w:r>
      <w:r w:rsidR="008F7F65" w:rsidRPr="0079124F">
        <w:rPr>
          <w:rFonts w:eastAsia="Garamond" w:cs="Garamond"/>
          <w:color w:val="000000"/>
          <w:sz w:val="23"/>
          <w:szCs w:val="23"/>
        </w:rPr>
        <w:t xml:space="preserve"> Bolivia curso una etapa de digitalización de libretas escolares en el año 2015</w:t>
      </w:r>
      <w:sdt>
        <w:sdtPr>
          <w:rPr>
            <w:rFonts w:eastAsia="Garamond" w:cs="Garamond"/>
            <w:color w:val="000000"/>
            <w:sz w:val="23"/>
            <w:szCs w:val="23"/>
          </w:rPr>
          <w:id w:val="-1742021758"/>
          <w:citation/>
        </w:sdtPr>
        <w:sdtContent>
          <w:r w:rsidR="00B62EF1" w:rsidRPr="0079124F">
            <w:rPr>
              <w:rFonts w:eastAsia="Garamond" w:cs="Garamond"/>
              <w:color w:val="000000"/>
              <w:sz w:val="23"/>
              <w:szCs w:val="23"/>
            </w:rPr>
            <w:fldChar w:fldCharType="begin"/>
          </w:r>
          <w:r w:rsidR="002A1A00">
            <w:rPr>
              <w:rFonts w:eastAsia="Garamond" w:cs="Garamond"/>
              <w:color w:val="000000"/>
              <w:sz w:val="23"/>
              <w:szCs w:val="23"/>
            </w:rPr>
            <w:instrText xml:space="preserve">CITATION Min15 \l 16394 </w:instrText>
          </w:r>
          <w:r w:rsidR="00B62EF1"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(Ministerio de Educación del Estado plurinacional de Bolivia, 2015)</w:t>
          </w:r>
          <w:r w:rsidR="00B62EF1" w:rsidRPr="0079124F">
            <w:rPr>
              <w:rFonts w:eastAsia="Garamond" w:cs="Garamond"/>
              <w:color w:val="000000"/>
              <w:sz w:val="23"/>
              <w:szCs w:val="23"/>
            </w:rPr>
            <w:fldChar w:fldCharType="end"/>
          </w:r>
        </w:sdtContent>
      </w:sdt>
      <w:r w:rsidRPr="71839FF4">
        <w:rPr>
          <w:rFonts w:eastAsia="Garamond" w:cs="Garamond"/>
          <w:color w:val="000000" w:themeColor="text1"/>
          <w:sz w:val="23"/>
          <w:szCs w:val="23"/>
        </w:rPr>
        <w:t>,</w:t>
      </w:r>
      <w:r w:rsidR="00B62EF1" w:rsidRPr="71839FF4">
        <w:rPr>
          <w:rFonts w:eastAsia="Garamond" w:cs="Garamond"/>
          <w:color w:val="000000" w:themeColor="text1"/>
          <w:sz w:val="23"/>
          <w:szCs w:val="23"/>
        </w:rPr>
        <w:t xml:space="preserve"> </w:t>
      </w:r>
      <w:r w:rsidRPr="71839FF4">
        <w:rPr>
          <w:rFonts w:eastAsia="Garamond" w:cs="Garamond"/>
          <w:color w:val="000000" w:themeColor="text1"/>
          <w:sz w:val="23"/>
          <w:szCs w:val="23"/>
        </w:rPr>
        <w:t>lo cual implica</w:t>
      </w:r>
      <w:r w:rsidR="00B62EF1" w:rsidRPr="71839FF4">
        <w:rPr>
          <w:rFonts w:eastAsia="Garamond" w:cs="Garamond"/>
          <w:color w:val="000000" w:themeColor="text1"/>
          <w:sz w:val="23"/>
          <w:szCs w:val="23"/>
        </w:rPr>
        <w:t xml:space="preserve"> que todo nuestro histórico académico desde entonces ya es 100% digital y que pueden ser usados para realizar estudios en esta área.</w:t>
      </w:r>
    </w:p>
    <w:p w14:paraId="46A9746A" w14:textId="2D5E8D2A" w:rsidR="002F5110" w:rsidRPr="0079124F" w:rsidRDefault="00C217DE" w:rsidP="00A375AC">
      <w:pPr>
        <w:pBdr>
          <w:top w:val="nil"/>
          <w:left w:val="nil"/>
          <w:bottom w:val="nil"/>
          <w:right w:val="nil"/>
          <w:between w:val="nil"/>
        </w:pBdr>
        <w:spacing w:before="240" w:after="240"/>
        <w:jc w:val="both"/>
        <w:rPr>
          <w:sz w:val="23"/>
          <w:szCs w:val="23"/>
        </w:rPr>
      </w:pPr>
      <w:r w:rsidRPr="0079124F">
        <w:rPr>
          <w:rFonts w:eastAsia="Garamond" w:cs="Garamond"/>
          <w:color w:val="000000"/>
          <w:sz w:val="23"/>
          <w:szCs w:val="23"/>
        </w:rPr>
        <w:t>Con el paso del tiempo</w:t>
      </w:r>
      <w:ins w:id="11" w:author="Usuario invitado" w:date="2025-05-09T23:01:00Z">
        <w:r w:rsidRPr="6CDDE68B">
          <w:rPr>
            <w:rFonts w:eastAsia="Garamond" w:cs="Garamond"/>
            <w:color w:val="000000" w:themeColor="text1"/>
            <w:sz w:val="23"/>
            <w:szCs w:val="23"/>
          </w:rPr>
          <w:t>,</w:t>
        </w:r>
      </w:ins>
      <w:r w:rsidRPr="0079124F">
        <w:rPr>
          <w:rFonts w:eastAsia="Garamond" w:cs="Garamond"/>
          <w:color w:val="000000"/>
          <w:sz w:val="23"/>
          <w:szCs w:val="23"/>
        </w:rPr>
        <w:t xml:space="preserve"> el</w:t>
      </w:r>
      <w:r w:rsidR="00A375AC" w:rsidRPr="0079124F">
        <w:rPr>
          <w:rFonts w:eastAsia="Garamond" w:cs="Garamond"/>
          <w:color w:val="000000"/>
          <w:sz w:val="23"/>
          <w:szCs w:val="23"/>
        </w:rPr>
        <w:t xml:space="preserve"> crecimiento</w:t>
      </w:r>
      <w:r w:rsidR="00A375AC" w:rsidRPr="71839FF4">
        <w:rPr>
          <w:rFonts w:eastAsia="Garamond" w:cs="Garamond"/>
          <w:color w:val="000000" w:themeColor="text1"/>
          <w:sz w:val="23"/>
          <w:szCs w:val="23"/>
        </w:rPr>
        <w:t xml:space="preserve"> de</w:t>
      </w:r>
      <w:r w:rsidR="00A375AC" w:rsidRPr="0079124F">
        <w:rPr>
          <w:rFonts w:eastAsia="Garamond" w:cs="Garamond"/>
          <w:color w:val="000000"/>
          <w:sz w:val="23"/>
          <w:szCs w:val="23"/>
        </w:rPr>
        <w:t xml:space="preserve"> y la generación de datos</w:t>
      </w:r>
      <w:r w:rsidR="00A375AC" w:rsidRPr="71839FF4">
        <w:rPr>
          <w:rFonts w:eastAsia="Garamond" w:cs="Garamond"/>
          <w:color w:val="000000" w:themeColor="text1"/>
          <w:sz w:val="23"/>
          <w:szCs w:val="23"/>
        </w:rPr>
        <w:t xml:space="preserve"> en los últimos años</w:t>
      </w:r>
      <w:r w:rsidR="00A375AC" w:rsidRPr="0079124F">
        <w:rPr>
          <w:rFonts w:eastAsia="Garamond" w:cs="Garamond"/>
          <w:color w:val="000000"/>
          <w:sz w:val="23"/>
          <w:szCs w:val="23"/>
        </w:rPr>
        <w:t xml:space="preserve"> han experimentad</w:t>
      </w:r>
      <w:r w:rsidR="008D4058">
        <w:rPr>
          <w:rFonts w:eastAsia="Garamond" w:cs="Garamond"/>
          <w:color w:val="000000"/>
          <w:sz w:val="23"/>
          <w:szCs w:val="23"/>
        </w:rPr>
        <w:t xml:space="preserve">o </w:t>
      </w:r>
      <w:r w:rsidR="00A375AC" w:rsidRPr="0079124F">
        <w:rPr>
          <w:rFonts w:eastAsia="Garamond" w:cs="Garamond"/>
          <w:color w:val="000000"/>
          <w:sz w:val="23"/>
          <w:szCs w:val="23"/>
        </w:rPr>
        <w:t xml:space="preserve">un aumento sorprendente </w:t>
      </w:r>
      <w:sdt>
        <w:sdtPr>
          <w:rPr>
            <w:rFonts w:eastAsia="Garamond" w:cs="Garamond"/>
            <w:color w:val="000000"/>
            <w:sz w:val="23"/>
            <w:szCs w:val="23"/>
          </w:rPr>
          <w:id w:val="1431545446"/>
          <w:citation/>
        </w:sdtPr>
        <w:sdtEndPr>
          <w:rPr>
            <w:color w:val="000000" w:themeColor="text1"/>
          </w:rPr>
        </w:sdtEndPr>
        <w:sdtContent>
          <w:r w:rsidR="00A375AC" w:rsidRPr="0079124F">
            <w:rPr>
              <w:rFonts w:eastAsia="Garamond" w:cs="Garamond"/>
              <w:color w:val="000000"/>
              <w:sz w:val="23"/>
              <w:szCs w:val="23"/>
            </w:rPr>
            <w:fldChar w:fldCharType="begin"/>
          </w:r>
          <w:r w:rsidR="00A375AC" w:rsidRPr="0079124F">
            <w:rPr>
              <w:rFonts w:eastAsia="Garamond" w:cs="Garamond"/>
              <w:color w:val="000000"/>
              <w:sz w:val="23"/>
              <w:szCs w:val="23"/>
            </w:rPr>
            <w:instrText xml:space="preserve"> CITATION Pou19 \l 16394 </w:instrText>
          </w:r>
          <w:r w:rsidR="00A375AC" w:rsidRPr="0079124F">
            <w:rPr>
              <w:rFonts w:eastAsia="Garamond" w:cs="Garamond"/>
              <w:color w:val="000000"/>
              <w:sz w:val="23"/>
              <w:szCs w:val="23"/>
            </w:rPr>
            <w:fldChar w:fldCharType="separate"/>
          </w:r>
          <w:r w:rsidR="00474DC9" w:rsidRPr="00474DC9">
            <w:rPr>
              <w:rFonts w:eastAsia="Garamond" w:cs="Garamond"/>
              <w:noProof/>
              <w:color w:val="000000"/>
              <w:sz w:val="23"/>
              <w:szCs w:val="23"/>
            </w:rPr>
            <w:t>(Poulova &amp; Mikulecká, 2019)</w:t>
          </w:r>
          <w:r w:rsidR="00A375AC" w:rsidRPr="0079124F">
            <w:rPr>
              <w:rFonts w:eastAsia="Garamond" w:cs="Garamond"/>
              <w:color w:val="000000"/>
              <w:sz w:val="23"/>
              <w:szCs w:val="23"/>
            </w:rPr>
            <w:fldChar w:fldCharType="end"/>
          </w:r>
        </w:sdtContent>
      </w:sdt>
      <w:r w:rsidR="00A375AC" w:rsidRPr="0079124F">
        <w:rPr>
          <w:rFonts w:eastAsia="Garamond" w:cs="Garamond"/>
          <w:color w:val="000000"/>
          <w:sz w:val="23"/>
          <w:szCs w:val="23"/>
        </w:rPr>
        <w:t>,</w:t>
      </w:r>
      <w:r w:rsidRPr="0079124F">
        <w:rPr>
          <w:rFonts w:eastAsia="Garamond" w:cs="Garamond"/>
          <w:color w:val="000000"/>
          <w:sz w:val="23"/>
          <w:szCs w:val="23"/>
        </w:rPr>
        <w:t xml:space="preserve"> </w:t>
      </w:r>
      <w:r w:rsidRPr="71839FF4">
        <w:rPr>
          <w:rFonts w:eastAsia="Garamond" w:cs="Garamond"/>
          <w:color w:val="000000" w:themeColor="text1"/>
          <w:sz w:val="23"/>
          <w:szCs w:val="23"/>
        </w:rPr>
        <w:t>desde luego</w:t>
      </w:r>
      <w:r w:rsidRPr="0079124F">
        <w:rPr>
          <w:rFonts w:eastAsia="Garamond" w:cs="Garamond"/>
          <w:color w:val="000000"/>
          <w:sz w:val="23"/>
          <w:szCs w:val="23"/>
        </w:rPr>
        <w:t xml:space="preserve"> incluyendo también a los datos generados en el ámbito educativo. C</w:t>
      </w:r>
      <w:r w:rsidR="00A375AC" w:rsidRPr="0079124F">
        <w:rPr>
          <w:rFonts w:eastAsia="Garamond" w:cs="Garamond"/>
          <w:color w:val="000000"/>
          <w:sz w:val="23"/>
          <w:szCs w:val="23"/>
        </w:rPr>
        <w:t>on la digitalización</w:t>
      </w:r>
      <w:r w:rsidR="000E6377" w:rsidRPr="0079124F">
        <w:rPr>
          <w:rFonts w:eastAsia="Garamond" w:cs="Garamond"/>
          <w:color w:val="000000"/>
          <w:sz w:val="23"/>
          <w:szCs w:val="23"/>
        </w:rPr>
        <w:t>, llegada de programas informáticos y dispositivo electrónicos</w:t>
      </w:r>
      <w:r w:rsidR="000E6377" w:rsidRPr="0079124F">
        <w:rPr>
          <w:sz w:val="23"/>
          <w:szCs w:val="23"/>
        </w:rPr>
        <w:t xml:space="preserve"> de diversos tipos</w:t>
      </w:r>
      <w:r w:rsidR="009210D3" w:rsidRPr="0079124F">
        <w:rPr>
          <w:sz w:val="23"/>
          <w:szCs w:val="23"/>
        </w:rPr>
        <w:t xml:space="preserve"> que generan millones de datos. Desde luego </w:t>
      </w:r>
      <w:r w:rsidRPr="71839FF4">
        <w:rPr>
          <w:sz w:val="23"/>
          <w:szCs w:val="23"/>
        </w:rPr>
        <w:t>p</w:t>
      </w:r>
      <w:r w:rsidR="009210D3" w:rsidRPr="0079124F">
        <w:rPr>
          <w:sz w:val="23"/>
          <w:szCs w:val="23"/>
        </w:rPr>
        <w:t xml:space="preserve">ara analizar estos datos se debe realizar la </w:t>
      </w:r>
      <w:r w:rsidR="00254945" w:rsidRPr="0079124F">
        <w:rPr>
          <w:sz w:val="23"/>
          <w:szCs w:val="23"/>
        </w:rPr>
        <w:t>limpieza</w:t>
      </w:r>
      <w:r w:rsidR="009210D3" w:rsidRPr="0079124F">
        <w:rPr>
          <w:sz w:val="23"/>
          <w:szCs w:val="23"/>
        </w:rPr>
        <w:t xml:space="preserve"> y codificación, para posteriormente realizar la </w:t>
      </w:r>
      <w:r w:rsidR="00254945" w:rsidRPr="0079124F">
        <w:rPr>
          <w:sz w:val="23"/>
          <w:szCs w:val="23"/>
        </w:rPr>
        <w:t>analítica</w:t>
      </w:r>
      <w:r w:rsidR="009210D3" w:rsidRPr="0079124F">
        <w:rPr>
          <w:sz w:val="23"/>
          <w:szCs w:val="23"/>
        </w:rPr>
        <w:t xml:space="preserve"> de manera correcta o emplear algoritmos de machine learning y comparar </w:t>
      </w:r>
      <w:r w:rsidR="00254945" w:rsidRPr="0079124F">
        <w:rPr>
          <w:sz w:val="23"/>
          <w:szCs w:val="23"/>
        </w:rPr>
        <w:t>métricas</w:t>
      </w:r>
      <w:r w:rsidR="009210D3" w:rsidRPr="0079124F">
        <w:rPr>
          <w:sz w:val="23"/>
          <w:szCs w:val="23"/>
        </w:rPr>
        <w:t xml:space="preserve"> </w:t>
      </w:r>
      <w:sdt>
        <w:sdtPr>
          <w:rPr>
            <w:sz w:val="23"/>
            <w:szCs w:val="23"/>
          </w:rPr>
          <w:id w:val="-583300017"/>
          <w:citation/>
        </w:sdtPr>
        <w:sdtContent>
          <w:r w:rsidR="009210D3" w:rsidRPr="0079124F">
            <w:rPr>
              <w:sz w:val="23"/>
              <w:szCs w:val="23"/>
            </w:rPr>
            <w:fldChar w:fldCharType="begin"/>
          </w:r>
          <w:r w:rsidR="009210D3" w:rsidRPr="0079124F">
            <w:rPr>
              <w:sz w:val="23"/>
              <w:szCs w:val="23"/>
            </w:rPr>
            <w:instrText xml:space="preserve"> CITATION Cas23 \l 16394 </w:instrText>
          </w:r>
          <w:r w:rsidR="009210D3" w:rsidRPr="0079124F">
            <w:rPr>
              <w:sz w:val="23"/>
              <w:szCs w:val="23"/>
            </w:rPr>
            <w:fldChar w:fldCharType="separate"/>
          </w:r>
          <w:r w:rsidR="00474DC9" w:rsidRPr="00474DC9">
            <w:rPr>
              <w:noProof/>
              <w:sz w:val="23"/>
              <w:szCs w:val="23"/>
            </w:rPr>
            <w:t>(Castillo Aráuz &amp; Martínez, 2023)</w:t>
          </w:r>
          <w:r w:rsidR="009210D3" w:rsidRPr="0079124F">
            <w:rPr>
              <w:sz w:val="23"/>
              <w:szCs w:val="23"/>
            </w:rPr>
            <w:fldChar w:fldCharType="end"/>
          </w:r>
        </w:sdtContent>
      </w:sdt>
      <w:r w:rsidR="009210D3" w:rsidRPr="0079124F">
        <w:rPr>
          <w:sz w:val="23"/>
          <w:szCs w:val="23"/>
        </w:rPr>
        <w:t>.</w:t>
      </w:r>
    </w:p>
    <w:p w14:paraId="434D02E9" w14:textId="2F61410E" w:rsidR="00F578F7" w:rsidRPr="0079124F" w:rsidRDefault="00DD751E" w:rsidP="00A375AC">
      <w:pPr>
        <w:pBdr>
          <w:top w:val="nil"/>
          <w:left w:val="nil"/>
          <w:bottom w:val="nil"/>
          <w:right w:val="nil"/>
          <w:between w:val="nil"/>
        </w:pBdr>
        <w:spacing w:before="240" w:after="240"/>
        <w:jc w:val="both"/>
        <w:rPr>
          <w:sz w:val="23"/>
          <w:szCs w:val="23"/>
        </w:rPr>
      </w:pPr>
      <w:r w:rsidRPr="0079124F">
        <w:rPr>
          <w:sz w:val="23"/>
          <w:szCs w:val="23"/>
        </w:rPr>
        <w:t xml:space="preserve">Para llevar a cabo este tipo de </w:t>
      </w:r>
      <w:r w:rsidR="00AB38DD" w:rsidRPr="0079124F">
        <w:rPr>
          <w:sz w:val="23"/>
          <w:szCs w:val="23"/>
        </w:rPr>
        <w:t>análisis</w:t>
      </w:r>
      <w:r w:rsidRPr="0079124F">
        <w:rPr>
          <w:sz w:val="23"/>
          <w:szCs w:val="23"/>
        </w:rPr>
        <w:t xml:space="preserve"> y aplicación de </w:t>
      </w:r>
      <w:r w:rsidR="00254945" w:rsidRPr="0079124F">
        <w:rPr>
          <w:sz w:val="23"/>
          <w:szCs w:val="23"/>
        </w:rPr>
        <w:t>algoritmos</w:t>
      </w:r>
      <w:r w:rsidRPr="0079124F">
        <w:rPr>
          <w:sz w:val="23"/>
          <w:szCs w:val="23"/>
        </w:rPr>
        <w:t xml:space="preserve">, es fundamental contar con los siguientes datos clave: datos personales, estado de calificación, cantidad de materias reprobadas y calificación como tal </w:t>
      </w:r>
      <w:sdt>
        <w:sdtPr>
          <w:rPr>
            <w:sz w:val="23"/>
            <w:szCs w:val="23"/>
          </w:rPr>
          <w:id w:val="1519431066"/>
          <w:citation/>
        </w:sdtPr>
        <w:sdtContent>
          <w:r w:rsidRPr="0079124F">
            <w:rPr>
              <w:sz w:val="23"/>
              <w:szCs w:val="23"/>
            </w:rPr>
            <w:fldChar w:fldCharType="begin"/>
          </w:r>
          <w:r w:rsidRPr="0079124F">
            <w:rPr>
              <w:sz w:val="23"/>
              <w:szCs w:val="23"/>
            </w:rPr>
            <w:instrText xml:space="preserve"> CITATION Nor24 \l 16394 </w:instrText>
          </w:r>
          <w:r w:rsidRPr="0079124F">
            <w:rPr>
              <w:sz w:val="23"/>
              <w:szCs w:val="23"/>
            </w:rPr>
            <w:fldChar w:fldCharType="separate"/>
          </w:r>
          <w:r w:rsidR="00474DC9" w:rsidRPr="00474DC9">
            <w:rPr>
              <w:noProof/>
              <w:sz w:val="23"/>
              <w:szCs w:val="23"/>
            </w:rPr>
            <w:t>(Ramírez &amp; Páez, 2024)</w:t>
          </w:r>
          <w:r w:rsidRPr="0079124F">
            <w:rPr>
              <w:sz w:val="23"/>
              <w:szCs w:val="23"/>
            </w:rPr>
            <w:fldChar w:fldCharType="end"/>
          </w:r>
        </w:sdtContent>
      </w:sdt>
      <w:r w:rsidR="00D40D17" w:rsidRPr="0079124F">
        <w:rPr>
          <w:sz w:val="23"/>
          <w:szCs w:val="23"/>
        </w:rPr>
        <w:t>.</w:t>
      </w:r>
    </w:p>
    <w:p w14:paraId="782C8FF7" w14:textId="18B721FD" w:rsidR="00A60810" w:rsidRPr="0079124F" w:rsidRDefault="00B22898" w:rsidP="00B22898">
      <w:pPr>
        <w:pStyle w:val="Heading2"/>
        <w:spacing w:line="288" w:lineRule="auto"/>
        <w:jc w:val="both"/>
      </w:pPr>
      <w:bookmarkStart w:id="12" w:name="_Toc197791959"/>
      <w:r>
        <w:t>1.2.</w:t>
      </w:r>
      <w:r w:rsidR="002E4012">
        <w:t xml:space="preserve"> </w:t>
      </w:r>
      <w:bookmarkStart w:id="13" w:name="_Toc197264645"/>
      <w:bookmarkStart w:id="14" w:name="_Toc197264835"/>
      <w:r>
        <w:t xml:space="preserve"> </w:t>
      </w:r>
      <w:r w:rsidR="002E4012">
        <w:t xml:space="preserve"> </w:t>
      </w:r>
      <w:r w:rsidR="019799F8">
        <w:t>Justificación</w:t>
      </w:r>
      <w:bookmarkEnd w:id="12"/>
      <w:bookmarkEnd w:id="13"/>
      <w:bookmarkEnd w:id="14"/>
    </w:p>
    <w:p w14:paraId="609BF3EF" w14:textId="185F27B3" w:rsidR="00A60810"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y aprovechamiento educativo son factores importantes para evaluar la calidad educativa en una institución del mismo tipo. El análisis del desempeño del estudiante permite identificar problemas que pueden estar afectando el aprendizaje, en consecuencia, dificultando la continuidad en su formación escolar o superior</w:t>
      </w:r>
      <w:r w:rsidR="004340BC">
        <w:rPr>
          <w:rFonts w:eastAsia="Garamond" w:cs="Garamond"/>
          <w:color w:val="000000"/>
          <w:sz w:val="23"/>
          <w:szCs w:val="23"/>
        </w:rPr>
        <w:t xml:space="preserve"> </w:t>
      </w:r>
      <w:sdt>
        <w:sdtPr>
          <w:rPr>
            <w:rFonts w:eastAsia="Garamond" w:cs="Garamond"/>
            <w:color w:val="000000"/>
            <w:sz w:val="23"/>
            <w:szCs w:val="23"/>
          </w:rPr>
          <w:id w:val="-1676413595"/>
          <w:citation/>
        </w:sdtPr>
        <w:sdtContent>
          <w:r w:rsidR="004340BC">
            <w:rPr>
              <w:rFonts w:eastAsia="Garamond" w:cs="Garamond"/>
              <w:color w:val="000000"/>
              <w:sz w:val="23"/>
              <w:szCs w:val="23"/>
            </w:rPr>
            <w:fldChar w:fldCharType="begin"/>
          </w:r>
          <w:r w:rsidR="004340BC">
            <w:rPr>
              <w:rFonts w:eastAsia="Garamond" w:cs="Garamond"/>
              <w:color w:val="000000"/>
              <w:sz w:val="23"/>
              <w:szCs w:val="23"/>
            </w:rPr>
            <w:instrText xml:space="preserve"> CITATION Glo17 \l 16394 </w:instrText>
          </w:r>
          <w:r w:rsidR="004340BC">
            <w:rPr>
              <w:rFonts w:eastAsia="Garamond" w:cs="Garamond"/>
              <w:color w:val="000000"/>
              <w:sz w:val="23"/>
              <w:szCs w:val="23"/>
            </w:rPr>
            <w:fldChar w:fldCharType="separate"/>
          </w:r>
          <w:r w:rsidR="00474DC9" w:rsidRPr="00474DC9">
            <w:rPr>
              <w:rFonts w:eastAsia="Garamond" w:cs="Garamond"/>
              <w:noProof/>
              <w:color w:val="000000"/>
              <w:sz w:val="23"/>
              <w:szCs w:val="23"/>
            </w:rPr>
            <w:t>(Global Education Monitoring Report Team, 2017)</w:t>
          </w:r>
          <w:r w:rsidR="004340BC">
            <w:rPr>
              <w:rFonts w:eastAsia="Garamond" w:cs="Garamond"/>
              <w:color w:val="000000"/>
              <w:sz w:val="23"/>
              <w:szCs w:val="23"/>
            </w:rPr>
            <w:fldChar w:fldCharType="end"/>
          </w:r>
        </w:sdtContent>
      </w:sdt>
      <w:r w:rsidRPr="0079124F">
        <w:rPr>
          <w:rFonts w:eastAsia="Garamond" w:cs="Garamond"/>
          <w:color w:val="000000"/>
          <w:sz w:val="23"/>
          <w:szCs w:val="23"/>
        </w:rPr>
        <w:t>.</w:t>
      </w:r>
    </w:p>
    <w:p w14:paraId="7F43472A" w14:textId="69AF1461"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lastRenderedPageBreak/>
        <w:t>Comprender las causas y consecuencias del bajo rendimiento académico son esenciales para diseñar estrategias de apoyo que beneficien a los estudiantes con dificultades y fortalezcan el sistema educativo en las zonas rurales de Bolivia</w:t>
      </w:r>
      <w:r w:rsidR="002A421D">
        <w:rPr>
          <w:rFonts w:eastAsia="Garamond" w:cs="Garamond"/>
          <w:color w:val="000000"/>
          <w:sz w:val="23"/>
          <w:szCs w:val="23"/>
        </w:rPr>
        <w:t xml:space="preserve"> </w:t>
      </w:r>
      <w:sdt>
        <w:sdtPr>
          <w:rPr>
            <w:rFonts w:eastAsia="Garamond" w:cs="Garamond"/>
            <w:color w:val="000000"/>
            <w:sz w:val="23"/>
            <w:szCs w:val="23"/>
          </w:rPr>
          <w:id w:val="-107660146"/>
          <w:citation/>
        </w:sdtPr>
        <w:sdtContent>
          <w:r w:rsidR="002A421D">
            <w:rPr>
              <w:rFonts w:eastAsia="Garamond" w:cs="Garamond"/>
              <w:color w:val="000000"/>
              <w:sz w:val="23"/>
              <w:szCs w:val="23"/>
            </w:rPr>
            <w:fldChar w:fldCharType="begin"/>
          </w:r>
          <w:r w:rsidR="002A421D">
            <w:rPr>
              <w:rFonts w:eastAsia="Garamond" w:cs="Garamond"/>
              <w:color w:val="000000"/>
              <w:sz w:val="23"/>
              <w:szCs w:val="23"/>
            </w:rPr>
            <w:instrText xml:space="preserve"> CITATION Gut22 \l 16394 </w:instrText>
          </w:r>
          <w:r w:rsidR="002A421D">
            <w:rPr>
              <w:rFonts w:eastAsia="Garamond" w:cs="Garamond"/>
              <w:color w:val="000000"/>
              <w:sz w:val="23"/>
              <w:szCs w:val="23"/>
            </w:rPr>
            <w:fldChar w:fldCharType="separate"/>
          </w:r>
          <w:r w:rsidR="00474DC9" w:rsidRPr="00474DC9">
            <w:rPr>
              <w:rFonts w:eastAsia="Garamond" w:cs="Garamond"/>
              <w:noProof/>
              <w:color w:val="000000"/>
              <w:sz w:val="23"/>
              <w:szCs w:val="23"/>
            </w:rPr>
            <w:t>(Gutierrez, 2022)</w:t>
          </w:r>
          <w:r w:rsidR="002A421D">
            <w:rPr>
              <w:rFonts w:eastAsia="Garamond" w:cs="Garamond"/>
              <w:color w:val="000000"/>
              <w:sz w:val="23"/>
              <w:szCs w:val="23"/>
            </w:rPr>
            <w:fldChar w:fldCharType="end"/>
          </w:r>
        </w:sdtContent>
      </w:sdt>
      <w:r w:rsidRPr="0079124F">
        <w:rPr>
          <w:rFonts w:eastAsia="Garamond" w:cs="Garamond"/>
          <w:color w:val="000000"/>
          <w:sz w:val="23"/>
          <w:szCs w:val="23"/>
        </w:rPr>
        <w:t>.</w:t>
      </w:r>
    </w:p>
    <w:p w14:paraId="4F61EB1B" w14:textId="0911D919"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La importancia del análisis de datos radica en </w:t>
      </w:r>
      <w:r w:rsidR="00CA213F" w:rsidRPr="0079124F">
        <w:rPr>
          <w:rFonts w:eastAsia="Garamond" w:cs="Garamond"/>
          <w:color w:val="000000"/>
          <w:sz w:val="23"/>
          <w:szCs w:val="23"/>
        </w:rPr>
        <w:t>extraer conocimiento, comprender el pasado y predecir el futuro mediante modelos de machine learning</w:t>
      </w:r>
      <w:r w:rsidR="003C19EC">
        <w:rPr>
          <w:rFonts w:eastAsia="Garamond" w:cs="Garamond"/>
          <w:color w:val="000000"/>
          <w:sz w:val="23"/>
          <w:szCs w:val="23"/>
        </w:rPr>
        <w:t xml:space="preserve"> </w:t>
      </w:r>
      <w:sdt>
        <w:sdtPr>
          <w:rPr>
            <w:rFonts w:eastAsia="Garamond" w:cs="Garamond"/>
            <w:color w:val="000000"/>
            <w:sz w:val="23"/>
            <w:szCs w:val="23"/>
          </w:rPr>
          <w:id w:val="1144624697"/>
          <w:citation/>
        </w:sdtPr>
        <w:sdtContent>
          <w:r w:rsidR="003C19EC">
            <w:rPr>
              <w:rFonts w:eastAsia="Garamond" w:cs="Garamond"/>
              <w:color w:val="000000"/>
              <w:sz w:val="23"/>
              <w:szCs w:val="23"/>
            </w:rPr>
            <w:fldChar w:fldCharType="begin"/>
          </w:r>
          <w:r w:rsidR="003C19EC">
            <w:rPr>
              <w:rFonts w:eastAsia="Garamond" w:cs="Garamond"/>
              <w:color w:val="000000"/>
              <w:sz w:val="23"/>
              <w:szCs w:val="23"/>
            </w:rPr>
            <w:instrText xml:space="preserve"> CITATION McN17 \l 16394 </w:instrText>
          </w:r>
          <w:r w:rsidR="003C19EC">
            <w:rPr>
              <w:rFonts w:eastAsia="Garamond" w:cs="Garamond"/>
              <w:color w:val="000000"/>
              <w:sz w:val="23"/>
              <w:szCs w:val="23"/>
            </w:rPr>
            <w:fldChar w:fldCharType="separate"/>
          </w:r>
          <w:r w:rsidR="00474DC9" w:rsidRPr="00474DC9">
            <w:rPr>
              <w:rFonts w:eastAsia="Garamond" w:cs="Garamond"/>
              <w:noProof/>
              <w:color w:val="000000"/>
              <w:sz w:val="23"/>
              <w:szCs w:val="23"/>
            </w:rPr>
            <w:t>(McNamara, y otros, 2017)</w:t>
          </w:r>
          <w:r w:rsidR="003C19EC">
            <w:rPr>
              <w:rFonts w:eastAsia="Garamond" w:cs="Garamond"/>
              <w:color w:val="000000"/>
              <w:sz w:val="23"/>
              <w:szCs w:val="23"/>
            </w:rPr>
            <w:fldChar w:fldCharType="end"/>
          </w:r>
        </w:sdtContent>
      </w:sdt>
      <w:r w:rsidR="00CA213F" w:rsidRPr="0079124F">
        <w:rPr>
          <w:rFonts w:eastAsia="Garamond" w:cs="Garamond"/>
          <w:color w:val="000000"/>
          <w:sz w:val="23"/>
          <w:szCs w:val="23"/>
        </w:rPr>
        <w:t xml:space="preserve">. </w:t>
      </w:r>
      <w:r w:rsidR="00076F8A" w:rsidRPr="0079124F">
        <w:rPr>
          <w:rFonts w:eastAsia="Garamond" w:cs="Garamond"/>
          <w:color w:val="000000"/>
          <w:sz w:val="23"/>
          <w:szCs w:val="23"/>
        </w:rPr>
        <w:t xml:space="preserve">Al analizar datos desde un punto de vista estadístico podemos hallar correlaciones y sobre estos realizar gráficos interesantes que reflejan la realidad de lo que se tiene hoy en </w:t>
      </w:r>
      <w:r w:rsidR="00F172B5" w:rsidRPr="0079124F">
        <w:rPr>
          <w:rFonts w:eastAsia="Garamond" w:cs="Garamond"/>
          <w:color w:val="000000"/>
          <w:sz w:val="23"/>
          <w:szCs w:val="23"/>
        </w:rPr>
        <w:t>día</w:t>
      </w:r>
      <w:r w:rsidR="00076F8A" w:rsidRPr="0079124F">
        <w:rPr>
          <w:rFonts w:eastAsia="Garamond" w:cs="Garamond"/>
          <w:color w:val="000000"/>
          <w:sz w:val="23"/>
          <w:szCs w:val="23"/>
        </w:rPr>
        <w:t xml:space="preserve">. El empleo de algoritmos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y no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ayudaran a la identificación de patrones y predicciones relacionadas con el rendimiento académico</w:t>
      </w:r>
      <w:r w:rsidR="003400BA">
        <w:rPr>
          <w:rFonts w:eastAsia="Garamond" w:cs="Garamond"/>
          <w:color w:val="000000"/>
          <w:sz w:val="23"/>
          <w:szCs w:val="23"/>
        </w:rPr>
        <w:t xml:space="preserve"> </w:t>
      </w:r>
      <w:sdt>
        <w:sdtPr>
          <w:rPr>
            <w:rFonts w:eastAsia="Garamond" w:cs="Garamond"/>
            <w:color w:val="000000"/>
            <w:sz w:val="23"/>
            <w:szCs w:val="23"/>
          </w:rPr>
          <w:id w:val="1616479653"/>
          <w:citation/>
        </w:sdtPr>
        <w:sdtContent>
          <w:r w:rsidR="003400BA">
            <w:rPr>
              <w:rFonts w:eastAsia="Garamond" w:cs="Garamond"/>
              <w:color w:val="000000"/>
              <w:sz w:val="23"/>
              <w:szCs w:val="23"/>
            </w:rPr>
            <w:fldChar w:fldCharType="begin"/>
          </w:r>
          <w:r w:rsidR="003400BA">
            <w:rPr>
              <w:rFonts w:eastAsia="Garamond" w:cs="Garamond"/>
              <w:color w:val="000000"/>
              <w:sz w:val="23"/>
              <w:szCs w:val="23"/>
            </w:rPr>
            <w:instrText xml:space="preserve"> CITATION Mar15 \l 16394 </w:instrText>
          </w:r>
          <w:r w:rsidR="003400BA">
            <w:rPr>
              <w:rFonts w:eastAsia="Garamond" w:cs="Garamond"/>
              <w:color w:val="000000"/>
              <w:sz w:val="23"/>
              <w:szCs w:val="23"/>
            </w:rPr>
            <w:fldChar w:fldCharType="separate"/>
          </w:r>
          <w:r w:rsidR="00474DC9" w:rsidRPr="00474DC9">
            <w:rPr>
              <w:rFonts w:eastAsia="Garamond" w:cs="Garamond"/>
              <w:noProof/>
              <w:color w:val="000000"/>
              <w:sz w:val="23"/>
              <w:szCs w:val="23"/>
            </w:rPr>
            <w:t>(Marquez Vera, 2015)</w:t>
          </w:r>
          <w:r w:rsidR="003400BA">
            <w:rPr>
              <w:rFonts w:eastAsia="Garamond" w:cs="Garamond"/>
              <w:color w:val="000000"/>
              <w:sz w:val="23"/>
              <w:szCs w:val="23"/>
            </w:rPr>
            <w:fldChar w:fldCharType="end"/>
          </w:r>
        </w:sdtContent>
      </w:sdt>
      <w:r w:rsidR="00076F8A" w:rsidRPr="0079124F">
        <w:rPr>
          <w:rFonts w:eastAsia="Garamond" w:cs="Garamond"/>
          <w:color w:val="000000"/>
          <w:sz w:val="23"/>
          <w:szCs w:val="23"/>
        </w:rPr>
        <w:t xml:space="preserve">. </w:t>
      </w:r>
    </w:p>
    <w:p w14:paraId="59EA05BE" w14:textId="77777777" w:rsidR="00A60810" w:rsidRPr="0079124F" w:rsidRDefault="019799F8" w:rsidP="019799F8">
      <w:pPr>
        <w:pStyle w:val="Heading2"/>
        <w:numPr>
          <w:ilvl w:val="1"/>
          <w:numId w:val="8"/>
        </w:numPr>
        <w:spacing w:line="288" w:lineRule="auto"/>
        <w:ind w:left="709"/>
        <w:jc w:val="both"/>
      </w:pPr>
      <w:bookmarkStart w:id="15" w:name="_Toc197264646"/>
      <w:bookmarkStart w:id="16" w:name="_Toc197264836"/>
      <w:bookmarkStart w:id="17" w:name="_Toc197791960"/>
      <w:r>
        <w:t>Planteamiento del problema</w:t>
      </w:r>
      <w:bookmarkEnd w:id="15"/>
      <w:bookmarkEnd w:id="16"/>
      <w:bookmarkEnd w:id="17"/>
    </w:p>
    <w:p w14:paraId="74589E6C" w14:textId="2B9B7E54" w:rsidR="00C75F52"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La educación es fundamental en cualquier sociedad del mundo</w:t>
      </w:r>
      <w:r w:rsidR="00510F5A" w:rsidRPr="0079124F">
        <w:rPr>
          <w:rFonts w:eastAsia="Garamond" w:cs="Garamond"/>
          <w:color w:val="000000"/>
          <w:sz w:val="23"/>
          <w:szCs w:val="23"/>
        </w:rPr>
        <w:t>, ya que esta contribuye de forma invaluable al progreso y la mejora de cualquier entorno</w:t>
      </w:r>
      <w:r w:rsidRPr="0079124F">
        <w:rPr>
          <w:rFonts w:eastAsia="Garamond" w:cs="Garamond"/>
          <w:color w:val="000000"/>
          <w:sz w:val="23"/>
          <w:szCs w:val="23"/>
        </w:rPr>
        <w:t>. En los últimos años, con el cambio de leyes y artículos en Bolivia, se lograron resultados de divers</w:t>
      </w:r>
      <w:r w:rsidR="002D233E" w:rsidRPr="0079124F">
        <w:rPr>
          <w:rFonts w:eastAsia="Garamond" w:cs="Garamond"/>
          <w:color w:val="000000"/>
          <w:sz w:val="23"/>
          <w:szCs w:val="23"/>
        </w:rPr>
        <w:t>a índole</w:t>
      </w:r>
      <w:r w:rsidR="00510F5A" w:rsidRPr="0079124F">
        <w:rPr>
          <w:rFonts w:eastAsia="Garamond" w:cs="Garamond"/>
          <w:color w:val="000000"/>
          <w:sz w:val="23"/>
          <w:szCs w:val="23"/>
        </w:rPr>
        <w:t xml:space="preserve"> según estudios realizados por expertos. Entre estos podemos mencionar algunos: </w:t>
      </w:r>
    </w:p>
    <w:p w14:paraId="7A29F225" w14:textId="4C00F2B9" w:rsidR="009A1793"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de Bolivia en evaluaciones internacionales, como el ERCE 2019, indica que los estudiantes tienen un bajo rendimiento en lenguaje, matemáticas y ciencias en comparación con los promedios regionales</w:t>
      </w:r>
      <w:sdt>
        <w:sdtPr>
          <w:rPr>
            <w:rFonts w:eastAsia="Garamond" w:cs="Garamond"/>
            <w:color w:val="000000"/>
            <w:sz w:val="23"/>
            <w:szCs w:val="23"/>
          </w:rPr>
          <w:id w:val="-850727680"/>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Gut22 \l 16394 </w:instrText>
          </w:r>
          <w:r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(Gutierrez, 2022)</w:t>
          </w:r>
          <w:r w:rsidRPr="0079124F">
            <w:rPr>
              <w:rFonts w:eastAsia="Garamond" w:cs="Garamond"/>
              <w:color w:val="000000"/>
              <w:sz w:val="23"/>
              <w:szCs w:val="23"/>
            </w:rPr>
            <w:fldChar w:fldCharType="end"/>
          </w:r>
        </w:sdtContent>
      </w:sdt>
    </w:p>
    <w:p w14:paraId="01EB35C6" w14:textId="5C1AA8C0" w:rsidR="00A60810"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En </w:t>
      </w:r>
      <w:r w:rsidR="009A1793" w:rsidRPr="0079124F">
        <w:rPr>
          <w:rFonts w:eastAsia="Garamond" w:cs="Garamond"/>
          <w:color w:val="000000"/>
          <w:sz w:val="23"/>
          <w:szCs w:val="23"/>
        </w:rPr>
        <w:t xml:space="preserve">un estudio presentado </w:t>
      </w:r>
      <w:r w:rsidR="002D233E" w:rsidRPr="0079124F">
        <w:rPr>
          <w:rFonts w:eastAsia="Garamond" w:cs="Garamond"/>
          <w:color w:val="000000"/>
          <w:sz w:val="23"/>
          <w:szCs w:val="23"/>
        </w:rPr>
        <w:t>a principios de</w:t>
      </w:r>
      <w:r w:rsidR="009A1793" w:rsidRPr="0079124F">
        <w:rPr>
          <w:rFonts w:eastAsia="Garamond" w:cs="Garamond"/>
          <w:color w:val="000000"/>
          <w:sz w:val="23"/>
          <w:szCs w:val="23"/>
        </w:rPr>
        <w:t xml:space="preserve"> 2025 (en la prueba OPCE)</w:t>
      </w:r>
      <w:r w:rsidRPr="0079124F">
        <w:rPr>
          <w:rFonts w:eastAsia="Garamond" w:cs="Garamond"/>
          <w:color w:val="000000"/>
          <w:sz w:val="23"/>
          <w:szCs w:val="23"/>
        </w:rPr>
        <w:t xml:space="preserve">, solo el 3% de los estudiantes aprobaron la prueba de Química. Mientras la tasa de reprobados varía </w:t>
      </w:r>
      <w:r w:rsidR="009A1793" w:rsidRPr="0079124F">
        <w:rPr>
          <w:rFonts w:eastAsia="Garamond" w:cs="Garamond"/>
          <w:color w:val="000000"/>
          <w:sz w:val="23"/>
          <w:szCs w:val="23"/>
        </w:rPr>
        <w:t>según el tipo de institución: en los colegios públicos, el 93.5% reprueba, en los colegios de convenio, el 90% no supera la prueba; y en los colegios privados, el 81.5% queda aplazado. Por territorio, el 90.5% de los estudiantes urbanos reprueban, mientras que en las áreas rurales. El 93.2% no aprueba</w:t>
      </w:r>
      <w:r w:rsidRPr="0079124F">
        <w:rPr>
          <w:rFonts w:eastAsia="Garamond" w:cs="Garamond"/>
          <w:color w:val="000000"/>
          <w:sz w:val="23"/>
          <w:szCs w:val="23"/>
        </w:rPr>
        <w:t xml:space="preserve"> </w:t>
      </w:r>
      <w:sdt>
        <w:sdtPr>
          <w:rPr>
            <w:rFonts w:eastAsia="Garamond" w:cs="Garamond"/>
            <w:color w:val="000000"/>
            <w:sz w:val="23"/>
            <w:szCs w:val="23"/>
          </w:rPr>
          <w:id w:val="425773826"/>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Mig25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(Amonzabel, 2025)</w:t>
          </w:r>
          <w:r w:rsidRPr="0079124F">
            <w:rPr>
              <w:rFonts w:eastAsia="Garamond" w:cs="Garamond"/>
              <w:color w:val="000000"/>
              <w:sz w:val="23"/>
              <w:szCs w:val="23"/>
            </w:rPr>
            <w:fldChar w:fldCharType="end"/>
          </w:r>
        </w:sdtContent>
      </w:sdt>
    </w:p>
    <w:p w14:paraId="6FCA3AE0" w14:textId="4BAC179E" w:rsidR="00510F5A"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Analizando </w:t>
      </w:r>
      <w:r w:rsidR="00510F5A" w:rsidRPr="0079124F">
        <w:rPr>
          <w:rFonts w:eastAsia="Garamond" w:cs="Garamond"/>
          <w:color w:val="000000"/>
          <w:sz w:val="23"/>
          <w:szCs w:val="23"/>
        </w:rPr>
        <w:t xml:space="preserve">estos estudios, vemos que, al parecer los estudiantes en etapa escolar, tienden a tener </w:t>
      </w:r>
      <w:r w:rsidR="005B3312" w:rsidRPr="0079124F">
        <w:rPr>
          <w:rFonts w:eastAsia="Garamond" w:cs="Garamond"/>
          <w:color w:val="000000"/>
          <w:sz w:val="23"/>
          <w:szCs w:val="23"/>
        </w:rPr>
        <w:t>más</w:t>
      </w:r>
      <w:r w:rsidR="00510F5A" w:rsidRPr="0079124F">
        <w:rPr>
          <w:rFonts w:eastAsia="Garamond" w:cs="Garamond"/>
          <w:color w:val="000000"/>
          <w:sz w:val="23"/>
          <w:szCs w:val="23"/>
        </w:rPr>
        <w:t xml:space="preserve"> probabilidad de reprobar en áreas relacionadas con las áreas científicas, en especial, vemos mucha más negatividad en la educación que se imparte en las zonas rurales</w:t>
      </w:r>
      <w:r w:rsidR="002D233E" w:rsidRPr="0079124F">
        <w:rPr>
          <w:rFonts w:eastAsia="Garamond" w:cs="Garamond"/>
          <w:color w:val="000000"/>
          <w:sz w:val="23"/>
          <w:szCs w:val="23"/>
        </w:rPr>
        <w:t>, los factores relacionados pueden ser diversos, la falta de equipamiento, infraestructura, poco acceso a la tecnología entre otros.</w:t>
      </w:r>
    </w:p>
    <w:p w14:paraId="7CFE3EA6" w14:textId="5244B611" w:rsidR="00AE6A49" w:rsidRPr="0079124F" w:rsidRDefault="002D233E">
      <w:pPr>
        <w:pBdr>
          <w:top w:val="nil"/>
          <w:left w:val="nil"/>
          <w:bottom w:val="nil"/>
          <w:right w:val="nil"/>
          <w:between w:val="nil"/>
        </w:pBdr>
        <w:spacing w:after="240"/>
        <w:jc w:val="both"/>
        <w:rPr>
          <w:rFonts w:eastAsia="Garamond" w:cs="Garamond"/>
          <w:color w:val="000000"/>
          <w:sz w:val="23"/>
          <w:szCs w:val="23"/>
        </w:rPr>
      </w:pPr>
      <w:r w:rsidRPr="5A0D56F0">
        <w:rPr>
          <w:rFonts w:eastAsia="Garamond" w:cs="Garamond"/>
          <w:color w:val="000000" w:themeColor="text1"/>
          <w:sz w:val="23"/>
          <w:szCs w:val="23"/>
        </w:rPr>
        <w:t>La identificación de estudiantes en peligro de reprobar materias en muchos casos es tardía, en este contexto, tener históricos de las calificaciones de los estudiantes se convierte en un recurso invaluable, ya que esto puede ayudar de manera activa a la toma de decisiones informada de manera anticipada y actuar en una etapa temprana para posteriormente llevar a cabo acciones concretas para prevenir que los estudiantes puedan reprobar.</w:t>
      </w:r>
      <w:r w:rsidR="00044BE4" w:rsidRPr="5A0D56F0">
        <w:rPr>
          <w:rFonts w:eastAsia="Garamond" w:cs="Garamond"/>
          <w:color w:val="000000" w:themeColor="text1"/>
          <w:sz w:val="23"/>
          <w:szCs w:val="23"/>
        </w:rPr>
        <w:t xml:space="preserve"> Es crucial realizar un análisis de las materias partiendo de los históricos de calificaciones (2015-</w:t>
      </w:r>
      <w:r w:rsidR="0E3916A1" w:rsidRPr="0E3916A1">
        <w:rPr>
          <w:rFonts w:eastAsia="Garamond" w:cs="Garamond"/>
          <w:color w:val="000000" w:themeColor="text1"/>
          <w:sz w:val="23"/>
          <w:szCs w:val="23"/>
        </w:rPr>
        <w:t>2024</w:t>
      </w:r>
      <w:r w:rsidR="00044BE4" w:rsidRPr="5A0D56F0">
        <w:rPr>
          <w:rFonts w:eastAsia="Garamond" w:cs="Garamond"/>
          <w:color w:val="000000" w:themeColor="text1"/>
          <w:sz w:val="23"/>
          <w:szCs w:val="23"/>
        </w:rPr>
        <w:t xml:space="preserve">), esto con el objetivo de identificar patrones de bajo rendimiento para luego desarrollar un modelo predictivo que permita la detección temprana de estudiantes con riesgo de aplazo. </w:t>
      </w:r>
      <w:r w:rsidR="00AE6A49" w:rsidRPr="5A0D56F0">
        <w:rPr>
          <w:rFonts w:eastAsia="Garamond" w:cs="Garamond"/>
          <w:color w:val="000000" w:themeColor="text1"/>
          <w:sz w:val="23"/>
          <w:szCs w:val="23"/>
        </w:rPr>
        <w:t xml:space="preserve">Los resultados de este modelo predictivo permitirán la intervención oportuna dentro de las unidades </w:t>
      </w:r>
      <w:r w:rsidR="00AE6A49" w:rsidRPr="5A0D56F0">
        <w:rPr>
          <w:rFonts w:eastAsia="Garamond" w:cs="Garamond"/>
          <w:color w:val="000000" w:themeColor="text1"/>
          <w:sz w:val="23"/>
          <w:szCs w:val="23"/>
        </w:rPr>
        <w:lastRenderedPageBreak/>
        <w:t xml:space="preserve">educativas, esto mismo podría servir para implementar nuevas políticas </w:t>
      </w:r>
      <w:r w:rsidR="00C8127D" w:rsidRPr="5A0D56F0">
        <w:rPr>
          <w:rFonts w:eastAsia="Garamond" w:cs="Garamond"/>
          <w:color w:val="000000" w:themeColor="text1"/>
          <w:sz w:val="23"/>
          <w:szCs w:val="23"/>
        </w:rPr>
        <w:t>más</w:t>
      </w:r>
      <w:r w:rsidR="00AE6A49" w:rsidRPr="5A0D56F0">
        <w:rPr>
          <w:rFonts w:eastAsia="Garamond" w:cs="Garamond"/>
          <w:color w:val="000000" w:themeColor="text1"/>
          <w:sz w:val="23"/>
          <w:szCs w:val="23"/>
        </w:rPr>
        <w:t xml:space="preserve"> efectivas a nivel nacional y una mejora en la calidad educativa.</w:t>
      </w:r>
    </w:p>
    <w:p w14:paraId="377AA80D" w14:textId="77777777" w:rsidR="00A60810" w:rsidRPr="0079124F" w:rsidRDefault="019799F8" w:rsidP="019799F8">
      <w:pPr>
        <w:pStyle w:val="Heading2"/>
        <w:numPr>
          <w:ilvl w:val="1"/>
          <w:numId w:val="8"/>
        </w:numPr>
        <w:spacing w:line="288" w:lineRule="auto"/>
        <w:ind w:left="709"/>
        <w:jc w:val="both"/>
      </w:pPr>
      <w:bookmarkStart w:id="18" w:name="_Toc197264647"/>
      <w:bookmarkStart w:id="19" w:name="_Toc197264837"/>
      <w:bookmarkStart w:id="20" w:name="_Toc197791961"/>
      <w:r>
        <w:t>Objetivo general</w:t>
      </w:r>
      <w:bookmarkEnd w:id="18"/>
      <w:bookmarkEnd w:id="19"/>
      <w:bookmarkEnd w:id="20"/>
    </w:p>
    <w:p w14:paraId="778DBA43" w14:textId="4A00E1E7" w:rsidR="00A60810" w:rsidRPr="0079124F" w:rsidRDefault="00BA6423">
      <w:pPr>
        <w:pBdr>
          <w:top w:val="nil"/>
          <w:left w:val="nil"/>
          <w:bottom w:val="nil"/>
          <w:right w:val="nil"/>
          <w:between w:val="nil"/>
        </w:pBdr>
        <w:spacing w:after="240"/>
        <w:jc w:val="both"/>
        <w:rPr>
          <w:rFonts w:eastAsia="Garamond" w:cs="Garamond"/>
          <w:color w:val="000000"/>
          <w:sz w:val="23"/>
          <w:szCs w:val="23"/>
        </w:rPr>
      </w:pPr>
      <w:r w:rsidRPr="71839FF4">
        <w:rPr>
          <w:rFonts w:eastAsia="Garamond" w:cs="Garamond"/>
          <w:color w:val="000000" w:themeColor="text1"/>
          <w:sz w:val="23"/>
          <w:szCs w:val="23"/>
        </w:rPr>
        <w:t xml:space="preserve">Analizar el rendimiento académico de los estudiantes de provincias y zonas alejadas de Bolivia, identificando factores relacionados al bajo desempeño y desarrollando un modelo de predicción basado en técnicas de </w:t>
      </w:r>
      <w:r w:rsidR="71839FF4" w:rsidRPr="71839FF4">
        <w:rPr>
          <w:rFonts w:eastAsia="Garamond" w:cs="Garamond"/>
          <w:color w:val="000000" w:themeColor="text1"/>
          <w:sz w:val="23"/>
          <w:szCs w:val="23"/>
        </w:rPr>
        <w:t>aprendizaje</w:t>
      </w:r>
      <w:r w:rsidR="00D61FA2" w:rsidRPr="71839FF4">
        <w:rPr>
          <w:rFonts w:eastAsia="Garamond" w:cs="Garamond"/>
          <w:color w:val="000000" w:themeColor="text1"/>
          <w:sz w:val="23"/>
          <w:szCs w:val="23"/>
        </w:rPr>
        <w:t xml:space="preserve"> supervisado</w:t>
      </w:r>
      <w:r w:rsidRPr="71839FF4">
        <w:rPr>
          <w:rFonts w:eastAsia="Garamond" w:cs="Garamond"/>
          <w:color w:val="000000" w:themeColor="text1"/>
          <w:sz w:val="23"/>
          <w:szCs w:val="23"/>
        </w:rPr>
        <w:t xml:space="preserve"> para anticipar casos de estudiantes con riesgo de reprobación</w:t>
      </w:r>
      <w:r w:rsidR="00786178" w:rsidRPr="71839FF4">
        <w:rPr>
          <w:rFonts w:eastAsia="Garamond" w:cs="Garamond"/>
          <w:color w:val="000000" w:themeColor="text1"/>
          <w:sz w:val="23"/>
          <w:szCs w:val="23"/>
        </w:rPr>
        <w:t>.</w:t>
      </w:r>
    </w:p>
    <w:p w14:paraId="132F8E62" w14:textId="77777777" w:rsidR="00A60810" w:rsidRPr="0079124F" w:rsidRDefault="019799F8" w:rsidP="019799F8">
      <w:pPr>
        <w:pStyle w:val="Heading3"/>
        <w:numPr>
          <w:ilvl w:val="2"/>
          <w:numId w:val="8"/>
        </w:numPr>
        <w:spacing w:line="288" w:lineRule="auto"/>
        <w:jc w:val="both"/>
      </w:pPr>
      <w:bookmarkStart w:id="21" w:name="_Toc197264648"/>
      <w:bookmarkStart w:id="22" w:name="_Toc197264838"/>
      <w:bookmarkStart w:id="23" w:name="_Toc197791962"/>
      <w:r>
        <w:t>Objetivos específicos</w:t>
      </w:r>
      <w:bookmarkEnd w:id="21"/>
      <w:bookmarkEnd w:id="22"/>
      <w:bookmarkEnd w:id="23"/>
      <w:r>
        <w:t xml:space="preserve"> </w:t>
      </w:r>
    </w:p>
    <w:p w14:paraId="107D4EE4" w14:textId="4C322DCD" w:rsidR="00786178" w:rsidRPr="0079124F" w:rsidRDefault="003A0A52" w:rsidP="00786178">
      <w:pPr>
        <w:numPr>
          <w:ilvl w:val="0"/>
          <w:numId w:val="1"/>
        </w:numPr>
        <w:pBdr>
          <w:top w:val="nil"/>
          <w:left w:val="nil"/>
          <w:bottom w:val="nil"/>
          <w:right w:val="nil"/>
          <w:between w:val="nil"/>
        </w:pBdr>
        <w:spacing w:before="240" w:after="240"/>
        <w:jc w:val="both"/>
        <w:rPr>
          <w:color w:val="000000"/>
          <w:sz w:val="23"/>
          <w:szCs w:val="23"/>
        </w:rPr>
      </w:pPr>
      <w:bookmarkStart w:id="24" w:name="_heading=h.4d34og8" w:colFirst="0" w:colLast="0"/>
      <w:bookmarkEnd w:id="24"/>
      <w:r>
        <w:rPr>
          <w:color w:val="000000"/>
          <w:sz w:val="23"/>
          <w:szCs w:val="23"/>
        </w:rPr>
        <w:t>Recolectar</w:t>
      </w:r>
      <w:r w:rsidR="00C10EB4">
        <w:rPr>
          <w:color w:val="000000"/>
          <w:sz w:val="23"/>
          <w:szCs w:val="23"/>
        </w:rPr>
        <w:t>, consolidar y preprocesar datos históricos</w:t>
      </w:r>
      <w:r w:rsidR="00BD27C9">
        <w:rPr>
          <w:color w:val="000000"/>
          <w:sz w:val="23"/>
          <w:szCs w:val="23"/>
        </w:rPr>
        <w:t xml:space="preserve"> desde el año 2015 al 2024</w:t>
      </w:r>
      <w:r w:rsidR="00C10EB4">
        <w:rPr>
          <w:color w:val="000000"/>
          <w:sz w:val="23"/>
          <w:szCs w:val="23"/>
        </w:rPr>
        <w:t xml:space="preserve"> de calificaciones de la Unidad Educativa San José Obrero</w:t>
      </w:r>
      <w:r w:rsidR="003D5B94">
        <w:rPr>
          <w:color w:val="000000"/>
          <w:sz w:val="23"/>
          <w:szCs w:val="23"/>
        </w:rPr>
        <w:t xml:space="preserve">, mediante técnicas de limpieza y transformación, con el fin de garantizar </w:t>
      </w:r>
      <w:r w:rsidR="00A40B6D">
        <w:rPr>
          <w:color w:val="000000"/>
          <w:sz w:val="23"/>
          <w:szCs w:val="23"/>
        </w:rPr>
        <w:t>datos de calidad para el análisis estadístico.</w:t>
      </w:r>
    </w:p>
    <w:p w14:paraId="6D7A6722" w14:textId="19C32282" w:rsidR="00B964E7" w:rsidRPr="0079124F" w:rsidRDefault="001D4DE3" w:rsidP="00B964E7">
      <w:pPr>
        <w:numPr>
          <w:ilvl w:val="0"/>
          <w:numId w:val="1"/>
        </w:numPr>
        <w:pBdr>
          <w:top w:val="nil"/>
          <w:left w:val="nil"/>
          <w:bottom w:val="nil"/>
          <w:right w:val="nil"/>
          <w:between w:val="nil"/>
        </w:pBdr>
        <w:spacing w:before="120" w:after="240"/>
        <w:ind w:left="714" w:hanging="357"/>
        <w:jc w:val="both"/>
        <w:rPr>
          <w:color w:val="000000"/>
          <w:sz w:val="23"/>
          <w:szCs w:val="23"/>
        </w:rPr>
      </w:pPr>
      <w:r w:rsidRPr="0079124F">
        <w:rPr>
          <w:color w:val="000000"/>
          <w:sz w:val="23"/>
          <w:szCs w:val="23"/>
        </w:rPr>
        <w:t>Analizar la evolución del rendimiento académico de los estudiantes</w:t>
      </w:r>
      <w:r w:rsidR="006B723B">
        <w:rPr>
          <w:color w:val="000000"/>
          <w:sz w:val="23"/>
          <w:szCs w:val="23"/>
        </w:rPr>
        <w:t xml:space="preserve"> </w:t>
      </w:r>
      <w:r w:rsidR="00E4311A">
        <w:rPr>
          <w:color w:val="000000"/>
          <w:sz w:val="23"/>
          <w:szCs w:val="23"/>
        </w:rPr>
        <w:t>de manera individual</w:t>
      </w:r>
      <w:r w:rsidRPr="0079124F">
        <w:rPr>
          <w:color w:val="000000"/>
          <w:sz w:val="23"/>
          <w:szCs w:val="23"/>
        </w:rPr>
        <w:t xml:space="preserve"> </w:t>
      </w:r>
      <w:r w:rsidR="00B22C26">
        <w:rPr>
          <w:color w:val="000000"/>
          <w:sz w:val="23"/>
          <w:szCs w:val="23"/>
        </w:rPr>
        <w:t>desde el año 2015 al 2024</w:t>
      </w:r>
      <w:r w:rsidRPr="0079124F">
        <w:rPr>
          <w:color w:val="000000"/>
          <w:sz w:val="23"/>
          <w:szCs w:val="23"/>
        </w:rPr>
        <w:t>, identificando patrones</w:t>
      </w:r>
      <w:r w:rsidR="000457B8" w:rsidRPr="0079124F">
        <w:rPr>
          <w:color w:val="000000"/>
          <w:sz w:val="23"/>
          <w:szCs w:val="23"/>
        </w:rPr>
        <w:t>, tendencias y variaciones significativas por nivel educativo.</w:t>
      </w:r>
    </w:p>
    <w:p w14:paraId="452D29E8" w14:textId="244D89B6" w:rsidR="00E14C59" w:rsidRPr="0079124F" w:rsidRDefault="00490B36">
      <w:pPr>
        <w:numPr>
          <w:ilvl w:val="0"/>
          <w:numId w:val="1"/>
        </w:numPr>
        <w:pBdr>
          <w:top w:val="nil"/>
          <w:left w:val="nil"/>
          <w:bottom w:val="nil"/>
          <w:right w:val="nil"/>
          <w:between w:val="nil"/>
        </w:pBdr>
        <w:spacing w:before="240" w:after="240"/>
        <w:jc w:val="both"/>
        <w:rPr>
          <w:color w:val="000000"/>
          <w:sz w:val="23"/>
          <w:szCs w:val="23"/>
        </w:rPr>
      </w:pPr>
      <w:r>
        <w:rPr>
          <w:color w:val="000000"/>
          <w:sz w:val="23"/>
          <w:szCs w:val="23"/>
        </w:rPr>
        <w:t>Identificar</w:t>
      </w:r>
      <w:r w:rsidR="00B07489" w:rsidRPr="0079124F">
        <w:rPr>
          <w:color w:val="000000"/>
          <w:sz w:val="23"/>
          <w:szCs w:val="23"/>
        </w:rPr>
        <w:t xml:space="preserve"> las materias con mayor índice de reprobación y explorar la relación del rendimiento académico </w:t>
      </w:r>
      <w:r w:rsidR="0023273D" w:rsidRPr="0079124F">
        <w:rPr>
          <w:color w:val="000000"/>
          <w:sz w:val="23"/>
          <w:szCs w:val="23"/>
        </w:rPr>
        <w:t>con variables como el curso, el género y la gestión</w:t>
      </w:r>
      <w:r w:rsidR="009F5EFB">
        <w:rPr>
          <w:color w:val="000000"/>
          <w:sz w:val="23"/>
          <w:szCs w:val="23"/>
        </w:rPr>
        <w:t xml:space="preserve"> </w:t>
      </w:r>
      <w:r w:rsidR="00892DE0">
        <w:rPr>
          <w:color w:val="000000"/>
          <w:sz w:val="23"/>
          <w:szCs w:val="23"/>
        </w:rPr>
        <w:t xml:space="preserve">académica </w:t>
      </w:r>
      <w:r w:rsidR="00F76C33">
        <w:rPr>
          <w:color w:val="000000"/>
          <w:sz w:val="23"/>
          <w:szCs w:val="23"/>
        </w:rPr>
        <w:t>desde el año 2015 al 2024</w:t>
      </w:r>
      <w:r w:rsidR="0023273D" w:rsidRPr="0079124F">
        <w:rPr>
          <w:color w:val="000000"/>
          <w:sz w:val="23"/>
          <w:szCs w:val="23"/>
        </w:rPr>
        <w:t>.</w:t>
      </w:r>
    </w:p>
    <w:p w14:paraId="11C2C3FC" w14:textId="09650880" w:rsidR="00B84C1F" w:rsidRDefault="00AD0757" w:rsidP="00B84C1F">
      <w:pPr>
        <w:numPr>
          <w:ilvl w:val="0"/>
          <w:numId w:val="1"/>
        </w:numPr>
        <w:pBdr>
          <w:top w:val="nil"/>
          <w:left w:val="nil"/>
          <w:bottom w:val="nil"/>
          <w:right w:val="nil"/>
          <w:between w:val="nil"/>
        </w:pBdr>
        <w:spacing w:before="240" w:after="240"/>
        <w:jc w:val="both"/>
        <w:rPr>
          <w:color w:val="000000"/>
          <w:sz w:val="23"/>
          <w:szCs w:val="23"/>
        </w:rPr>
      </w:pPr>
      <w:r w:rsidRPr="00AD0757">
        <w:rPr>
          <w:color w:val="000000"/>
          <w:sz w:val="23"/>
          <w:szCs w:val="23"/>
        </w:rPr>
        <w:t>Diseñar y evaluar modelos predictivos que identifiquen estudiantes con alta probabilidad de reprobar, seleccionando el mejor modelo según la métrica F1-score ponderado, mediante algoritmos de aprendizaje supervisado y validando su aplicabilidad al contexto educativo local.</w:t>
      </w:r>
    </w:p>
    <w:p w14:paraId="44823090" w14:textId="3CAE4789" w:rsidR="00BD7958" w:rsidRDefault="00F35690" w:rsidP="00B84C1F">
      <w:pPr>
        <w:numPr>
          <w:ilvl w:val="0"/>
          <w:numId w:val="1"/>
        </w:numPr>
        <w:pBdr>
          <w:top w:val="nil"/>
          <w:left w:val="nil"/>
          <w:bottom w:val="nil"/>
          <w:right w:val="nil"/>
          <w:between w:val="nil"/>
        </w:pBdr>
        <w:spacing w:before="240" w:after="240"/>
        <w:jc w:val="both"/>
        <w:rPr>
          <w:color w:val="000000"/>
          <w:sz w:val="23"/>
          <w:szCs w:val="23"/>
        </w:rPr>
      </w:pPr>
      <w:r w:rsidRPr="71839FF4">
        <w:rPr>
          <w:color w:val="000000" w:themeColor="text1"/>
          <w:sz w:val="23"/>
          <w:szCs w:val="23"/>
        </w:rPr>
        <w:t xml:space="preserve">Generar un archivo </w:t>
      </w:r>
      <w:r w:rsidR="71839FF4" w:rsidRPr="71839FF4">
        <w:rPr>
          <w:color w:val="000000" w:themeColor="text1"/>
          <w:sz w:val="23"/>
          <w:szCs w:val="23"/>
        </w:rPr>
        <w:t xml:space="preserve">CSV </w:t>
      </w:r>
      <w:r w:rsidRPr="71839FF4">
        <w:rPr>
          <w:color w:val="000000" w:themeColor="text1"/>
          <w:sz w:val="23"/>
          <w:szCs w:val="23"/>
        </w:rPr>
        <w:t>con la lista de estudiantes con mayor probabilidad de reprobar,</w:t>
      </w:r>
      <w:r w:rsidR="00EF6119" w:rsidRPr="71839FF4">
        <w:rPr>
          <w:color w:val="000000" w:themeColor="text1"/>
          <w:sz w:val="23"/>
          <w:szCs w:val="23"/>
        </w:rPr>
        <w:t xml:space="preserve"> esto</w:t>
      </w:r>
      <w:r w:rsidRPr="71839FF4">
        <w:rPr>
          <w:color w:val="000000" w:themeColor="text1"/>
          <w:sz w:val="23"/>
          <w:szCs w:val="23"/>
        </w:rPr>
        <w:t xml:space="preserve"> como producto final del modelo predictivo</w:t>
      </w:r>
      <w:r w:rsidR="00F71408" w:rsidRPr="71839FF4">
        <w:rPr>
          <w:color w:val="000000" w:themeColor="text1"/>
          <w:sz w:val="23"/>
          <w:szCs w:val="23"/>
        </w:rPr>
        <w:t>.</w:t>
      </w:r>
    </w:p>
    <w:p w14:paraId="3FBD2A0D" w14:textId="4DE5131C" w:rsidR="00155BE0" w:rsidRDefault="019799F8" w:rsidP="019799F8">
      <w:pPr>
        <w:pStyle w:val="Heading2"/>
        <w:numPr>
          <w:ilvl w:val="1"/>
          <w:numId w:val="8"/>
        </w:numPr>
        <w:jc w:val="both"/>
      </w:pPr>
      <w:bookmarkStart w:id="25" w:name="_Toc197264649"/>
      <w:bookmarkStart w:id="26" w:name="_Toc197264839"/>
      <w:bookmarkStart w:id="27" w:name="_Toc197791963"/>
      <w:commentRangeStart w:id="28"/>
      <w:commentRangeStart w:id="29"/>
      <w:r>
        <w:t>Alcance</w:t>
      </w:r>
      <w:bookmarkEnd w:id="25"/>
      <w:bookmarkEnd w:id="26"/>
      <w:commentRangeEnd w:id="28"/>
      <w:r w:rsidR="00155BE0">
        <w:commentReference w:id="28"/>
      </w:r>
      <w:commentRangeEnd w:id="29"/>
      <w:r w:rsidR="00155BE0">
        <w:commentReference w:id="29"/>
      </w:r>
      <w:bookmarkEnd w:id="27"/>
    </w:p>
    <w:p w14:paraId="63AE00AC" w14:textId="4C4C0432" w:rsidR="00245CF6" w:rsidRDefault="019799F8" w:rsidP="019799F8">
      <w:pPr>
        <w:spacing w:before="240"/>
        <w:jc w:val="both"/>
        <w:rPr>
          <w:sz w:val="23"/>
          <w:szCs w:val="23"/>
        </w:rPr>
      </w:pPr>
      <w:r w:rsidRPr="019799F8">
        <w:rPr>
          <w:sz w:val="23"/>
          <w:szCs w:val="23"/>
        </w:rPr>
        <w:t>Este proyecto tiene por objetivo estudiar el fenómeno del bajo rendimiento académico en la Unidad Educativa San José Obrero, ubicada en una comunidad rural de</w:t>
      </w:r>
      <w:r w:rsidR="00552334">
        <w:rPr>
          <w:sz w:val="23"/>
          <w:szCs w:val="23"/>
        </w:rPr>
        <w:t xml:space="preserve"> la provincia</w:t>
      </w:r>
      <w:r w:rsidR="00CF56EB">
        <w:rPr>
          <w:sz w:val="23"/>
          <w:szCs w:val="23"/>
        </w:rPr>
        <w:t xml:space="preserve"> Ichilo</w:t>
      </w:r>
      <w:r w:rsidR="009E056A">
        <w:rPr>
          <w:sz w:val="23"/>
          <w:szCs w:val="23"/>
        </w:rPr>
        <w:t>, departamento de Santa Cruz</w:t>
      </w:r>
      <w:r w:rsidRPr="019799F8">
        <w:rPr>
          <w:sz w:val="23"/>
          <w:szCs w:val="23"/>
        </w:rPr>
        <w:t>. Se plantea trabajar con los registros escolares disponibles desde la gestión 2015 hasta la gestión 2024, centrando la atención en el estudio de los estudiantes de nivel primario y secundario.</w:t>
      </w:r>
    </w:p>
    <w:p w14:paraId="17EC5B1A" w14:textId="1CB25070" w:rsidR="00406A50" w:rsidRDefault="019799F8" w:rsidP="019799F8">
      <w:pPr>
        <w:spacing w:before="240"/>
        <w:jc w:val="both"/>
        <w:rPr>
          <w:sz w:val="23"/>
          <w:szCs w:val="23"/>
        </w:rPr>
      </w:pPr>
      <w:r w:rsidRPr="019799F8">
        <w:rPr>
          <w:sz w:val="23"/>
          <w:szCs w:val="23"/>
        </w:rPr>
        <w:t>El trabajo abarcará la recopilación, organización y análisis de datos académicos, con énfasis en detectar materias con mayores cantidades de reprobados y estudiantes que presenten patrones de bajo desempeño a lo largo de los años. Asimismo, se contempla la exploración inicial de técnicas de análisis de datos y herramientas de programación para sentar las bases de un modelo que, en una etapa posterior, permita anticipar casos de riesgo académico.</w:t>
      </w:r>
    </w:p>
    <w:p w14:paraId="1545911E" w14:textId="6EB4249D" w:rsidR="00FE557C" w:rsidRPr="008D55DC" w:rsidRDefault="019799F8" w:rsidP="019799F8">
      <w:pPr>
        <w:spacing w:before="240"/>
        <w:jc w:val="both"/>
        <w:rPr>
          <w:sz w:val="23"/>
          <w:szCs w:val="23"/>
        </w:rPr>
      </w:pPr>
      <w:r w:rsidRPr="019799F8">
        <w:rPr>
          <w:sz w:val="23"/>
          <w:szCs w:val="23"/>
        </w:rPr>
        <w:lastRenderedPageBreak/>
        <w:t>Todo el desarrollo se realizará con software libre, empleando entornos de trabajo adecuados para proyectos de ciencia de datos, y se buscará que los resultados obtenidos puedan ser usados por la unidad educativa, haciendo así que las intervenciones y la mejora dentro de la enseñanza de la unidad educativa mejoren.</w:t>
      </w:r>
    </w:p>
    <w:p w14:paraId="545DA215" w14:textId="6953B697" w:rsidR="008D55DC" w:rsidRPr="008D55DC" w:rsidRDefault="019799F8" w:rsidP="019799F8">
      <w:pPr>
        <w:pStyle w:val="Heading2"/>
        <w:numPr>
          <w:ilvl w:val="1"/>
          <w:numId w:val="8"/>
        </w:numPr>
        <w:jc w:val="both"/>
      </w:pPr>
      <w:bookmarkStart w:id="30" w:name="_Toc197264650"/>
      <w:bookmarkStart w:id="31" w:name="_Toc197264840"/>
      <w:bookmarkStart w:id="32" w:name="_Toc197791964"/>
      <w:r>
        <w:t>Limitaciones</w:t>
      </w:r>
      <w:bookmarkEnd w:id="30"/>
      <w:bookmarkEnd w:id="31"/>
      <w:bookmarkEnd w:id="32"/>
    </w:p>
    <w:p w14:paraId="10202AE5" w14:textId="12AC8AA2" w:rsidR="0089262F" w:rsidRDefault="019799F8" w:rsidP="019799F8">
      <w:pPr>
        <w:jc w:val="both"/>
        <w:rPr>
          <w:sz w:val="23"/>
          <w:szCs w:val="23"/>
        </w:rPr>
      </w:pPr>
      <w:r w:rsidRPr="019799F8">
        <w:rPr>
          <w:sz w:val="23"/>
          <w:szCs w:val="23"/>
        </w:rPr>
        <w:t>Se reconocen algunas limitaciones que podrían influir en el desarrollo y alcance de los resultados. En primer lugar, el análisis se enfocará únicamente en una unidad educativa especifica, lo cual restringe la posibilidad de generalizar las conclusiones a otras instituciones con contextos y entornos diferentes.</w:t>
      </w:r>
    </w:p>
    <w:p w14:paraId="78AAB568" w14:textId="47ABD6DE" w:rsidR="005833F0" w:rsidRDefault="019799F8" w:rsidP="019799F8">
      <w:pPr>
        <w:spacing w:before="240"/>
        <w:jc w:val="both"/>
        <w:rPr>
          <w:sz w:val="23"/>
          <w:szCs w:val="23"/>
        </w:rPr>
      </w:pPr>
      <w:r w:rsidRPr="019799F8">
        <w:rPr>
          <w:sz w:val="23"/>
          <w:szCs w:val="23"/>
        </w:rPr>
        <w:t>Además, el trabajo se limitará a los datos disponibles en los archivos escolares que contienen datos personales y calificaciones, estos en algunos casos podrían presentar errores al igual, valores ausentes o inconsistencias debido al cambio de materias que surgió la educación regular en el territorio nacional. Tampoco se contará con información detallada sobre los aspectos personales o familiares de los estudiantes, como situación económica o condiciones emocionales, factores que también inciden en el rendimiento académico, pero que no forman parte de los registros de la unidad educativa en cuestión.</w:t>
      </w:r>
    </w:p>
    <w:p w14:paraId="1FE45D18" w14:textId="64B989EA" w:rsidR="0013417B" w:rsidRPr="008D55DC" w:rsidRDefault="019799F8" w:rsidP="019799F8">
      <w:pPr>
        <w:spacing w:before="240"/>
        <w:jc w:val="both"/>
        <w:rPr>
          <w:sz w:val="23"/>
          <w:szCs w:val="23"/>
        </w:rPr>
      </w:pPr>
      <w:r w:rsidRPr="019799F8">
        <w:rPr>
          <w:sz w:val="23"/>
          <w:szCs w:val="23"/>
        </w:rPr>
        <w:t>Por último, dado que el enfoque principal es exploratorio y de diseño, no se contempla aun la aplicación directa de los resultados en decisiones pedagógicas ni su validación con intervenciones reales, aspectos que podrían abordarse en futuros trabajos.</w:t>
      </w:r>
    </w:p>
    <w:p w14:paraId="62A23F1B" w14:textId="431BC75A" w:rsidR="00B84C1F" w:rsidRPr="00DF3937" w:rsidRDefault="00B84C1F" w:rsidP="019799F8">
      <w:pPr>
        <w:spacing w:before="240"/>
        <w:jc w:val="both"/>
        <w:rPr>
          <w:sz w:val="23"/>
          <w:szCs w:val="23"/>
        </w:rPr>
        <w:sectPr w:rsidR="00B84C1F" w:rsidRPr="00DF3937">
          <w:headerReference w:type="even" r:id="rId26"/>
          <w:headerReference w:type="default" r:id="rId27"/>
          <w:footerReference w:type="even" r:id="rId28"/>
          <w:footerReference w:type="default" r:id="rId29"/>
          <w:headerReference w:type="first" r:id="rId30"/>
          <w:footerReference w:type="first" r:id="rId31"/>
          <w:pgSz w:w="12242" w:h="15842"/>
          <w:pgMar w:top="1699" w:right="1440" w:bottom="1699" w:left="1584" w:header="720" w:footer="720" w:gutter="0"/>
          <w:pgNumType w:start="1"/>
          <w:cols w:space="720"/>
        </w:sectPr>
      </w:pPr>
    </w:p>
    <w:p w14:paraId="055BEA85" w14:textId="77777777" w:rsidR="00A60810" w:rsidRPr="0079124F" w:rsidRDefault="019799F8" w:rsidP="019799F8">
      <w:pPr>
        <w:pStyle w:val="Heading1"/>
        <w:numPr>
          <w:ilvl w:val="0"/>
          <w:numId w:val="8"/>
        </w:numPr>
        <w:jc w:val="both"/>
      </w:pPr>
      <w:bookmarkStart w:id="33" w:name="_Toc197264651"/>
      <w:bookmarkStart w:id="34" w:name="_Toc197264841"/>
      <w:bookmarkStart w:id="35" w:name="_Toc197791965"/>
      <w:r>
        <w:lastRenderedPageBreak/>
        <w:t>Marco teórico</w:t>
      </w:r>
      <w:bookmarkEnd w:id="33"/>
      <w:bookmarkEnd w:id="34"/>
      <w:bookmarkEnd w:id="35"/>
    </w:p>
    <w:p w14:paraId="6B58E820" w14:textId="3D3F54C1" w:rsidR="00B07FE5" w:rsidRPr="0079124F" w:rsidRDefault="019799F8" w:rsidP="019799F8">
      <w:pPr>
        <w:pStyle w:val="Heading2"/>
        <w:numPr>
          <w:ilvl w:val="1"/>
          <w:numId w:val="9"/>
        </w:numPr>
        <w:ind w:left="709" w:hanging="709"/>
        <w:jc w:val="both"/>
      </w:pPr>
      <w:bookmarkStart w:id="36" w:name="_Toc197264656"/>
      <w:bookmarkStart w:id="37" w:name="_Toc197264846"/>
      <w:bookmarkStart w:id="38" w:name="_Toc197791966"/>
      <w:r>
        <w:t>Aprendizaje automático</w:t>
      </w:r>
      <w:bookmarkEnd w:id="36"/>
      <w:bookmarkEnd w:id="37"/>
      <w:bookmarkEnd w:id="38"/>
    </w:p>
    <w:p w14:paraId="5BA0D9A4" w14:textId="3B886F2B" w:rsidR="00775C77" w:rsidRPr="0079124F" w:rsidRDefault="007D0CA3" w:rsidP="019799F8">
      <w:pPr>
        <w:spacing w:before="240"/>
        <w:jc w:val="both"/>
        <w:rPr>
          <w:sz w:val="23"/>
          <w:szCs w:val="23"/>
        </w:rPr>
      </w:pPr>
      <w:r w:rsidRPr="0079124F">
        <w:rPr>
          <w:sz w:val="23"/>
          <w:szCs w:val="23"/>
        </w:rPr>
        <w:t xml:space="preserve">Es un subconjunto de la inteligencia artificial, es mayor mente usado para realizar predicciones </w:t>
      </w:r>
      <w:r w:rsidR="00C64A12" w:rsidRPr="0079124F">
        <w:rPr>
          <w:sz w:val="23"/>
          <w:szCs w:val="23"/>
        </w:rPr>
        <w:t xml:space="preserve">y tomar decisiones </w:t>
      </w:r>
      <w:r w:rsidRPr="0079124F">
        <w:rPr>
          <w:sz w:val="23"/>
          <w:szCs w:val="23"/>
        </w:rPr>
        <w:t>a</w:t>
      </w:r>
      <w:r w:rsidR="00C64A12" w:rsidRPr="0079124F">
        <w:rPr>
          <w:sz w:val="23"/>
          <w:szCs w:val="23"/>
        </w:rPr>
        <w:t xml:space="preserve"> </w:t>
      </w:r>
      <w:r w:rsidRPr="0079124F">
        <w:rPr>
          <w:sz w:val="23"/>
          <w:szCs w:val="23"/>
        </w:rPr>
        <w:t>partir de datos</w:t>
      </w:r>
      <w:r w:rsidR="00C64A12" w:rsidRPr="0079124F">
        <w:rPr>
          <w:sz w:val="23"/>
          <w:szCs w:val="23"/>
        </w:rPr>
        <w:t xml:space="preserve"> de entrenamiento</w:t>
      </w:r>
      <w:r w:rsidR="00B21CB5" w:rsidRPr="0079124F">
        <w:rPr>
          <w:sz w:val="23"/>
          <w:szCs w:val="23"/>
        </w:rPr>
        <w:t>. Dentro del mundo de Aprendizaje Automático (ML</w:t>
      </w:r>
      <w:ins w:id="39" w:author="Usuario invitado" w:date="2025-05-09T23:30:00Z">
        <w:r w:rsidR="00B21CB5" w:rsidRPr="0079124F">
          <w:rPr>
            <w:sz w:val="23"/>
            <w:szCs w:val="23"/>
          </w:rPr>
          <w:t>)</w:t>
        </w:r>
      </w:ins>
      <w:r w:rsidR="00B21CB5" w:rsidRPr="0079124F">
        <w:rPr>
          <w:sz w:val="23"/>
          <w:szCs w:val="23"/>
        </w:rPr>
        <w:t xml:space="preserve"> se tienen muchas herramientas, tales como </w:t>
      </w:r>
      <w:r w:rsidR="000844D2" w:rsidRPr="0079124F">
        <w:rPr>
          <w:sz w:val="23"/>
          <w:szCs w:val="23"/>
        </w:rPr>
        <w:t xml:space="preserve">Python, </w:t>
      </w:r>
      <w:r w:rsidR="0074537A" w:rsidRPr="0079124F">
        <w:rPr>
          <w:sz w:val="23"/>
          <w:szCs w:val="23"/>
        </w:rPr>
        <w:t>Azure</w:t>
      </w:r>
      <w:r w:rsidR="008C56D9" w:rsidRPr="0079124F">
        <w:rPr>
          <w:sz w:val="23"/>
          <w:szCs w:val="23"/>
        </w:rPr>
        <w:t>, Google cloud y muchas otras</w:t>
      </w:r>
      <w:r w:rsidR="00CA5427" w:rsidRPr="0079124F">
        <w:rPr>
          <w:sz w:val="23"/>
          <w:szCs w:val="23"/>
        </w:rPr>
        <w:t>. En el contexto del ML los datos son algo muy importantes</w:t>
      </w:r>
      <w:r w:rsidR="00D5131D" w:rsidRPr="0079124F">
        <w:rPr>
          <w:sz w:val="23"/>
          <w:szCs w:val="23"/>
        </w:rPr>
        <w:t xml:space="preserve"> para que posteriormente la maquina aprenda y pue</w:t>
      </w:r>
      <w:r w:rsidR="00192313" w:rsidRPr="0079124F">
        <w:rPr>
          <w:sz w:val="23"/>
          <w:szCs w:val="23"/>
        </w:rPr>
        <w:t>da ayudarnos a tomar decisiones futuras</w:t>
      </w:r>
      <w:r w:rsidR="00C307F3" w:rsidRPr="0079124F">
        <w:rPr>
          <w:sz w:val="23"/>
          <w:szCs w:val="23"/>
        </w:rPr>
        <w:t xml:space="preserve"> partiendo de los llamados dataset</w:t>
      </w:r>
      <w:r w:rsidR="003E7C26" w:rsidRPr="0079124F">
        <w:rPr>
          <w:sz w:val="23"/>
          <w:szCs w:val="23"/>
        </w:rPr>
        <w:t>. El aprendizaje automático es muy ligado a las matemáticas</w:t>
      </w:r>
      <w:r w:rsidR="00A52DB5" w:rsidRPr="0079124F">
        <w:rPr>
          <w:sz w:val="23"/>
          <w:szCs w:val="23"/>
        </w:rPr>
        <w:t xml:space="preserve"> ya que sus modelos tienen una fuerte relación con la misma</w:t>
      </w:r>
      <w:r w:rsidR="00811013" w:rsidRPr="0079124F">
        <w:rPr>
          <w:sz w:val="23"/>
          <w:szCs w:val="23"/>
        </w:rPr>
        <w:t xml:space="preserve"> </w:t>
      </w:r>
      <w:sdt>
        <w:sdtPr>
          <w:rPr>
            <w:sz w:val="23"/>
            <w:szCs w:val="23"/>
          </w:rPr>
          <w:id w:val="-1137873522"/>
          <w:citation/>
        </w:sdtPr>
        <w:sdtContent>
          <w:r w:rsidR="00811013" w:rsidRPr="0079124F">
            <w:rPr>
              <w:sz w:val="23"/>
              <w:szCs w:val="23"/>
            </w:rPr>
            <w:fldChar w:fldCharType="begin"/>
          </w:r>
          <w:r w:rsidR="00811013" w:rsidRPr="0079124F">
            <w:rPr>
              <w:sz w:val="23"/>
              <w:szCs w:val="23"/>
            </w:rPr>
            <w:instrText xml:space="preserve"> CITATION Leo21 \l 16394 </w:instrText>
          </w:r>
          <w:r w:rsidR="00811013" w:rsidRPr="0079124F">
            <w:rPr>
              <w:sz w:val="23"/>
              <w:szCs w:val="23"/>
            </w:rPr>
            <w:fldChar w:fldCharType="separate"/>
          </w:r>
          <w:r w:rsidR="00474DC9" w:rsidRPr="00474DC9">
            <w:rPr>
              <w:noProof/>
              <w:sz w:val="23"/>
              <w:szCs w:val="23"/>
            </w:rPr>
            <w:t>(Bravo, Bermudez, &amp; Cardona, 2021)</w:t>
          </w:r>
          <w:r w:rsidR="00811013" w:rsidRPr="0079124F">
            <w:rPr>
              <w:sz w:val="23"/>
              <w:szCs w:val="23"/>
            </w:rPr>
            <w:fldChar w:fldCharType="end"/>
          </w:r>
        </w:sdtContent>
      </w:sdt>
      <w:r w:rsidR="00775C77" w:rsidRPr="0079124F">
        <w:rPr>
          <w:sz w:val="23"/>
          <w:szCs w:val="23"/>
        </w:rPr>
        <w:t>., con el auge de la tecnología, no es de extrañar que machine learning</w:t>
      </w:r>
      <w:r w:rsidR="006C3BD0" w:rsidRPr="0079124F">
        <w:rPr>
          <w:sz w:val="23"/>
          <w:szCs w:val="23"/>
        </w:rPr>
        <w:t xml:space="preserve"> haya tenido avances muy significativos.</w:t>
      </w:r>
    </w:p>
    <w:p w14:paraId="594ACF8E" w14:textId="7E6464A6" w:rsidR="006C3BD0" w:rsidRPr="0079124F" w:rsidRDefault="005A3DF7" w:rsidP="019799F8">
      <w:pPr>
        <w:spacing w:before="240"/>
        <w:jc w:val="both"/>
        <w:rPr>
          <w:sz w:val="23"/>
          <w:szCs w:val="23"/>
        </w:rPr>
      </w:pPr>
      <w:r w:rsidRPr="0079124F">
        <w:rPr>
          <w:sz w:val="23"/>
          <w:szCs w:val="23"/>
        </w:rPr>
        <w:t xml:space="preserve">A su vez, </w:t>
      </w:r>
      <w:r w:rsidR="00326365" w:rsidRPr="0079124F">
        <w:rPr>
          <w:sz w:val="23"/>
          <w:szCs w:val="23"/>
        </w:rPr>
        <w:t xml:space="preserve">ML </w:t>
      </w:r>
      <w:r w:rsidR="00D871DA" w:rsidRPr="0079124F">
        <w:rPr>
          <w:sz w:val="23"/>
          <w:szCs w:val="23"/>
        </w:rPr>
        <w:t>está</w:t>
      </w:r>
      <w:r w:rsidR="00326365" w:rsidRPr="0079124F">
        <w:rPr>
          <w:sz w:val="23"/>
          <w:szCs w:val="23"/>
        </w:rPr>
        <w:t xml:space="preserve"> centrado en los algoritmos computacionales especializados </w:t>
      </w:r>
      <w:r w:rsidR="00E8744C" w:rsidRPr="0079124F">
        <w:rPr>
          <w:sz w:val="23"/>
          <w:szCs w:val="23"/>
        </w:rPr>
        <w:t>diseñados para emular la inteligencia humana</w:t>
      </w:r>
      <w:r w:rsidR="003869F1" w:rsidRPr="0079124F">
        <w:rPr>
          <w:sz w:val="23"/>
          <w:szCs w:val="23"/>
        </w:rPr>
        <w:t>, esta rama de la inteligencia artificial se ha aplicado a diversos campos</w:t>
      </w:r>
      <w:r w:rsidR="00217029" w:rsidRPr="0079124F">
        <w:rPr>
          <w:sz w:val="23"/>
          <w:szCs w:val="23"/>
        </w:rPr>
        <w:t>, desde el reconocimiento de tendencias y patrones, visión artificial</w:t>
      </w:r>
      <w:r w:rsidR="00F666EC" w:rsidRPr="0079124F">
        <w:rPr>
          <w:sz w:val="23"/>
          <w:szCs w:val="23"/>
        </w:rPr>
        <w:t xml:space="preserve">, finanzas, ventas, predicciones en las bolsas de valores, </w:t>
      </w:r>
      <w:r w:rsidR="00D871DA" w:rsidRPr="0079124F">
        <w:rPr>
          <w:sz w:val="23"/>
          <w:szCs w:val="23"/>
        </w:rPr>
        <w:t xml:space="preserve">área deportiva por sitar algunas </w:t>
      </w:r>
      <w:sdt>
        <w:sdtPr>
          <w:rPr>
            <w:sz w:val="23"/>
            <w:szCs w:val="23"/>
          </w:rPr>
          <w:id w:val="-1191680140"/>
          <w:citation/>
        </w:sdtPr>
        <w:sdtContent>
          <w:r w:rsidR="00D871DA" w:rsidRPr="0079124F">
            <w:rPr>
              <w:sz w:val="23"/>
              <w:szCs w:val="23"/>
            </w:rPr>
            <w:fldChar w:fldCharType="begin"/>
          </w:r>
          <w:r w:rsidR="00D871DA" w:rsidRPr="0079124F">
            <w:rPr>
              <w:sz w:val="23"/>
              <w:szCs w:val="23"/>
            </w:rPr>
            <w:instrText xml:space="preserve"> CITATION Leo21 \l 16394 </w:instrText>
          </w:r>
          <w:r w:rsidR="00D871DA" w:rsidRPr="0079124F">
            <w:rPr>
              <w:sz w:val="23"/>
              <w:szCs w:val="23"/>
            </w:rPr>
            <w:fldChar w:fldCharType="separate"/>
          </w:r>
          <w:r w:rsidR="00474DC9" w:rsidRPr="00474DC9">
            <w:rPr>
              <w:noProof/>
              <w:sz w:val="23"/>
              <w:szCs w:val="23"/>
            </w:rPr>
            <w:t>(Bravo, Bermudez, &amp; Cardona, 2021)</w:t>
          </w:r>
          <w:r w:rsidR="00D871DA" w:rsidRPr="0079124F">
            <w:rPr>
              <w:sz w:val="23"/>
              <w:szCs w:val="23"/>
            </w:rPr>
            <w:fldChar w:fldCharType="end"/>
          </w:r>
        </w:sdtContent>
      </w:sdt>
      <w:r w:rsidR="00D871DA" w:rsidRPr="0079124F">
        <w:rPr>
          <w:sz w:val="23"/>
          <w:szCs w:val="23"/>
        </w:rPr>
        <w:t>.</w:t>
      </w:r>
    </w:p>
    <w:p w14:paraId="7A0B4449" w14:textId="2F2A6CE8" w:rsidR="00D871DA" w:rsidRPr="0079124F" w:rsidRDefault="019799F8" w:rsidP="019799F8">
      <w:pPr>
        <w:spacing w:before="240"/>
        <w:jc w:val="both"/>
        <w:rPr>
          <w:sz w:val="23"/>
          <w:szCs w:val="23"/>
        </w:rPr>
      </w:pPr>
      <w:r w:rsidRPr="019799F8">
        <w:rPr>
          <w:sz w:val="23"/>
          <w:szCs w:val="23"/>
        </w:rPr>
        <w:t>Los datos históricos son muy interesantes a la hora de aplicar aprendizaje automático, ya que podemos partir analizando los datos de entrada para luego mediante modelos y algoritmos de ML producir datos de salida. Esta subdivisión de la IA no solo aprende mediante datos, sino que también se adapta a diversas situaciones que cambian de forma dinámica</w:t>
      </w:r>
      <w:r w:rsidR="00065A81">
        <w:rPr>
          <w:sz w:val="23"/>
          <w:szCs w:val="23"/>
        </w:rPr>
        <w:t xml:space="preserve"> </w:t>
      </w:r>
      <w:sdt>
        <w:sdtPr>
          <w:rPr>
            <w:sz w:val="23"/>
            <w:szCs w:val="23"/>
          </w:rPr>
          <w:id w:val="-367755700"/>
          <w:citation/>
        </w:sdtPr>
        <w:sdtContent>
          <w:r w:rsidR="00C41E34">
            <w:rPr>
              <w:sz w:val="23"/>
              <w:szCs w:val="23"/>
            </w:rPr>
            <w:fldChar w:fldCharType="begin"/>
          </w:r>
          <w:r w:rsidR="00C41E34">
            <w:rPr>
              <w:sz w:val="23"/>
              <w:szCs w:val="23"/>
            </w:rPr>
            <w:instrText xml:space="preserve"> CITATION Leo21 \l 16394 </w:instrText>
          </w:r>
          <w:r w:rsidR="00C41E34">
            <w:rPr>
              <w:sz w:val="23"/>
              <w:szCs w:val="23"/>
            </w:rPr>
            <w:fldChar w:fldCharType="separate"/>
          </w:r>
          <w:r w:rsidR="00474DC9" w:rsidRPr="00474DC9">
            <w:rPr>
              <w:noProof/>
              <w:sz w:val="23"/>
              <w:szCs w:val="23"/>
            </w:rPr>
            <w:t>(Bravo, Bermudez, &amp; Cardona, 2021)</w:t>
          </w:r>
          <w:r w:rsidR="00C41E34">
            <w:rPr>
              <w:sz w:val="23"/>
              <w:szCs w:val="23"/>
            </w:rPr>
            <w:fldChar w:fldCharType="end"/>
          </w:r>
        </w:sdtContent>
      </w:sdt>
      <w:r w:rsidRPr="019799F8">
        <w:rPr>
          <w:sz w:val="23"/>
          <w:szCs w:val="23"/>
        </w:rPr>
        <w:t>.</w:t>
      </w:r>
    </w:p>
    <w:p w14:paraId="6E3B3BDF" w14:textId="21720E93" w:rsidR="006E1524" w:rsidRPr="0079124F" w:rsidRDefault="00557E4E" w:rsidP="019799F8">
      <w:pPr>
        <w:spacing w:before="240"/>
        <w:jc w:val="both"/>
        <w:rPr>
          <w:sz w:val="23"/>
          <w:szCs w:val="23"/>
        </w:rPr>
      </w:pPr>
      <w:r w:rsidRPr="0079124F">
        <w:rPr>
          <w:sz w:val="23"/>
          <w:szCs w:val="23"/>
        </w:rPr>
        <w:t xml:space="preserve">En cuando a su uso en la educación, debemos mencionar que </w:t>
      </w:r>
      <w:r w:rsidR="00C459A7" w:rsidRPr="0079124F">
        <w:rPr>
          <w:sz w:val="23"/>
          <w:szCs w:val="23"/>
        </w:rPr>
        <w:t>aún</w:t>
      </w:r>
      <w:r w:rsidRPr="0079124F">
        <w:rPr>
          <w:sz w:val="23"/>
          <w:szCs w:val="23"/>
        </w:rPr>
        <w:t xml:space="preserve"> se enfrenta diversos desafíos, entre estos resalta</w:t>
      </w:r>
      <w:r w:rsidR="00F002D8" w:rsidRPr="0079124F">
        <w:rPr>
          <w:sz w:val="23"/>
          <w:szCs w:val="23"/>
        </w:rPr>
        <w:t xml:space="preserve"> la poca o inexistente información escolar de </w:t>
      </w:r>
      <w:r w:rsidR="004C2274" w:rsidRPr="0079124F">
        <w:rPr>
          <w:sz w:val="23"/>
          <w:szCs w:val="23"/>
        </w:rPr>
        <w:t>estudiantes en países en desarrollo</w:t>
      </w:r>
      <w:r w:rsidR="00DC08DE" w:rsidRPr="0079124F">
        <w:rPr>
          <w:sz w:val="23"/>
          <w:szCs w:val="23"/>
        </w:rPr>
        <w:t xml:space="preserve"> </w:t>
      </w:r>
      <w:sdt>
        <w:sdtPr>
          <w:rPr>
            <w:sz w:val="23"/>
            <w:szCs w:val="23"/>
          </w:rPr>
          <w:id w:val="-903906171"/>
          <w:citation/>
        </w:sdtPr>
        <w:sdtContent>
          <w:r w:rsidR="00DC08DE" w:rsidRPr="0079124F">
            <w:rPr>
              <w:sz w:val="23"/>
              <w:szCs w:val="23"/>
            </w:rPr>
            <w:fldChar w:fldCharType="begin"/>
          </w:r>
          <w:r w:rsidR="00DC08DE" w:rsidRPr="0079124F">
            <w:rPr>
              <w:sz w:val="23"/>
              <w:szCs w:val="23"/>
            </w:rPr>
            <w:instrText xml:space="preserve"> CITATION Leo21 \l 16394 </w:instrText>
          </w:r>
          <w:r w:rsidR="00DC08DE" w:rsidRPr="0079124F">
            <w:rPr>
              <w:sz w:val="23"/>
              <w:szCs w:val="23"/>
            </w:rPr>
            <w:fldChar w:fldCharType="separate"/>
          </w:r>
          <w:r w:rsidR="00474DC9" w:rsidRPr="00474DC9">
            <w:rPr>
              <w:noProof/>
              <w:sz w:val="23"/>
              <w:szCs w:val="23"/>
            </w:rPr>
            <w:t>(Bravo, Bermudez, &amp; Cardona, 2021)</w:t>
          </w:r>
          <w:r w:rsidR="00DC08DE" w:rsidRPr="0079124F">
            <w:rPr>
              <w:sz w:val="23"/>
              <w:szCs w:val="23"/>
            </w:rPr>
            <w:fldChar w:fldCharType="end"/>
          </w:r>
        </w:sdtContent>
      </w:sdt>
      <w:r w:rsidR="006E1524" w:rsidRPr="0079124F">
        <w:rPr>
          <w:sz w:val="23"/>
          <w:szCs w:val="23"/>
        </w:rPr>
        <w:t>;</w:t>
      </w:r>
      <w:r w:rsidR="00DB15CF" w:rsidRPr="0079124F">
        <w:rPr>
          <w:sz w:val="23"/>
          <w:szCs w:val="23"/>
        </w:rPr>
        <w:t xml:space="preserve"> Los beneficios del uso de machine learning son muchos, entre estos podemos</w:t>
      </w:r>
      <w:r w:rsidR="005275CA" w:rsidRPr="0079124F">
        <w:rPr>
          <w:sz w:val="23"/>
          <w:szCs w:val="23"/>
        </w:rPr>
        <w:t xml:space="preserve"> destacar los siguientes:</w:t>
      </w:r>
    </w:p>
    <w:p w14:paraId="434CDD4A" w14:textId="4830868A" w:rsidR="005275CA" w:rsidRPr="0079124F" w:rsidRDefault="019799F8" w:rsidP="019799F8">
      <w:pPr>
        <w:pStyle w:val="ListParagraph"/>
        <w:numPr>
          <w:ilvl w:val="0"/>
          <w:numId w:val="4"/>
        </w:numPr>
        <w:spacing w:before="240"/>
        <w:jc w:val="both"/>
        <w:rPr>
          <w:sz w:val="23"/>
          <w:szCs w:val="23"/>
        </w:rPr>
      </w:pPr>
      <w:r w:rsidRPr="019799F8">
        <w:rPr>
          <w:sz w:val="23"/>
          <w:szCs w:val="23"/>
        </w:rPr>
        <w:t>Mejora la toma de decisiones</w:t>
      </w:r>
    </w:p>
    <w:p w14:paraId="760005F2" w14:textId="19BA55B4" w:rsidR="00EC6A97" w:rsidRPr="0079124F" w:rsidRDefault="00EC6A97" w:rsidP="019799F8">
      <w:pPr>
        <w:spacing w:before="240"/>
        <w:jc w:val="both"/>
        <w:rPr>
          <w:sz w:val="23"/>
          <w:szCs w:val="23"/>
        </w:rPr>
      </w:pPr>
      <w:r w:rsidRPr="0079124F">
        <w:rPr>
          <w:sz w:val="23"/>
          <w:szCs w:val="23"/>
        </w:rPr>
        <w:t xml:space="preserve">La información </w:t>
      </w:r>
      <w:r w:rsidR="00BF1758" w:rsidRPr="0079124F">
        <w:rPr>
          <w:sz w:val="23"/>
          <w:szCs w:val="23"/>
        </w:rPr>
        <w:t>influye bastante en la toma de decisiones, esto debido a que se tiene datos sobre intuición</w:t>
      </w:r>
      <w:r w:rsidR="002F782C" w:rsidRPr="0079124F">
        <w:rPr>
          <w:sz w:val="23"/>
          <w:szCs w:val="23"/>
        </w:rPr>
        <w:t xml:space="preserve"> </w:t>
      </w:r>
      <w:sdt>
        <w:sdtPr>
          <w:rPr>
            <w:sz w:val="23"/>
            <w:szCs w:val="23"/>
          </w:rPr>
          <w:id w:val="-1108742901"/>
          <w:citation/>
        </w:sdtPr>
        <w:sdtContent>
          <w:r w:rsidR="002F782C" w:rsidRPr="0079124F">
            <w:rPr>
              <w:sz w:val="23"/>
              <w:szCs w:val="23"/>
            </w:rPr>
            <w:fldChar w:fldCharType="begin"/>
          </w:r>
          <w:r w:rsidR="002F782C" w:rsidRPr="0079124F">
            <w:rPr>
              <w:sz w:val="23"/>
              <w:szCs w:val="23"/>
            </w:rPr>
            <w:instrText xml:space="preserve"> CITATION SAP21 \l 16394 </w:instrText>
          </w:r>
          <w:r w:rsidR="002F782C" w:rsidRPr="0079124F">
            <w:rPr>
              <w:sz w:val="23"/>
              <w:szCs w:val="23"/>
            </w:rPr>
            <w:fldChar w:fldCharType="separate"/>
          </w:r>
          <w:r w:rsidR="00474DC9" w:rsidRPr="00474DC9">
            <w:rPr>
              <w:noProof/>
              <w:sz w:val="23"/>
              <w:szCs w:val="23"/>
            </w:rPr>
            <w:t>(SAP Concur, 2021)</w:t>
          </w:r>
          <w:r w:rsidR="002F782C" w:rsidRPr="0079124F">
            <w:rPr>
              <w:sz w:val="23"/>
              <w:szCs w:val="23"/>
            </w:rPr>
            <w:fldChar w:fldCharType="end"/>
          </w:r>
        </w:sdtContent>
      </w:sdt>
      <w:r w:rsidR="002F782C" w:rsidRPr="0079124F">
        <w:rPr>
          <w:sz w:val="23"/>
          <w:szCs w:val="23"/>
        </w:rPr>
        <w:t>.</w:t>
      </w:r>
    </w:p>
    <w:p w14:paraId="6B716320" w14:textId="19BF43B1" w:rsidR="005275CA" w:rsidRPr="0079124F" w:rsidRDefault="019799F8" w:rsidP="019799F8">
      <w:pPr>
        <w:pStyle w:val="ListParagraph"/>
        <w:numPr>
          <w:ilvl w:val="0"/>
          <w:numId w:val="4"/>
        </w:numPr>
        <w:spacing w:before="240"/>
        <w:jc w:val="both"/>
        <w:rPr>
          <w:sz w:val="23"/>
          <w:szCs w:val="23"/>
        </w:rPr>
      </w:pPr>
      <w:r w:rsidRPr="019799F8">
        <w:rPr>
          <w:sz w:val="23"/>
          <w:szCs w:val="23"/>
        </w:rPr>
        <w:t>Automatiza procesos</w:t>
      </w:r>
    </w:p>
    <w:p w14:paraId="74971E94" w14:textId="2E6DB54B" w:rsidR="002F782C" w:rsidRPr="0079124F" w:rsidRDefault="019799F8" w:rsidP="019799F8">
      <w:pPr>
        <w:spacing w:before="240"/>
        <w:jc w:val="both"/>
        <w:rPr>
          <w:sz w:val="23"/>
          <w:szCs w:val="23"/>
        </w:rPr>
      </w:pPr>
      <w:r w:rsidRPr="019799F8">
        <w:rPr>
          <w:sz w:val="23"/>
          <w:szCs w:val="23"/>
        </w:rPr>
        <w:t>Con ML se pueden automatizar procesos y actividades que son repetitivos y complejos como ser: envío y respuestas de correo electrónico, toma de decisiones.</w:t>
      </w:r>
    </w:p>
    <w:p w14:paraId="32B250B0" w14:textId="128DD8FB" w:rsidR="00770861" w:rsidRPr="0079124F" w:rsidRDefault="00770861" w:rsidP="019799F8">
      <w:pPr>
        <w:spacing w:before="240"/>
        <w:jc w:val="both"/>
        <w:rPr>
          <w:sz w:val="23"/>
          <w:szCs w:val="23"/>
        </w:rPr>
      </w:pPr>
      <w:r w:rsidRPr="0079124F">
        <w:rPr>
          <w:sz w:val="23"/>
          <w:szCs w:val="23"/>
        </w:rPr>
        <w:lastRenderedPageBreak/>
        <w:t xml:space="preserve">Es importante comprender que los algoritmos de machine learning </w:t>
      </w:r>
      <w:r w:rsidR="00674F85" w:rsidRPr="0079124F">
        <w:rPr>
          <w:sz w:val="23"/>
          <w:szCs w:val="23"/>
        </w:rPr>
        <w:t>son capaces de adaptarse en tiempo real</w:t>
      </w:r>
      <w:r w:rsidR="00062D92" w:rsidRPr="0079124F">
        <w:rPr>
          <w:sz w:val="23"/>
          <w:szCs w:val="23"/>
        </w:rPr>
        <w:t xml:space="preserve"> analizando grandes volúmenes de información </w:t>
      </w:r>
      <w:r w:rsidR="008E022B" w:rsidRPr="0079124F">
        <w:rPr>
          <w:sz w:val="23"/>
          <w:szCs w:val="23"/>
        </w:rPr>
        <w:t xml:space="preserve">para luego proponer ajustes y anticipar problemas </w:t>
      </w:r>
      <w:r w:rsidR="009270B6" w:rsidRPr="0079124F">
        <w:rPr>
          <w:sz w:val="23"/>
          <w:szCs w:val="23"/>
        </w:rPr>
        <w:t xml:space="preserve">cuando es empleada en líneas de producciones industriales </w:t>
      </w:r>
      <w:sdt>
        <w:sdtPr>
          <w:rPr>
            <w:sz w:val="23"/>
            <w:szCs w:val="23"/>
          </w:rPr>
          <w:id w:val="122279292"/>
          <w:citation/>
        </w:sdtPr>
        <w:sdtContent>
          <w:r w:rsidR="009270B6" w:rsidRPr="0079124F">
            <w:rPr>
              <w:sz w:val="23"/>
              <w:szCs w:val="23"/>
            </w:rPr>
            <w:fldChar w:fldCharType="begin"/>
          </w:r>
          <w:r w:rsidR="009270B6" w:rsidRPr="0079124F">
            <w:rPr>
              <w:sz w:val="23"/>
              <w:szCs w:val="23"/>
            </w:rPr>
            <w:instrText xml:space="preserve"> CITATION Imp24 \l 16394 </w:instrText>
          </w:r>
          <w:r w:rsidR="009270B6" w:rsidRPr="0079124F">
            <w:rPr>
              <w:sz w:val="23"/>
              <w:szCs w:val="23"/>
            </w:rPr>
            <w:fldChar w:fldCharType="separate"/>
          </w:r>
          <w:r w:rsidR="00474DC9" w:rsidRPr="00474DC9">
            <w:rPr>
              <w:noProof/>
              <w:sz w:val="23"/>
              <w:szCs w:val="23"/>
            </w:rPr>
            <w:t>(Improvitz, 2024)</w:t>
          </w:r>
          <w:r w:rsidR="009270B6" w:rsidRPr="0079124F">
            <w:rPr>
              <w:sz w:val="23"/>
              <w:szCs w:val="23"/>
            </w:rPr>
            <w:fldChar w:fldCharType="end"/>
          </w:r>
        </w:sdtContent>
      </w:sdt>
      <w:r w:rsidR="009270B6" w:rsidRPr="0079124F">
        <w:rPr>
          <w:sz w:val="23"/>
          <w:szCs w:val="23"/>
        </w:rPr>
        <w:t>.</w:t>
      </w:r>
    </w:p>
    <w:p w14:paraId="3703CB9E" w14:textId="6A6370A2" w:rsidR="005275CA" w:rsidRPr="0079124F" w:rsidRDefault="019799F8" w:rsidP="019799F8">
      <w:pPr>
        <w:pStyle w:val="ListParagraph"/>
        <w:numPr>
          <w:ilvl w:val="0"/>
          <w:numId w:val="4"/>
        </w:numPr>
        <w:spacing w:before="240"/>
        <w:jc w:val="both"/>
        <w:rPr>
          <w:sz w:val="23"/>
          <w:szCs w:val="23"/>
        </w:rPr>
      </w:pPr>
      <w:r w:rsidRPr="019799F8">
        <w:rPr>
          <w:sz w:val="23"/>
          <w:szCs w:val="23"/>
        </w:rPr>
        <w:t>Incrementa la productividad</w:t>
      </w:r>
    </w:p>
    <w:p w14:paraId="0527B461" w14:textId="1AD20548" w:rsidR="00CA28FE" w:rsidRPr="0079124F" w:rsidRDefault="009323FF" w:rsidP="019799F8">
      <w:pPr>
        <w:spacing w:before="240"/>
        <w:jc w:val="both"/>
        <w:rPr>
          <w:sz w:val="23"/>
          <w:szCs w:val="23"/>
        </w:rPr>
      </w:pPr>
      <w:r w:rsidRPr="0079124F">
        <w:rPr>
          <w:sz w:val="23"/>
          <w:szCs w:val="23"/>
        </w:rPr>
        <w:t>El aprendizaje automático es</w:t>
      </w:r>
      <w:r w:rsidR="00A55A44" w:rsidRPr="0079124F">
        <w:rPr>
          <w:sz w:val="23"/>
          <w:szCs w:val="23"/>
        </w:rPr>
        <w:t xml:space="preserve"> muy bueno</w:t>
      </w:r>
      <w:r w:rsidR="004326CD" w:rsidRPr="0079124F">
        <w:rPr>
          <w:sz w:val="23"/>
          <w:szCs w:val="23"/>
        </w:rPr>
        <w:t xml:space="preserve"> </w:t>
      </w:r>
      <w:r w:rsidR="009D747B" w:rsidRPr="0079124F">
        <w:rPr>
          <w:sz w:val="23"/>
          <w:szCs w:val="23"/>
        </w:rPr>
        <w:t>para verificar la calidad del trabajo</w:t>
      </w:r>
      <w:r w:rsidR="000B7DE3" w:rsidRPr="0079124F">
        <w:rPr>
          <w:sz w:val="23"/>
          <w:szCs w:val="23"/>
        </w:rPr>
        <w:t xml:space="preserve"> e identificar fallas productivas, errores en los procesos y fallas que se pueden evitar</w:t>
      </w:r>
      <w:r w:rsidR="000D548D" w:rsidRPr="0079124F">
        <w:rPr>
          <w:sz w:val="23"/>
          <w:szCs w:val="23"/>
        </w:rPr>
        <w:t xml:space="preserve"> con entrenamiento o retroalimentación </w:t>
      </w:r>
      <w:sdt>
        <w:sdtPr>
          <w:rPr>
            <w:sz w:val="23"/>
            <w:szCs w:val="23"/>
          </w:rPr>
          <w:id w:val="1930236747"/>
          <w:citation/>
        </w:sdtPr>
        <w:sdtContent>
          <w:r w:rsidR="008044B5" w:rsidRPr="0079124F">
            <w:rPr>
              <w:sz w:val="23"/>
              <w:szCs w:val="23"/>
            </w:rPr>
            <w:fldChar w:fldCharType="begin"/>
          </w:r>
          <w:r w:rsidR="008044B5" w:rsidRPr="0079124F">
            <w:rPr>
              <w:sz w:val="23"/>
              <w:szCs w:val="23"/>
            </w:rPr>
            <w:instrText xml:space="preserve"> CITATION SAP21 \l 16394 </w:instrText>
          </w:r>
          <w:r w:rsidR="008044B5" w:rsidRPr="0079124F">
            <w:rPr>
              <w:sz w:val="23"/>
              <w:szCs w:val="23"/>
            </w:rPr>
            <w:fldChar w:fldCharType="separate"/>
          </w:r>
          <w:r w:rsidR="00474DC9" w:rsidRPr="00474DC9">
            <w:rPr>
              <w:noProof/>
              <w:sz w:val="23"/>
              <w:szCs w:val="23"/>
            </w:rPr>
            <w:t>(SAP Concur, 2021)</w:t>
          </w:r>
          <w:r w:rsidR="008044B5" w:rsidRPr="0079124F">
            <w:rPr>
              <w:sz w:val="23"/>
              <w:szCs w:val="23"/>
            </w:rPr>
            <w:fldChar w:fldCharType="end"/>
          </w:r>
        </w:sdtContent>
      </w:sdt>
      <w:r w:rsidR="008044B5" w:rsidRPr="0079124F">
        <w:rPr>
          <w:sz w:val="23"/>
          <w:szCs w:val="23"/>
        </w:rPr>
        <w:t>.</w:t>
      </w:r>
    </w:p>
    <w:p w14:paraId="2A3F04EA" w14:textId="7CE3177F" w:rsidR="00D62808" w:rsidRPr="0079124F" w:rsidRDefault="019799F8" w:rsidP="019799F8">
      <w:pPr>
        <w:pStyle w:val="ListParagraph"/>
        <w:numPr>
          <w:ilvl w:val="0"/>
          <w:numId w:val="4"/>
        </w:numPr>
        <w:spacing w:before="240"/>
        <w:jc w:val="both"/>
        <w:rPr>
          <w:sz w:val="23"/>
          <w:szCs w:val="23"/>
        </w:rPr>
      </w:pPr>
      <w:r w:rsidRPr="019799F8">
        <w:rPr>
          <w:sz w:val="23"/>
          <w:szCs w:val="23"/>
        </w:rPr>
        <w:t xml:space="preserve">Prevención contra ciberataques </w:t>
      </w:r>
    </w:p>
    <w:p w14:paraId="6E01F94B" w14:textId="1F683D0B" w:rsidR="009A6FF3" w:rsidRPr="0079124F" w:rsidRDefault="00396C30" w:rsidP="019799F8">
      <w:pPr>
        <w:spacing w:before="240"/>
        <w:jc w:val="both"/>
        <w:rPr>
          <w:sz w:val="23"/>
          <w:szCs w:val="23"/>
        </w:rPr>
      </w:pPr>
      <w:r w:rsidRPr="0079124F">
        <w:rPr>
          <w:sz w:val="23"/>
          <w:szCs w:val="23"/>
        </w:rPr>
        <w:t xml:space="preserve">ML aprende de históricos, es decir, </w:t>
      </w:r>
      <w:r w:rsidR="00D34E11" w:rsidRPr="0079124F">
        <w:rPr>
          <w:sz w:val="23"/>
          <w:szCs w:val="23"/>
        </w:rPr>
        <w:t>detecta actividades sospechosas</w:t>
      </w:r>
      <w:r w:rsidR="001D4ECE" w:rsidRPr="0079124F">
        <w:rPr>
          <w:sz w:val="23"/>
          <w:szCs w:val="23"/>
        </w:rPr>
        <w:t>, esto es provechoso ya que contribuye a la mitigación de ataques informáticos</w:t>
      </w:r>
      <w:r w:rsidR="009A5775" w:rsidRPr="0079124F">
        <w:rPr>
          <w:sz w:val="23"/>
          <w:szCs w:val="23"/>
        </w:rPr>
        <w:t xml:space="preserve"> </w:t>
      </w:r>
      <w:sdt>
        <w:sdtPr>
          <w:rPr>
            <w:sz w:val="23"/>
            <w:szCs w:val="23"/>
          </w:rPr>
          <w:id w:val="-1207870735"/>
          <w:citation/>
        </w:sdtPr>
        <w:sdtContent>
          <w:r w:rsidR="009A5775" w:rsidRPr="0079124F">
            <w:rPr>
              <w:sz w:val="23"/>
              <w:szCs w:val="23"/>
            </w:rPr>
            <w:fldChar w:fldCharType="begin"/>
          </w:r>
          <w:r w:rsidR="009A5775" w:rsidRPr="0079124F">
            <w:rPr>
              <w:sz w:val="23"/>
              <w:szCs w:val="23"/>
            </w:rPr>
            <w:instrText xml:space="preserve"> CITATION SAP21 \l 16394 </w:instrText>
          </w:r>
          <w:r w:rsidR="009A5775" w:rsidRPr="0079124F">
            <w:rPr>
              <w:sz w:val="23"/>
              <w:szCs w:val="23"/>
            </w:rPr>
            <w:fldChar w:fldCharType="separate"/>
          </w:r>
          <w:r w:rsidR="00474DC9" w:rsidRPr="00474DC9">
            <w:rPr>
              <w:noProof/>
              <w:sz w:val="23"/>
              <w:szCs w:val="23"/>
            </w:rPr>
            <w:t>(SAP Concur, 2021)</w:t>
          </w:r>
          <w:r w:rsidR="009A5775" w:rsidRPr="0079124F">
            <w:rPr>
              <w:sz w:val="23"/>
              <w:szCs w:val="23"/>
            </w:rPr>
            <w:fldChar w:fldCharType="end"/>
          </w:r>
        </w:sdtContent>
      </w:sdt>
      <w:r w:rsidR="009A5775" w:rsidRPr="0079124F">
        <w:rPr>
          <w:sz w:val="23"/>
          <w:szCs w:val="23"/>
        </w:rPr>
        <w:t>.</w:t>
      </w:r>
    </w:p>
    <w:p w14:paraId="6DFCFFD3" w14:textId="4DCCBAD3" w:rsidR="00ED6709" w:rsidRPr="0079124F" w:rsidRDefault="019799F8" w:rsidP="019799F8">
      <w:pPr>
        <w:pStyle w:val="Heading2"/>
        <w:numPr>
          <w:ilvl w:val="1"/>
          <w:numId w:val="9"/>
        </w:numPr>
        <w:ind w:left="709" w:hanging="709"/>
        <w:jc w:val="both"/>
      </w:pPr>
      <w:bookmarkStart w:id="40" w:name="_Toc197264657"/>
      <w:bookmarkStart w:id="41" w:name="_Toc197264847"/>
      <w:bookmarkStart w:id="42" w:name="_Toc197791967"/>
      <w:r>
        <w:t>Modelos predictivos aplicados en la educación</w:t>
      </w:r>
      <w:bookmarkEnd w:id="40"/>
      <w:bookmarkEnd w:id="41"/>
      <w:bookmarkEnd w:id="42"/>
      <w:r>
        <w:t xml:space="preserve"> </w:t>
      </w:r>
    </w:p>
    <w:p w14:paraId="65575A99" w14:textId="51501BA1" w:rsidR="00A25590" w:rsidRPr="0079124F" w:rsidRDefault="00281659" w:rsidP="019799F8">
      <w:pPr>
        <w:spacing w:before="240"/>
        <w:jc w:val="both"/>
        <w:rPr>
          <w:sz w:val="23"/>
          <w:szCs w:val="23"/>
        </w:rPr>
      </w:pPr>
      <w:r w:rsidRPr="0079124F">
        <w:rPr>
          <w:sz w:val="23"/>
          <w:szCs w:val="23"/>
        </w:rPr>
        <w:t>El aprendizaje automático ha demostrado ser una herramienta</w:t>
      </w:r>
      <w:r w:rsidR="00D2433E" w:rsidRPr="0079124F">
        <w:rPr>
          <w:sz w:val="23"/>
          <w:szCs w:val="23"/>
        </w:rPr>
        <w:t xml:space="preserve"> que es bastante efectiva para el uso de predicción en el rendimiento académico </w:t>
      </w:r>
      <w:sdt>
        <w:sdtPr>
          <w:rPr>
            <w:sz w:val="23"/>
            <w:szCs w:val="23"/>
          </w:rPr>
          <w:id w:val="-1941912315"/>
          <w:citation/>
        </w:sdtPr>
        <w:sdtContent>
          <w:r w:rsidR="00DE3C42" w:rsidRPr="0079124F">
            <w:rPr>
              <w:sz w:val="23"/>
              <w:szCs w:val="23"/>
            </w:rPr>
            <w:fldChar w:fldCharType="begin"/>
          </w:r>
          <w:r w:rsidR="004D1530" w:rsidRPr="0079124F">
            <w:rPr>
              <w:sz w:val="23"/>
              <w:szCs w:val="23"/>
            </w:rPr>
            <w:instrText xml:space="preserve">CITATION DEt22 \l 16394 </w:instrText>
          </w:r>
          <w:r w:rsidR="00DE3C42" w:rsidRPr="0079124F">
            <w:rPr>
              <w:sz w:val="23"/>
              <w:szCs w:val="23"/>
            </w:rPr>
            <w:fldChar w:fldCharType="separate"/>
          </w:r>
          <w:r w:rsidR="00474DC9" w:rsidRPr="00474DC9">
            <w:rPr>
              <w:noProof/>
              <w:sz w:val="23"/>
              <w:szCs w:val="23"/>
            </w:rPr>
            <w:t>(López, 2022)</w:t>
          </w:r>
          <w:r w:rsidR="00DE3C42" w:rsidRPr="0079124F">
            <w:rPr>
              <w:sz w:val="23"/>
              <w:szCs w:val="23"/>
            </w:rPr>
            <w:fldChar w:fldCharType="end"/>
          </w:r>
        </w:sdtContent>
      </w:sdt>
      <w:r w:rsidR="00D432D8" w:rsidRPr="0079124F">
        <w:rPr>
          <w:sz w:val="23"/>
          <w:szCs w:val="23"/>
        </w:rPr>
        <w:t>. Se destacan que la inteligencia artificial puede</w:t>
      </w:r>
      <w:r w:rsidR="00AA642A" w:rsidRPr="0079124F">
        <w:rPr>
          <w:sz w:val="23"/>
          <w:szCs w:val="23"/>
        </w:rPr>
        <w:t xml:space="preserve"> analizar grandes volúmenes de datos educativos con el fin de identificar los patrones y anticipar</w:t>
      </w:r>
      <w:r w:rsidR="0078723B" w:rsidRPr="0079124F">
        <w:rPr>
          <w:sz w:val="23"/>
          <w:szCs w:val="23"/>
        </w:rPr>
        <w:t xml:space="preserve"> las materias con dificultades de aprendizaje. Entre los modelos más usado tenemos: Regresión logística, árbol de </w:t>
      </w:r>
      <w:r w:rsidR="00011C51" w:rsidRPr="0079124F">
        <w:rPr>
          <w:sz w:val="23"/>
          <w:szCs w:val="23"/>
        </w:rPr>
        <w:t>decisión y redes neuronales artificiales</w:t>
      </w:r>
      <w:r w:rsidR="004D27CA" w:rsidRPr="0079124F">
        <w:rPr>
          <w:sz w:val="23"/>
          <w:szCs w:val="23"/>
        </w:rPr>
        <w:t>, podemos usar otros modelos además de estos, depende mucho del caso en el que nos encontremos.</w:t>
      </w:r>
    </w:p>
    <w:p w14:paraId="5C487D0A" w14:textId="23C23F24" w:rsidR="00346E7F" w:rsidRPr="0079124F" w:rsidRDefault="019799F8" w:rsidP="019799F8">
      <w:pPr>
        <w:pStyle w:val="Heading2"/>
        <w:numPr>
          <w:ilvl w:val="1"/>
          <w:numId w:val="9"/>
        </w:numPr>
        <w:ind w:left="709" w:hanging="709"/>
        <w:jc w:val="both"/>
      </w:pPr>
      <w:bookmarkStart w:id="43" w:name="_Toc197264658"/>
      <w:bookmarkStart w:id="44" w:name="_Toc197264848"/>
      <w:bookmarkStart w:id="45" w:name="_Toc197791968"/>
      <w:r>
        <w:t>Aprendizaje supervisado</w:t>
      </w:r>
      <w:bookmarkEnd w:id="43"/>
      <w:bookmarkEnd w:id="44"/>
      <w:bookmarkEnd w:id="45"/>
    </w:p>
    <w:p w14:paraId="4396AA8E" w14:textId="5F5FF1C5" w:rsidR="00A87D80" w:rsidRPr="0079124F" w:rsidRDefault="009B40A9" w:rsidP="019799F8">
      <w:pPr>
        <w:spacing w:before="240"/>
        <w:jc w:val="both"/>
        <w:rPr>
          <w:sz w:val="23"/>
          <w:szCs w:val="23"/>
        </w:rPr>
      </w:pPr>
      <w:r w:rsidRPr="0079124F">
        <w:rPr>
          <w:sz w:val="23"/>
          <w:szCs w:val="23"/>
        </w:rPr>
        <w:t xml:space="preserve">El aprendizaje automático </w:t>
      </w:r>
      <w:r w:rsidR="00327D5F" w:rsidRPr="0079124F">
        <w:rPr>
          <w:sz w:val="23"/>
          <w:szCs w:val="23"/>
        </w:rPr>
        <w:t xml:space="preserve">es una </w:t>
      </w:r>
      <w:r w:rsidR="003D0219" w:rsidRPr="0079124F">
        <w:rPr>
          <w:sz w:val="23"/>
          <w:szCs w:val="23"/>
        </w:rPr>
        <w:t>subcategoría</w:t>
      </w:r>
      <w:r w:rsidR="00327D5F" w:rsidRPr="0079124F">
        <w:rPr>
          <w:sz w:val="23"/>
          <w:szCs w:val="23"/>
        </w:rPr>
        <w:t xml:space="preserve"> del machine learning y la intelig</w:t>
      </w:r>
      <w:r w:rsidR="003D0219" w:rsidRPr="0079124F">
        <w:rPr>
          <w:sz w:val="23"/>
          <w:szCs w:val="23"/>
        </w:rPr>
        <w:t xml:space="preserve">encia artificial, su particularidad es que usa conjunto de datos que tienen etiquetas </w:t>
      </w:r>
      <w:r w:rsidR="00893972" w:rsidRPr="0079124F">
        <w:rPr>
          <w:sz w:val="23"/>
          <w:szCs w:val="23"/>
        </w:rPr>
        <w:t xml:space="preserve">para entrenar algoritmos, estos clasifican los datos y predicen los resultados con mayor precisión </w:t>
      </w:r>
      <w:sdt>
        <w:sdtPr>
          <w:rPr>
            <w:sz w:val="23"/>
            <w:szCs w:val="23"/>
          </w:rPr>
          <w:id w:val="1760178685"/>
          <w:citation/>
        </w:sdtPr>
        <w:sdtContent>
          <w:r w:rsidR="00893972" w:rsidRPr="0079124F">
            <w:rPr>
              <w:sz w:val="23"/>
              <w:szCs w:val="23"/>
            </w:rPr>
            <w:fldChar w:fldCharType="begin"/>
          </w:r>
          <w:r w:rsidR="00893972" w:rsidRPr="0079124F">
            <w:rPr>
              <w:sz w:val="23"/>
              <w:szCs w:val="23"/>
            </w:rPr>
            <w:instrText xml:space="preserve"> CITATION Ibm25 \l 16394 </w:instrText>
          </w:r>
          <w:r w:rsidR="00893972" w:rsidRPr="0079124F">
            <w:rPr>
              <w:sz w:val="23"/>
              <w:szCs w:val="23"/>
            </w:rPr>
            <w:fldChar w:fldCharType="separate"/>
          </w:r>
          <w:r w:rsidR="00474DC9" w:rsidRPr="00474DC9">
            <w:rPr>
              <w:noProof/>
              <w:sz w:val="23"/>
              <w:szCs w:val="23"/>
            </w:rPr>
            <w:t>(Ibm, 2025)</w:t>
          </w:r>
          <w:r w:rsidR="00893972" w:rsidRPr="0079124F">
            <w:rPr>
              <w:sz w:val="23"/>
              <w:szCs w:val="23"/>
            </w:rPr>
            <w:fldChar w:fldCharType="end"/>
          </w:r>
        </w:sdtContent>
      </w:sdt>
      <w:r w:rsidR="00253E4A" w:rsidRPr="0079124F">
        <w:rPr>
          <w:sz w:val="23"/>
          <w:szCs w:val="23"/>
        </w:rPr>
        <w:t>.</w:t>
      </w:r>
    </w:p>
    <w:p w14:paraId="766BF46A" w14:textId="5CFA2DAD" w:rsidR="003A343A" w:rsidRPr="0079124F" w:rsidRDefault="00926C54" w:rsidP="019799F8">
      <w:pPr>
        <w:spacing w:before="240"/>
        <w:jc w:val="both"/>
        <w:rPr>
          <w:sz w:val="23"/>
          <w:szCs w:val="23"/>
        </w:rPr>
      </w:pPr>
      <w:r w:rsidRPr="0079124F">
        <w:rPr>
          <w:sz w:val="23"/>
          <w:szCs w:val="23"/>
        </w:rPr>
        <w:t>Algo primario que debemos saber es que el aprendizaje automático se basa en datos</w:t>
      </w:r>
      <w:r w:rsidR="002342D1" w:rsidRPr="0079124F">
        <w:rPr>
          <w:sz w:val="23"/>
          <w:szCs w:val="23"/>
        </w:rPr>
        <w:t xml:space="preserve"> que incluyen tanto entradas como salidas correctas</w:t>
      </w:r>
      <w:r w:rsidR="00EA605D" w:rsidRPr="0079124F">
        <w:rPr>
          <w:sz w:val="23"/>
          <w:szCs w:val="23"/>
        </w:rPr>
        <w:t xml:space="preserve">, esto mismo le enseña al modelo como llegar al resultado esperado. </w:t>
      </w:r>
      <w:r w:rsidR="00C937CD" w:rsidRPr="0079124F">
        <w:rPr>
          <w:sz w:val="23"/>
          <w:szCs w:val="23"/>
        </w:rPr>
        <w:t>A medida que el modelo trabaja con estos datos, ajusta sus cálculos para reducir los errores y mejorar su precisión, guiándose por una función que mide qué tan bien está funcionando</w:t>
      </w:r>
      <w:r w:rsidR="00C1722C" w:rsidRPr="0079124F">
        <w:rPr>
          <w:sz w:val="23"/>
          <w:szCs w:val="23"/>
        </w:rPr>
        <w:t xml:space="preserve"> </w:t>
      </w:r>
      <w:sdt>
        <w:sdtPr>
          <w:rPr>
            <w:sz w:val="23"/>
            <w:szCs w:val="23"/>
          </w:rPr>
          <w:id w:val="-783261669"/>
          <w:citation/>
        </w:sdtPr>
        <w:sdtContent>
          <w:r w:rsidR="00C1722C" w:rsidRPr="0079124F">
            <w:rPr>
              <w:sz w:val="23"/>
              <w:szCs w:val="23"/>
            </w:rPr>
            <w:fldChar w:fldCharType="begin"/>
          </w:r>
          <w:r w:rsidR="00C1722C" w:rsidRPr="0079124F">
            <w:rPr>
              <w:sz w:val="23"/>
              <w:szCs w:val="23"/>
            </w:rPr>
            <w:instrText xml:space="preserve"> CITATION Ibm25 \l 16394 </w:instrText>
          </w:r>
          <w:r w:rsidR="00C1722C" w:rsidRPr="0079124F">
            <w:rPr>
              <w:sz w:val="23"/>
              <w:szCs w:val="23"/>
            </w:rPr>
            <w:fldChar w:fldCharType="separate"/>
          </w:r>
          <w:r w:rsidR="00474DC9" w:rsidRPr="00474DC9">
            <w:rPr>
              <w:noProof/>
              <w:sz w:val="23"/>
              <w:szCs w:val="23"/>
            </w:rPr>
            <w:t>(Ibm, 2025)</w:t>
          </w:r>
          <w:r w:rsidR="00C1722C" w:rsidRPr="0079124F">
            <w:rPr>
              <w:sz w:val="23"/>
              <w:szCs w:val="23"/>
            </w:rPr>
            <w:fldChar w:fldCharType="end"/>
          </w:r>
        </w:sdtContent>
      </w:sdt>
    </w:p>
    <w:p w14:paraId="29FD82DF" w14:textId="254E6344" w:rsidR="00C1722C" w:rsidRPr="0079124F" w:rsidRDefault="00727CD9" w:rsidP="019799F8">
      <w:pPr>
        <w:spacing w:before="240"/>
        <w:jc w:val="both"/>
        <w:rPr>
          <w:sz w:val="23"/>
          <w:szCs w:val="23"/>
        </w:rPr>
      </w:pPr>
      <w:r w:rsidRPr="0079124F">
        <w:rPr>
          <w:sz w:val="23"/>
          <w:szCs w:val="23"/>
        </w:rPr>
        <w:t>Entre los modelos predictivos podemos identificar</w:t>
      </w:r>
      <w:r w:rsidR="009A06E6" w:rsidRPr="0079124F">
        <w:rPr>
          <w:sz w:val="23"/>
          <w:szCs w:val="23"/>
        </w:rPr>
        <w:t xml:space="preserve"> los modelos de clasificación y los modelos de regresión </w:t>
      </w:r>
      <w:sdt>
        <w:sdtPr>
          <w:rPr>
            <w:sz w:val="23"/>
            <w:szCs w:val="23"/>
          </w:rPr>
          <w:id w:val="-737857950"/>
          <w:citation/>
        </w:sdtPr>
        <w:sdtContent>
          <w:r w:rsidR="00BB30B7" w:rsidRPr="0079124F">
            <w:rPr>
              <w:sz w:val="23"/>
              <w:szCs w:val="23"/>
            </w:rPr>
            <w:fldChar w:fldCharType="begin"/>
          </w:r>
          <w:r w:rsidR="00BB30B7" w:rsidRPr="0079124F">
            <w:rPr>
              <w:sz w:val="23"/>
              <w:szCs w:val="23"/>
            </w:rPr>
            <w:instrText xml:space="preserve"> CITATION Duc19 \l 16394 </w:instrText>
          </w:r>
          <w:r w:rsidR="00BB30B7" w:rsidRPr="0079124F">
            <w:rPr>
              <w:sz w:val="23"/>
              <w:szCs w:val="23"/>
            </w:rPr>
            <w:fldChar w:fldCharType="separate"/>
          </w:r>
          <w:r w:rsidR="00474DC9" w:rsidRPr="00474DC9">
            <w:rPr>
              <w:noProof/>
              <w:sz w:val="23"/>
              <w:szCs w:val="23"/>
            </w:rPr>
            <w:t>(Duc, Leiva, Casari, &amp; Östberg, 2019)</w:t>
          </w:r>
          <w:r w:rsidR="00BB30B7" w:rsidRPr="0079124F">
            <w:rPr>
              <w:sz w:val="23"/>
              <w:szCs w:val="23"/>
            </w:rPr>
            <w:fldChar w:fldCharType="end"/>
          </w:r>
        </w:sdtContent>
      </w:sdt>
      <w:r w:rsidR="009F412F" w:rsidRPr="0079124F">
        <w:rPr>
          <w:sz w:val="23"/>
          <w:szCs w:val="23"/>
        </w:rPr>
        <w:t>.</w:t>
      </w:r>
    </w:p>
    <w:p w14:paraId="12E2CBC7" w14:textId="49D60193" w:rsidR="009F412F" w:rsidRPr="0079124F" w:rsidRDefault="00A73D2D" w:rsidP="019799F8">
      <w:pPr>
        <w:pStyle w:val="ListParagraph"/>
        <w:numPr>
          <w:ilvl w:val="0"/>
          <w:numId w:val="4"/>
        </w:numPr>
        <w:spacing w:before="240"/>
        <w:jc w:val="both"/>
        <w:rPr>
          <w:sz w:val="23"/>
          <w:szCs w:val="23"/>
        </w:rPr>
      </w:pPr>
      <w:r w:rsidRPr="0079124F">
        <w:rPr>
          <w:sz w:val="23"/>
          <w:szCs w:val="23"/>
        </w:rPr>
        <w:t>L</w:t>
      </w:r>
      <w:r w:rsidR="009F412F" w:rsidRPr="0079124F">
        <w:rPr>
          <w:sz w:val="23"/>
          <w:szCs w:val="23"/>
        </w:rPr>
        <w:t xml:space="preserve">os modelos de </w:t>
      </w:r>
      <w:r w:rsidR="00197865" w:rsidRPr="0079124F">
        <w:rPr>
          <w:sz w:val="23"/>
          <w:szCs w:val="23"/>
        </w:rPr>
        <w:t>clasificación usan algor</w:t>
      </w:r>
      <w:r w:rsidR="00BC6AB5" w:rsidRPr="0079124F">
        <w:rPr>
          <w:sz w:val="23"/>
          <w:szCs w:val="23"/>
        </w:rPr>
        <w:t xml:space="preserve">itmos para asignar con mayor precisión sus datos de prueba en categorías </w:t>
      </w:r>
      <w:r w:rsidR="00A96332" w:rsidRPr="0079124F">
        <w:rPr>
          <w:sz w:val="23"/>
          <w:szCs w:val="23"/>
        </w:rPr>
        <w:t xml:space="preserve">específicas </w:t>
      </w:r>
      <w:sdt>
        <w:sdtPr>
          <w:rPr>
            <w:sz w:val="23"/>
            <w:szCs w:val="23"/>
          </w:rPr>
          <w:id w:val="1031614321"/>
          <w:citation/>
        </w:sdtPr>
        <w:sdtContent>
          <w:r w:rsidR="00A96332" w:rsidRPr="0079124F">
            <w:rPr>
              <w:sz w:val="23"/>
              <w:szCs w:val="23"/>
            </w:rPr>
            <w:fldChar w:fldCharType="begin"/>
          </w:r>
          <w:r w:rsidR="00A96332" w:rsidRPr="0079124F">
            <w:rPr>
              <w:sz w:val="23"/>
              <w:szCs w:val="23"/>
            </w:rPr>
            <w:instrText xml:space="preserve"> CITATION Duc19 \l 16394 </w:instrText>
          </w:r>
          <w:r w:rsidR="00A96332" w:rsidRPr="0079124F">
            <w:rPr>
              <w:sz w:val="23"/>
              <w:szCs w:val="23"/>
            </w:rPr>
            <w:fldChar w:fldCharType="separate"/>
          </w:r>
          <w:r w:rsidR="00474DC9" w:rsidRPr="00474DC9">
            <w:rPr>
              <w:noProof/>
              <w:sz w:val="23"/>
              <w:szCs w:val="23"/>
            </w:rPr>
            <w:t>(Duc, Leiva, Casari, &amp; Östberg, 2019)</w:t>
          </w:r>
          <w:r w:rsidR="00A96332" w:rsidRPr="0079124F">
            <w:rPr>
              <w:sz w:val="23"/>
              <w:szCs w:val="23"/>
            </w:rPr>
            <w:fldChar w:fldCharType="end"/>
          </w:r>
        </w:sdtContent>
      </w:sdt>
      <w:r w:rsidR="00EE5AD7" w:rsidRPr="0079124F">
        <w:rPr>
          <w:sz w:val="23"/>
          <w:szCs w:val="23"/>
        </w:rPr>
        <w:t>, es decir que son valores categóricos.</w:t>
      </w:r>
    </w:p>
    <w:p w14:paraId="77127ABE" w14:textId="01A4BA0E" w:rsidR="00A96332" w:rsidRPr="0079124F" w:rsidRDefault="00A96332" w:rsidP="019799F8">
      <w:pPr>
        <w:pStyle w:val="ListParagraph"/>
        <w:numPr>
          <w:ilvl w:val="0"/>
          <w:numId w:val="4"/>
        </w:numPr>
        <w:spacing w:before="240"/>
        <w:jc w:val="both"/>
        <w:rPr>
          <w:sz w:val="23"/>
          <w:szCs w:val="23"/>
        </w:rPr>
      </w:pPr>
      <w:r w:rsidRPr="0079124F">
        <w:rPr>
          <w:sz w:val="23"/>
          <w:szCs w:val="23"/>
        </w:rPr>
        <w:t>Los modelos de regresión</w:t>
      </w:r>
      <w:r w:rsidR="00EE5AD7" w:rsidRPr="0079124F">
        <w:rPr>
          <w:sz w:val="23"/>
          <w:szCs w:val="23"/>
        </w:rPr>
        <w:t xml:space="preserve"> a diferencia de los modelos de clasificación </w:t>
      </w:r>
      <w:r w:rsidR="00856A4F" w:rsidRPr="0079124F">
        <w:rPr>
          <w:sz w:val="23"/>
          <w:szCs w:val="23"/>
        </w:rPr>
        <w:t>usan valores del tipo continuo a diferencia de la clasificación que usa valores categóricos</w:t>
      </w:r>
      <w:r w:rsidR="000027BF" w:rsidRPr="0079124F">
        <w:rPr>
          <w:sz w:val="23"/>
          <w:szCs w:val="23"/>
        </w:rPr>
        <w:t xml:space="preserve"> </w:t>
      </w:r>
      <w:sdt>
        <w:sdtPr>
          <w:rPr>
            <w:sz w:val="23"/>
            <w:szCs w:val="23"/>
          </w:rPr>
          <w:id w:val="1500693871"/>
          <w:citation/>
        </w:sdtPr>
        <w:sdtContent>
          <w:r w:rsidR="000027BF" w:rsidRPr="0079124F">
            <w:rPr>
              <w:sz w:val="23"/>
              <w:szCs w:val="23"/>
            </w:rPr>
            <w:fldChar w:fldCharType="begin"/>
          </w:r>
          <w:r w:rsidR="000027BF" w:rsidRPr="0079124F">
            <w:rPr>
              <w:sz w:val="23"/>
              <w:szCs w:val="23"/>
            </w:rPr>
            <w:instrText xml:space="preserve"> CITATION Cla19 \l 16394 </w:instrText>
          </w:r>
          <w:r w:rsidR="000027BF" w:rsidRPr="0079124F">
            <w:rPr>
              <w:sz w:val="23"/>
              <w:szCs w:val="23"/>
            </w:rPr>
            <w:fldChar w:fldCharType="separate"/>
          </w:r>
          <w:r w:rsidR="00474DC9" w:rsidRPr="00474DC9">
            <w:rPr>
              <w:noProof/>
              <w:sz w:val="23"/>
              <w:szCs w:val="23"/>
            </w:rPr>
            <w:t>(Russo, 2019)</w:t>
          </w:r>
          <w:r w:rsidR="000027BF" w:rsidRPr="0079124F">
            <w:rPr>
              <w:sz w:val="23"/>
              <w:szCs w:val="23"/>
            </w:rPr>
            <w:fldChar w:fldCharType="end"/>
          </w:r>
        </w:sdtContent>
      </w:sdt>
      <w:r w:rsidR="00CC0D02" w:rsidRPr="0079124F">
        <w:rPr>
          <w:sz w:val="23"/>
          <w:szCs w:val="23"/>
        </w:rPr>
        <w:t>.</w:t>
      </w:r>
      <w:r w:rsidRPr="0079124F">
        <w:rPr>
          <w:sz w:val="23"/>
          <w:szCs w:val="23"/>
        </w:rPr>
        <w:t xml:space="preserve"> </w:t>
      </w:r>
    </w:p>
    <w:p w14:paraId="200A61D1" w14:textId="38235C43" w:rsidR="00A1356B" w:rsidRPr="0079124F" w:rsidRDefault="019799F8" w:rsidP="019799F8">
      <w:pPr>
        <w:pStyle w:val="Heading3"/>
        <w:numPr>
          <w:ilvl w:val="2"/>
          <w:numId w:val="9"/>
        </w:numPr>
        <w:jc w:val="both"/>
      </w:pPr>
      <w:bookmarkStart w:id="46" w:name="_Toc197264659"/>
      <w:bookmarkStart w:id="47" w:name="_Toc197264849"/>
      <w:bookmarkStart w:id="48" w:name="_Toc197791969"/>
      <w:r>
        <w:lastRenderedPageBreak/>
        <w:t>Regresión logística</w:t>
      </w:r>
      <w:bookmarkEnd w:id="46"/>
      <w:bookmarkEnd w:id="47"/>
      <w:bookmarkEnd w:id="48"/>
    </w:p>
    <w:p w14:paraId="299B6541" w14:textId="4428C0CE" w:rsidR="00A87D80" w:rsidRPr="0079124F" w:rsidRDefault="00A85F94" w:rsidP="019799F8">
      <w:pPr>
        <w:spacing w:before="240"/>
        <w:jc w:val="both"/>
        <w:rPr>
          <w:sz w:val="23"/>
          <w:szCs w:val="23"/>
        </w:rPr>
      </w:pPr>
      <w:r w:rsidRPr="0079124F">
        <w:rPr>
          <w:sz w:val="23"/>
          <w:szCs w:val="23"/>
        </w:rPr>
        <w:t xml:space="preserve">La regresión logística es un modelo estadístico </w:t>
      </w:r>
      <w:r w:rsidR="00DD131E" w:rsidRPr="0079124F">
        <w:rPr>
          <w:sz w:val="23"/>
          <w:szCs w:val="23"/>
        </w:rPr>
        <w:t>utilizado para predecir la probabilidad de un evento binario, un clásico ejemplo es</w:t>
      </w:r>
      <w:r w:rsidR="00E05CC5" w:rsidRPr="0079124F">
        <w:rPr>
          <w:sz w:val="23"/>
          <w:szCs w:val="23"/>
        </w:rPr>
        <w:t>: si un estudiante aprueba o no aprueba</w:t>
      </w:r>
      <w:r w:rsidR="001621F5" w:rsidRPr="0079124F">
        <w:rPr>
          <w:sz w:val="23"/>
          <w:szCs w:val="23"/>
        </w:rPr>
        <w:t>, desde luego esto a partir de variables independientes</w:t>
      </w:r>
      <w:r w:rsidR="00D77560" w:rsidRPr="0079124F">
        <w:rPr>
          <w:sz w:val="23"/>
          <w:szCs w:val="23"/>
        </w:rPr>
        <w:t xml:space="preserve">. Su ecuación matemática central transforma las probabilidades en </w:t>
      </w:r>
      <w:r w:rsidR="003B7B83" w:rsidRPr="0079124F">
        <w:rPr>
          <w:sz w:val="23"/>
          <w:szCs w:val="23"/>
        </w:rPr>
        <w:t>una escala logarítmica</w:t>
      </w:r>
      <w:r w:rsidR="00D77560" w:rsidRPr="0079124F">
        <w:rPr>
          <w:sz w:val="23"/>
          <w:szCs w:val="23"/>
        </w:rPr>
        <w:t xml:space="preserve"> mediante una función</w:t>
      </w:r>
      <w:r w:rsidR="00271552" w:rsidRPr="0079124F">
        <w:rPr>
          <w:sz w:val="23"/>
          <w:szCs w:val="23"/>
        </w:rPr>
        <w:t xml:space="preserve"> </w:t>
      </w:r>
      <w:sdt>
        <w:sdtPr>
          <w:rPr>
            <w:sz w:val="23"/>
            <w:szCs w:val="23"/>
          </w:rPr>
          <w:id w:val="-392346237"/>
          <w:citation/>
        </w:sdtPr>
        <w:sdtContent>
          <w:r w:rsidR="00271552" w:rsidRPr="0079124F">
            <w:rPr>
              <w:sz w:val="23"/>
              <w:szCs w:val="23"/>
            </w:rPr>
            <w:fldChar w:fldCharType="begin"/>
          </w:r>
          <w:r w:rsidR="00271552" w:rsidRPr="0079124F">
            <w:rPr>
              <w:sz w:val="23"/>
              <w:szCs w:val="23"/>
            </w:rPr>
            <w:instrText xml:space="preserve"> CITATION Ibm251 \l 16394 </w:instrText>
          </w:r>
          <w:r w:rsidR="00271552" w:rsidRPr="0079124F">
            <w:rPr>
              <w:sz w:val="23"/>
              <w:szCs w:val="23"/>
            </w:rPr>
            <w:fldChar w:fldCharType="separate"/>
          </w:r>
          <w:r w:rsidR="00474DC9" w:rsidRPr="00474DC9">
            <w:rPr>
              <w:noProof/>
              <w:sz w:val="23"/>
              <w:szCs w:val="23"/>
            </w:rPr>
            <w:t>(Ibm, 2025)</w:t>
          </w:r>
          <w:r w:rsidR="00271552" w:rsidRPr="0079124F">
            <w:rPr>
              <w:sz w:val="23"/>
              <w:szCs w:val="23"/>
            </w:rPr>
            <w:fldChar w:fldCharType="end"/>
          </w:r>
        </w:sdtContent>
      </w:sdt>
      <w:r w:rsidR="00D77560" w:rsidRPr="0079124F">
        <w:rPr>
          <w:sz w:val="23"/>
          <w:szCs w:val="23"/>
        </w:rPr>
        <w:t xml:space="preserve">: </w:t>
      </w:r>
    </w:p>
    <w:p w14:paraId="7F3E9D36" w14:textId="72961B46" w:rsidR="003B7B83" w:rsidRPr="006D5321" w:rsidRDefault="00000000" w:rsidP="019799F8">
      <w:pPr>
        <w:spacing w:before="240"/>
        <w:jc w:val="both"/>
        <w:rPr>
          <w:sz w:val="23"/>
          <w:szCs w:val="23"/>
        </w:rPr>
      </w:pPr>
      <m:oMathPara>
        <m:oMath>
          <m:func>
            <m:funcPr>
              <m:ctrlPr>
                <w:rPr>
                  <w:rFonts w:ascii="Cambria Math" w:hAnsi="Cambria Math"/>
                  <w:sz w:val="23"/>
                  <w:szCs w:val="23"/>
                </w:rPr>
              </m:ctrlPr>
            </m:funcPr>
            <m:fName>
              <m:r>
                <m:rPr>
                  <m:sty m:val="p"/>
                </m:rPr>
                <w:rPr>
                  <w:rFonts w:ascii="Cambria Math" w:hAnsi="Cambria Math"/>
                  <w:sz w:val="23"/>
                  <w:szCs w:val="23"/>
                </w:rPr>
                <m:t>ln</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m:oMathPara>
    </w:p>
    <w:p w14:paraId="4D3D991F" w14:textId="0B0F01F8" w:rsidR="006D5321" w:rsidRDefault="003F15B5" w:rsidP="019799F8">
      <w:pPr>
        <w:spacing w:before="240"/>
        <w:jc w:val="both"/>
        <w:rPr>
          <w:sz w:val="23"/>
          <w:szCs w:val="23"/>
        </w:rPr>
      </w:pPr>
      <w:r>
        <w:rPr>
          <w:sz w:val="23"/>
          <w:szCs w:val="23"/>
        </w:rPr>
        <w:t>Esta función representa el modelo de regresión logística, utilizado para predecir la probabilidad de que ocurra un evento binario, como que</w:t>
      </w:r>
      <w:r w:rsidR="00A47527">
        <w:rPr>
          <w:sz w:val="23"/>
          <w:szCs w:val="23"/>
        </w:rPr>
        <w:t xml:space="preserve"> un estudiante repruebe o no. En este contexto, </w:t>
      </w:r>
      <m:oMath>
        <m:r>
          <w:rPr>
            <w:rFonts w:ascii="Cambria Math" w:hAnsi="Cambria Math"/>
            <w:sz w:val="23"/>
            <w:szCs w:val="23"/>
          </w:rPr>
          <m:t>p</m:t>
        </m:r>
      </m:oMath>
      <w:r w:rsidR="00792DD2">
        <w:rPr>
          <w:sz w:val="23"/>
          <w:szCs w:val="23"/>
        </w:rPr>
        <w:t xml:space="preserve"> es la probabilidad de que el evento ocurra,</w:t>
      </w:r>
      <w:r w:rsidR="00A97F22">
        <w:rPr>
          <w:sz w:val="23"/>
          <w:szCs w:val="23"/>
        </w:rPr>
        <w:t xml:space="preserve"> y la expresión </w:t>
      </w:r>
      <m:oMath>
        <m:func>
          <m:funcPr>
            <m:ctrlPr>
              <w:rPr>
                <w:rFonts w:ascii="Cambria Math" w:hAnsi="Cambria Math"/>
                <w:sz w:val="23"/>
                <w:szCs w:val="23"/>
              </w:rPr>
            </m:ctrlPr>
          </m:funcPr>
          <m:fName>
            <m:r>
              <m:rPr>
                <m:sty m:val="p"/>
              </m:rPr>
              <w:rPr>
                <w:rFonts w:ascii="Cambria Math" w:hAnsi="Cambria Math"/>
                <w:sz w:val="23"/>
                <w:szCs w:val="23"/>
              </w:rPr>
              <m:t xml:space="preserve"> </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oMath>
      <w:r w:rsidR="00A97F22">
        <w:rPr>
          <w:sz w:val="23"/>
          <w:szCs w:val="23"/>
        </w:rPr>
        <w:t xml:space="preserve"> representa </w:t>
      </w:r>
      <w:r w:rsidR="007B08B9">
        <w:rPr>
          <w:sz w:val="23"/>
          <w:szCs w:val="23"/>
        </w:rPr>
        <w:t>la razón de probabilidad de que ocurra frente a que no ocurra. Al aplicar el algoritmo natural a estos</w:t>
      </w:r>
      <w:r w:rsidR="005C0308">
        <w:rPr>
          <w:sz w:val="23"/>
          <w:szCs w:val="23"/>
        </w:rPr>
        <w:t>, se obtiene el llamado logit, que es modelado como una combinación lineal de variables</w:t>
      </w:r>
      <w:r w:rsidR="0056199A">
        <w:rPr>
          <w:sz w:val="23"/>
          <w:szCs w:val="23"/>
        </w:rPr>
        <w:t xml:space="preserve"> independientes como la cantidad de faltas, promedio anterior, entre otros.</w:t>
      </w:r>
    </w:p>
    <w:p w14:paraId="3FB49424" w14:textId="38023A9E" w:rsidR="0056199A" w:rsidRPr="0079124F" w:rsidRDefault="001B6749" w:rsidP="019799F8">
      <w:pPr>
        <w:spacing w:before="240"/>
        <w:jc w:val="both"/>
        <w:rPr>
          <w:sz w:val="23"/>
          <w:szCs w:val="23"/>
        </w:rPr>
      </w:pPr>
      <w:r>
        <w:rPr>
          <w:sz w:val="23"/>
          <w:szCs w:val="23"/>
        </w:rPr>
        <w:t xml:space="preserve">Los coeficientes </w:t>
      </w:r>
      <m:oMath>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w:r>
        <w:rPr>
          <w:sz w:val="23"/>
          <w:szCs w:val="23"/>
        </w:rPr>
        <w:t xml:space="preserve"> indican la influencia de cada variable sobre el logit de la probabilidad</w:t>
      </w:r>
      <w:r w:rsidR="00293CBF">
        <w:rPr>
          <w:sz w:val="23"/>
          <w:szCs w:val="23"/>
        </w:rPr>
        <w:t>.</w:t>
      </w:r>
    </w:p>
    <w:p w14:paraId="5C25AA1F" w14:textId="6D078935" w:rsidR="00AB0D61" w:rsidRPr="0079124F" w:rsidRDefault="019799F8" w:rsidP="019799F8">
      <w:pPr>
        <w:spacing w:before="240"/>
        <w:jc w:val="both"/>
        <w:rPr>
          <w:sz w:val="23"/>
          <w:szCs w:val="23"/>
        </w:rPr>
      </w:pPr>
      <w:r w:rsidRPr="019799F8">
        <w:rPr>
          <w:sz w:val="23"/>
          <w:szCs w:val="23"/>
        </w:rPr>
        <w:t>Y mediante su forma de vector de predicciones:</w:t>
      </w:r>
    </w:p>
    <w:p w14:paraId="6F057E75" w14:textId="542F2AC5" w:rsidR="00CB41CB" w:rsidRPr="0079124F" w:rsidRDefault="00000000" w:rsidP="019799F8">
      <w:pPr>
        <w:spacing w:before="240"/>
        <w:jc w:val="both"/>
        <w:rPr>
          <w:sz w:val="23"/>
          <w:szCs w:val="23"/>
        </w:rPr>
      </w:pP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1+</m:t>
              </m:r>
              <m:r>
                <m:rPr>
                  <m:sty m:val="p"/>
                </m:rPr>
                <w:rPr>
                  <w:rFonts w:ascii="Cambria Math" w:hAnsi="Cambria Math"/>
                  <w:sz w:val="23"/>
                  <w:szCs w:val="23"/>
                </w:rPr>
                <m:t>exp⁡</m:t>
              </m:r>
              <m:r>
                <w:rPr>
                  <w:rFonts w:ascii="Cambria Math" w:hAnsi="Cambria Math"/>
                  <w:sz w:val="23"/>
                  <w:szCs w:val="23"/>
                </w:rPr>
                <m:t>(-z)</m:t>
              </m:r>
            </m:den>
          </m:f>
        </m:oMath>
      </m:oMathPara>
    </w:p>
    <w:p w14:paraId="13B13569" w14:textId="1B1FAB3C" w:rsidR="001C287A" w:rsidRPr="0079124F" w:rsidRDefault="006B00C3" w:rsidP="019799F8">
      <w:pPr>
        <w:spacing w:before="240"/>
        <w:jc w:val="both"/>
        <w:rPr>
          <w:sz w:val="23"/>
          <w:szCs w:val="23"/>
        </w:rPr>
      </w:pPr>
      <w:r w:rsidRPr="0079124F">
        <w:rPr>
          <w:sz w:val="23"/>
          <w:szCs w:val="23"/>
        </w:rPr>
        <w:t xml:space="preserve">En esta ecuación de </w:t>
      </w:r>
      <w:r w:rsidR="00555BF5" w:rsidRPr="0079124F">
        <w:rPr>
          <w:sz w:val="23"/>
          <w:szCs w:val="23"/>
        </w:rPr>
        <w:t xml:space="preserve">la regresión logística, la variable </w:t>
      </w:r>
      <m:oMath>
        <m:acc>
          <m:accPr>
            <m:ctrlPr>
              <w:rPr>
                <w:rFonts w:ascii="Cambria Math" w:hAnsi="Cambria Math"/>
                <w:i/>
                <w:sz w:val="23"/>
                <w:szCs w:val="23"/>
              </w:rPr>
            </m:ctrlPr>
          </m:accPr>
          <m:e>
            <m:r>
              <w:rPr>
                <w:rFonts w:ascii="Cambria Math" w:hAnsi="Cambria Math"/>
                <w:sz w:val="23"/>
                <w:szCs w:val="23"/>
              </w:rPr>
              <m:t>y</m:t>
            </m:r>
          </m:e>
        </m:acc>
      </m:oMath>
      <w:r w:rsidR="00D36C70" w:rsidRPr="0079124F">
        <w:rPr>
          <w:sz w:val="23"/>
          <w:szCs w:val="23"/>
        </w:rPr>
        <w:t xml:space="preserve"> es una variable que depende de una respuesta, mientras que la variable</w:t>
      </w:r>
      <w:r w:rsidR="009618A9" w:rsidRPr="0079124F">
        <w:rPr>
          <w:sz w:val="23"/>
          <w:szCs w:val="23"/>
        </w:rPr>
        <w:t xml:space="preserve"> -z es independiente</w:t>
      </w:r>
      <w:r w:rsidR="00FC1B46" w:rsidRPr="0079124F">
        <w:rPr>
          <w:sz w:val="23"/>
          <w:szCs w:val="23"/>
        </w:rPr>
        <w:t xml:space="preserve"> </w:t>
      </w:r>
      <w:sdt>
        <w:sdtPr>
          <w:rPr>
            <w:sz w:val="23"/>
            <w:szCs w:val="23"/>
          </w:rPr>
          <w:id w:val="-223523809"/>
          <w:citation/>
        </w:sdtPr>
        <w:sdtContent>
          <w:r w:rsidR="00FC1B46" w:rsidRPr="0079124F">
            <w:rPr>
              <w:sz w:val="23"/>
              <w:szCs w:val="23"/>
            </w:rPr>
            <w:fldChar w:fldCharType="begin"/>
          </w:r>
          <w:r w:rsidR="00FC1B46" w:rsidRPr="0079124F">
            <w:rPr>
              <w:sz w:val="23"/>
              <w:szCs w:val="23"/>
            </w:rPr>
            <w:instrText xml:space="preserve"> CITATION Ibm251 \l 16394 </w:instrText>
          </w:r>
          <w:r w:rsidR="00FC1B46" w:rsidRPr="0079124F">
            <w:rPr>
              <w:sz w:val="23"/>
              <w:szCs w:val="23"/>
            </w:rPr>
            <w:fldChar w:fldCharType="separate"/>
          </w:r>
          <w:r w:rsidR="00474DC9" w:rsidRPr="00474DC9">
            <w:rPr>
              <w:noProof/>
              <w:sz w:val="23"/>
              <w:szCs w:val="23"/>
            </w:rPr>
            <w:t>(Ibm, 2025)</w:t>
          </w:r>
          <w:r w:rsidR="00FC1B46" w:rsidRPr="0079124F">
            <w:rPr>
              <w:sz w:val="23"/>
              <w:szCs w:val="23"/>
            </w:rPr>
            <w:fldChar w:fldCharType="end"/>
          </w:r>
        </w:sdtContent>
      </w:sdt>
      <w:r w:rsidR="00F2389A" w:rsidRPr="0079124F">
        <w:rPr>
          <w:sz w:val="23"/>
          <w:szCs w:val="23"/>
        </w:rPr>
        <w:t>.</w:t>
      </w:r>
    </w:p>
    <w:p w14:paraId="2EA9433B" w14:textId="15CA0259" w:rsidR="00F2389A" w:rsidRPr="0079124F" w:rsidRDefault="006E0FD0" w:rsidP="019799F8">
      <w:pPr>
        <w:spacing w:before="240"/>
        <w:jc w:val="both"/>
        <w:rPr>
          <w:sz w:val="23"/>
          <w:szCs w:val="23"/>
        </w:rPr>
      </w:pPr>
      <w:r w:rsidRPr="0079124F">
        <w:rPr>
          <w:sz w:val="23"/>
          <w:szCs w:val="23"/>
        </w:rPr>
        <w:t>La natu</w:t>
      </w:r>
      <w:r w:rsidR="00CF19D0" w:rsidRPr="0079124F">
        <w:rPr>
          <w:sz w:val="23"/>
          <w:szCs w:val="23"/>
        </w:rPr>
        <w:t>ralidad del algoritmo de regresión logísti</w:t>
      </w:r>
      <w:r w:rsidR="009B5437" w:rsidRPr="0079124F">
        <w:rPr>
          <w:sz w:val="23"/>
          <w:szCs w:val="23"/>
        </w:rPr>
        <w:t>ca es predecir clases binarias</w:t>
      </w:r>
      <w:r w:rsidR="00A02E5A" w:rsidRPr="0079124F">
        <w:rPr>
          <w:sz w:val="23"/>
          <w:szCs w:val="23"/>
        </w:rPr>
        <w:t>, es decir dicotómicas con dos clases posibles, es usa</w:t>
      </w:r>
      <w:r w:rsidR="006D7D0F" w:rsidRPr="0079124F">
        <w:rPr>
          <w:sz w:val="23"/>
          <w:szCs w:val="23"/>
        </w:rPr>
        <w:t>do por ejemplo para calcular la probabilidad de que ocurra un evento</w:t>
      </w:r>
      <w:r w:rsidR="00CD0807" w:rsidRPr="0079124F">
        <w:rPr>
          <w:sz w:val="23"/>
          <w:szCs w:val="23"/>
        </w:rPr>
        <w:t xml:space="preserve">. Entre sus ventajas están </w:t>
      </w:r>
      <w:r w:rsidR="008C07E8" w:rsidRPr="0079124F">
        <w:rPr>
          <w:sz w:val="23"/>
          <w:szCs w:val="23"/>
        </w:rPr>
        <w:t xml:space="preserve">que es fácil de usar y es base para cualquier problema de clasificación binaria </w:t>
      </w:r>
      <w:sdt>
        <w:sdtPr>
          <w:rPr>
            <w:sz w:val="23"/>
            <w:szCs w:val="23"/>
          </w:rPr>
          <w:id w:val="707916343"/>
          <w:citation/>
        </w:sdtPr>
        <w:sdtContent>
          <w:r w:rsidR="008C07E8" w:rsidRPr="0079124F">
            <w:rPr>
              <w:sz w:val="23"/>
              <w:szCs w:val="23"/>
            </w:rPr>
            <w:fldChar w:fldCharType="begin"/>
          </w:r>
          <w:r w:rsidR="008C07E8" w:rsidRPr="0079124F">
            <w:rPr>
              <w:sz w:val="23"/>
              <w:szCs w:val="23"/>
            </w:rPr>
            <w:instrText xml:space="preserve"> CITATION Ibm251 \l 16394 </w:instrText>
          </w:r>
          <w:r w:rsidR="008C07E8" w:rsidRPr="0079124F">
            <w:rPr>
              <w:sz w:val="23"/>
              <w:szCs w:val="23"/>
            </w:rPr>
            <w:fldChar w:fldCharType="separate"/>
          </w:r>
          <w:r w:rsidR="00474DC9" w:rsidRPr="00474DC9">
            <w:rPr>
              <w:noProof/>
              <w:sz w:val="23"/>
              <w:szCs w:val="23"/>
            </w:rPr>
            <w:t>(Ibm, 2025)</w:t>
          </w:r>
          <w:r w:rsidR="008C07E8" w:rsidRPr="0079124F">
            <w:rPr>
              <w:sz w:val="23"/>
              <w:szCs w:val="23"/>
            </w:rPr>
            <w:fldChar w:fldCharType="end"/>
          </w:r>
        </w:sdtContent>
      </w:sdt>
      <w:r w:rsidR="008C07E8" w:rsidRPr="0079124F">
        <w:rPr>
          <w:sz w:val="23"/>
          <w:szCs w:val="23"/>
        </w:rPr>
        <w:t>.</w:t>
      </w:r>
    </w:p>
    <w:p w14:paraId="1FE59928" w14:textId="297E3D5C" w:rsidR="00A31D45" w:rsidRPr="0079124F" w:rsidRDefault="019799F8" w:rsidP="019799F8">
      <w:pPr>
        <w:pStyle w:val="Heading3"/>
        <w:numPr>
          <w:ilvl w:val="2"/>
          <w:numId w:val="9"/>
        </w:numPr>
        <w:jc w:val="both"/>
      </w:pPr>
      <w:bookmarkStart w:id="49" w:name="_Toc197264660"/>
      <w:bookmarkStart w:id="50" w:name="_Toc197264850"/>
      <w:bookmarkStart w:id="51" w:name="_Toc197791970"/>
      <w:r>
        <w:t>XGBoost (Extreme Gradient Boosting)</w:t>
      </w:r>
      <w:bookmarkEnd w:id="49"/>
      <w:bookmarkEnd w:id="50"/>
      <w:bookmarkEnd w:id="51"/>
    </w:p>
    <w:p w14:paraId="6C04A88B" w14:textId="3EA38CC0" w:rsidR="00717E04" w:rsidRPr="0079124F" w:rsidRDefault="019799F8" w:rsidP="019799F8">
      <w:pPr>
        <w:spacing w:before="240"/>
        <w:jc w:val="both"/>
        <w:rPr>
          <w:sz w:val="23"/>
          <w:szCs w:val="23"/>
        </w:rPr>
      </w:pPr>
      <w:r w:rsidRPr="019799F8">
        <w:rPr>
          <w:sz w:val="23"/>
          <w:szCs w:val="23"/>
        </w:rPr>
        <w:t>XGBoost es una técnica avanzada de aprendizaje automático basada en árboles de decisión, que ha ganado mucha popularidad en los últimos años debido a su alto rendimiento en competiciones y aplicaciones prácticas. Su nombre proviene de “Extreme Gradient Boosting” y representa una evolución optimizada del algoritmo tradicional de Gradient Boosting.</w:t>
      </w:r>
    </w:p>
    <w:p w14:paraId="3263148D" w14:textId="77777777" w:rsidR="00F34062" w:rsidRPr="0079124F" w:rsidRDefault="019799F8" w:rsidP="019799F8">
      <w:pPr>
        <w:spacing w:before="240"/>
        <w:jc w:val="both"/>
        <w:rPr>
          <w:sz w:val="23"/>
          <w:szCs w:val="23"/>
        </w:rPr>
      </w:pPr>
      <w:r w:rsidRPr="019799F8">
        <w:rPr>
          <w:sz w:val="23"/>
          <w:szCs w:val="23"/>
        </w:rPr>
        <w:t xml:space="preserve">Una de sus principales fortalezas radica en su capacidad para construir modelos predictivos robustos mediante la suma secuencial de árboles que intentan corregir los errores de los árboles anteriores. Este </w:t>
      </w:r>
      <w:r w:rsidRPr="019799F8">
        <w:rPr>
          <w:sz w:val="23"/>
          <w:szCs w:val="23"/>
        </w:rPr>
        <w:lastRenderedPageBreak/>
        <w:t>enfoque permite que XGBoost logre una alta precisión sin perder eficiencia, ya que implementa técnicas como el paralelismo en el entrenamiento, el uso de estructuras de datos optimizadas y la regularización explícita.</w:t>
      </w:r>
    </w:p>
    <w:p w14:paraId="3714C0F1" w14:textId="5F754EF6" w:rsidR="00AC628E" w:rsidRPr="0079124F" w:rsidRDefault="019799F8" w:rsidP="019799F8">
      <w:pPr>
        <w:spacing w:before="240"/>
        <w:jc w:val="both"/>
        <w:rPr>
          <w:sz w:val="23"/>
          <w:szCs w:val="23"/>
        </w:rPr>
      </w:pPr>
      <w:r w:rsidRPr="019799F8">
        <w:rPr>
          <w:sz w:val="23"/>
          <w:szCs w:val="23"/>
        </w:rPr>
        <w:t xml:space="preserve">La función objetivo que minimiza XGBoost puede expresarse como: </w:t>
      </w:r>
    </w:p>
    <w:p w14:paraId="5393D184" w14:textId="4526CC3E" w:rsidR="00C55D2A" w:rsidRPr="0079124F" w:rsidRDefault="00F45D0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3DE36A13" w14:textId="0771DCCE" w:rsidR="00132F11" w:rsidRDefault="008D6F90" w:rsidP="019799F8">
      <w:pPr>
        <w:spacing w:before="240"/>
        <w:jc w:val="both"/>
        <w:rPr>
          <w:sz w:val="23"/>
          <w:szCs w:val="23"/>
        </w:rPr>
      </w:pPr>
      <w:r>
        <w:rPr>
          <w:sz w:val="23"/>
          <w:szCs w:val="23"/>
        </w:rPr>
        <w:t>Representa la función objetivo de modelos de aprendizaje ensamble como XGBoost</w:t>
      </w:r>
      <w:r w:rsidR="008A230F">
        <w:rPr>
          <w:sz w:val="23"/>
          <w:szCs w:val="23"/>
        </w:rPr>
        <w:t>. Esta función combina dos componentes: el error de predicción y la comple</w:t>
      </w:r>
      <w:r w:rsidR="00636583">
        <w:rPr>
          <w:sz w:val="23"/>
          <w:szCs w:val="23"/>
        </w:rPr>
        <w:t xml:space="preserve">jidad del modelo. El primer término, </w:t>
      </w:r>
      <m:oMath>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e>
        </m:nary>
      </m:oMath>
      <w:r w:rsidR="001678C5">
        <w:rPr>
          <w:sz w:val="23"/>
          <w:szCs w:val="23"/>
        </w:rPr>
        <w:t>, suma las pérdidas</w:t>
      </w:r>
      <w:r w:rsidR="005A65D3">
        <w:rPr>
          <w:sz w:val="23"/>
          <w:szCs w:val="23"/>
        </w:rPr>
        <w:t xml:space="preserve"> individuales entre los valores reales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35FF0">
        <w:rPr>
          <w:sz w:val="23"/>
          <w:szCs w:val="23"/>
        </w:rPr>
        <w:t xml:space="preserve"> y las predicciones del modelo </w:t>
      </w:r>
      <m:oMath>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oMath>
      <w:r w:rsidR="004E6AC5">
        <w:rPr>
          <w:sz w:val="23"/>
          <w:szCs w:val="23"/>
        </w:rPr>
        <w:t xml:space="preserve"> para cada observación. Esta pérdida puede ser, por ejemplo, el error cuadr</w:t>
      </w:r>
      <w:r w:rsidR="0075526A">
        <w:rPr>
          <w:sz w:val="23"/>
          <w:szCs w:val="23"/>
        </w:rPr>
        <w:t>ático en regresión o la log-loss en clasificación.</w:t>
      </w:r>
    </w:p>
    <w:p w14:paraId="7E4DAA84" w14:textId="0B214CD0" w:rsidR="0075526A" w:rsidRDefault="00EF19CE" w:rsidP="019799F8">
      <w:pPr>
        <w:spacing w:before="240"/>
        <w:jc w:val="both"/>
        <w:rPr>
          <w:sz w:val="23"/>
          <w:szCs w:val="23"/>
        </w:rPr>
      </w:pPr>
      <w:r>
        <w:rPr>
          <w:sz w:val="23"/>
          <w:szCs w:val="23"/>
        </w:rPr>
        <w:t xml:space="preserve">El segundo término </w:t>
      </w:r>
      <m:oMath>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oMath>
      <w:r>
        <w:rPr>
          <w:sz w:val="23"/>
          <w:szCs w:val="23"/>
        </w:rPr>
        <w:t xml:space="preserve">, agrega una penalización por la complejidad de cada uno de los </w:t>
      </w:r>
      <w:r w:rsidR="00A211EA">
        <w:rPr>
          <w:sz w:val="23"/>
          <w:szCs w:val="23"/>
        </w:rPr>
        <w:t xml:space="preserve">árboles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00E63292">
        <w:rPr>
          <w:sz w:val="23"/>
          <w:szCs w:val="23"/>
        </w:rPr>
        <w:t xml:space="preserve"> usados hasta la iteración t. Esta penalización busca evitar el sobreajuste, es decir, que el modelo </w:t>
      </w:r>
      <w:r w:rsidR="001325F7">
        <w:rPr>
          <w:sz w:val="23"/>
          <w:szCs w:val="23"/>
        </w:rPr>
        <w:t>aprenda demasiado bien los datos de entrenamiento y no generalice bien a nuevos datos. En conjunto</w:t>
      </w:r>
      <w:r w:rsidR="009C3EC4">
        <w:rPr>
          <w:sz w:val="23"/>
          <w:szCs w:val="23"/>
        </w:rPr>
        <w:t>, esta función objetivo balancea la precisión del modelo por su simpli</w:t>
      </w:r>
      <w:r w:rsidR="007B7584">
        <w:rPr>
          <w:sz w:val="23"/>
          <w:szCs w:val="23"/>
        </w:rPr>
        <w:t>cidad, lo que permite construir predictores más robustos y eficientes.</w:t>
      </w:r>
    </w:p>
    <w:p w14:paraId="52603CAE" w14:textId="6756B191" w:rsidR="00235C9B" w:rsidRPr="0079124F" w:rsidRDefault="00235C9B" w:rsidP="019799F8">
      <w:pPr>
        <w:spacing w:before="240"/>
        <w:jc w:val="both"/>
        <w:rPr>
          <w:sz w:val="23"/>
          <w:szCs w:val="23"/>
        </w:rPr>
      </w:pPr>
      <w:r w:rsidRPr="0079124F">
        <w:rPr>
          <w:sz w:val="23"/>
          <w:szCs w:val="23"/>
        </w:rPr>
        <w:t>XGBoost también maneja automáticamente los valores faltantes, permite realizar validación cruzada interna, y se adapta muy bien a datos heterogéneos</w:t>
      </w:r>
      <w:r w:rsidR="002C6F3A" w:rsidRPr="0079124F">
        <w:rPr>
          <w:sz w:val="23"/>
          <w:szCs w:val="23"/>
        </w:rPr>
        <w:t xml:space="preserve"> </w:t>
      </w:r>
      <w:sdt>
        <w:sdtPr>
          <w:rPr>
            <w:sz w:val="23"/>
            <w:szCs w:val="23"/>
          </w:rPr>
          <w:id w:val="1141926897"/>
          <w:citation/>
        </w:sdtPr>
        <w:sdtContent>
          <w:r w:rsidR="00D57F37" w:rsidRPr="0079124F">
            <w:rPr>
              <w:sz w:val="23"/>
              <w:szCs w:val="23"/>
            </w:rPr>
            <w:fldChar w:fldCharType="begin"/>
          </w:r>
          <w:r w:rsidR="000A51B2" w:rsidRPr="0079124F">
            <w:rPr>
              <w:sz w:val="23"/>
              <w:szCs w:val="23"/>
            </w:rPr>
            <w:instrText xml:space="preserve">CITATION Che16 \l 16394 </w:instrText>
          </w:r>
          <w:r w:rsidR="00D57F37" w:rsidRPr="0079124F">
            <w:rPr>
              <w:sz w:val="23"/>
              <w:szCs w:val="23"/>
            </w:rPr>
            <w:fldChar w:fldCharType="separate"/>
          </w:r>
          <w:r w:rsidR="00474DC9" w:rsidRPr="00474DC9">
            <w:rPr>
              <w:noProof/>
              <w:sz w:val="23"/>
              <w:szCs w:val="23"/>
            </w:rPr>
            <w:t>(Chen &amp; Guestrin, 2016)</w:t>
          </w:r>
          <w:r w:rsidR="00D57F37" w:rsidRPr="0079124F">
            <w:rPr>
              <w:sz w:val="23"/>
              <w:szCs w:val="23"/>
            </w:rPr>
            <w:fldChar w:fldCharType="end"/>
          </w:r>
        </w:sdtContent>
      </w:sdt>
      <w:r w:rsidRPr="0079124F">
        <w:rPr>
          <w:sz w:val="23"/>
          <w:szCs w:val="23"/>
        </w:rPr>
        <w:t>.</w:t>
      </w:r>
    </w:p>
    <w:p w14:paraId="68E5242D" w14:textId="7ADD48D6" w:rsidR="003D5A05" w:rsidRPr="0079124F" w:rsidRDefault="019799F8" w:rsidP="019799F8">
      <w:pPr>
        <w:pStyle w:val="Heading3"/>
        <w:numPr>
          <w:ilvl w:val="2"/>
          <w:numId w:val="9"/>
        </w:numPr>
        <w:jc w:val="both"/>
      </w:pPr>
      <w:bookmarkStart w:id="52" w:name="_Toc197264661"/>
      <w:bookmarkStart w:id="53" w:name="_Toc197264851"/>
      <w:bookmarkStart w:id="54" w:name="_Toc197791971"/>
      <w:r>
        <w:t>Gradient Boosting</w:t>
      </w:r>
      <w:bookmarkEnd w:id="52"/>
      <w:bookmarkEnd w:id="53"/>
      <w:bookmarkEnd w:id="54"/>
    </w:p>
    <w:p w14:paraId="5D0D7F90" w14:textId="581E79AB" w:rsidR="005A3C04" w:rsidRPr="0079124F" w:rsidRDefault="019799F8" w:rsidP="019799F8">
      <w:pPr>
        <w:spacing w:before="240"/>
        <w:jc w:val="both"/>
        <w:rPr>
          <w:sz w:val="23"/>
          <w:szCs w:val="23"/>
        </w:rPr>
      </w:pPr>
      <w:r w:rsidRPr="019799F8">
        <w:rPr>
          <w:sz w:val="23"/>
          <w:szCs w:val="23"/>
        </w:rPr>
        <w:t>El método de Gradient Boosting es un algoritmo de aprendizaje supervisado que se basa en el concepto de ensamblado de modelos débiles habitualmente árboles de decisión para crear un modelo más fuerte y preciso. Su principio central consiste en construir el modelo de forma secuencial, de manera que cada nuevo modelo minimiza los errores cometidos por la suma de los modelos anteriores.</w:t>
      </w:r>
    </w:p>
    <w:p w14:paraId="5A0AD96D" w14:textId="454E45D3" w:rsidR="005A3C04" w:rsidRPr="0079124F" w:rsidRDefault="019799F8" w:rsidP="019799F8">
      <w:pPr>
        <w:spacing w:before="240"/>
        <w:jc w:val="both"/>
        <w:rPr>
          <w:sz w:val="23"/>
          <w:szCs w:val="23"/>
        </w:rPr>
      </w:pPr>
      <w:r w:rsidRPr="019799F8">
        <w:rPr>
          <w:sz w:val="23"/>
          <w:szCs w:val="23"/>
        </w:rPr>
        <w:t>Este proceso se apoya en la optimización de una función de pérdida, utilizando técnicas similares al descenso por gradiente. Es decir, se calcula el gradiente de la función de error respecto a las predicciones, y ese gradiente se usa para ajustar el siguiente modelo.</w:t>
      </w:r>
    </w:p>
    <w:p w14:paraId="046B8C1B" w14:textId="6D4409AE" w:rsidR="00235C9B" w:rsidRPr="0079124F" w:rsidRDefault="019799F8" w:rsidP="019799F8">
      <w:pPr>
        <w:spacing w:before="240"/>
        <w:jc w:val="both"/>
        <w:rPr>
          <w:sz w:val="23"/>
          <w:szCs w:val="23"/>
        </w:rPr>
      </w:pPr>
      <w:r w:rsidRPr="019799F8">
        <w:rPr>
          <w:sz w:val="23"/>
          <w:szCs w:val="23"/>
        </w:rPr>
        <w:t>El modelo predictivo final se define como:</w:t>
      </w:r>
    </w:p>
    <w:p w14:paraId="4D3CC270" w14:textId="0E3688E1" w:rsidR="005A3C04" w:rsidRPr="006104DB" w:rsidRDefault="00756F9D"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γ</m:t>
                  </m:r>
                </m:e>
                <m:sub>
                  <m:r>
                    <w:rPr>
                      <w:rFonts w:ascii="Cambria Math" w:hAnsi="Cambria Math"/>
                      <w:sz w:val="23"/>
                      <w:szCs w:val="23"/>
                    </w:rPr>
                    <m:t>m</m:t>
                  </m:r>
                </m:sub>
              </m:sSub>
            </m:e>
          </m:nary>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m:oMathPara>
    </w:p>
    <w:p w14:paraId="06E1F49B" w14:textId="5FA525DC" w:rsidR="006104DB" w:rsidRDefault="00604C34" w:rsidP="019799F8">
      <w:pPr>
        <w:spacing w:before="240"/>
        <w:jc w:val="both"/>
        <w:rPr>
          <w:sz w:val="23"/>
          <w:szCs w:val="23"/>
        </w:rPr>
      </w:pPr>
      <w:r>
        <w:rPr>
          <w:sz w:val="23"/>
          <w:szCs w:val="23"/>
        </w:rPr>
        <w:lastRenderedPageBreak/>
        <w:t>R</w:t>
      </w:r>
      <w:r w:rsidR="006104DB" w:rsidRPr="006104DB">
        <w:rPr>
          <w:sz w:val="23"/>
          <w:szCs w:val="23"/>
        </w:rPr>
        <w:t xml:space="preserve">epresenta la predicción final de un modelo de ensamble aditivo, como el boosting. En este contexto, el modelo completo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(x)</m:t>
            </m:r>
          </m:sub>
        </m:sSub>
      </m:oMath>
      <w:r w:rsidR="006104DB" w:rsidRPr="006104DB">
        <w:rPr>
          <w:sz w:val="23"/>
          <w:szCs w:val="23"/>
        </w:rPr>
        <w:t xml:space="preserve"> se construye como una suma de modelos más simples o débiles, denotados por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006104DB" w:rsidRPr="006104DB">
        <w:rPr>
          <w:sz w:val="23"/>
          <w:szCs w:val="23"/>
        </w:rPr>
        <w:t>, que suelen ser árboles de decisión pequeños. Cada uno de estos modelos débiles contribuye con una parte de la predicción, ponderada por un coeficiente, que determina su influencia en el resultado final.</w:t>
      </w:r>
    </w:p>
    <w:p w14:paraId="20DD002C" w14:textId="578B3380" w:rsidR="007C3EE8" w:rsidRPr="0079124F" w:rsidRDefault="007C3EE8" w:rsidP="019799F8">
      <w:pPr>
        <w:spacing w:before="240"/>
        <w:jc w:val="both"/>
        <w:rPr>
          <w:sz w:val="23"/>
          <w:szCs w:val="23"/>
        </w:rPr>
      </w:pPr>
      <w:r w:rsidRPr="007C3EE8">
        <w:rPr>
          <w:sz w:val="23"/>
          <w:szCs w:val="23"/>
        </w:rPr>
        <w:t>La idea principal es que cada nuevo modelo</w:t>
      </w:r>
      <w:r>
        <w:rPr>
          <w:sz w:val="23"/>
          <w:szCs w:val="23"/>
        </w:rPr>
        <w:t xml:space="preserve"> </w:t>
      </w:r>
      <w:r w:rsidRPr="006104DB">
        <w:rPr>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Pr="007C3EE8">
        <w:rPr>
          <w:sz w:val="23"/>
          <w:szCs w:val="23"/>
        </w:rPr>
        <w:t xml:space="preserve"> se entrena para corregir los errores cometidos por la suma de modelos anteriores. Así, el modelo se va refinando paso a paso, y la predicción final es la acumulación ponderada de todos estos ajustes. Este enfoque permite construir modelos potentes a partir de componentes sencillos, logrando un alto rendimiento tanto en tareas de clasificación como de regresión.</w:t>
      </w:r>
    </w:p>
    <w:p w14:paraId="13599DF2" w14:textId="67CF8648" w:rsidR="00A77811" w:rsidRPr="0079124F" w:rsidRDefault="0046391A" w:rsidP="019799F8">
      <w:pPr>
        <w:spacing w:before="240"/>
        <w:jc w:val="both"/>
        <w:rPr>
          <w:sz w:val="23"/>
          <w:szCs w:val="23"/>
        </w:rPr>
      </w:pPr>
      <w:r w:rsidRPr="0079124F">
        <w:rPr>
          <w:sz w:val="23"/>
          <w:szCs w:val="23"/>
        </w:rPr>
        <w:t>Aunque su desempeño es alto, uno de sus retos principales es el tiempo de entrenamiento y la sensibilidad al sobreajuste, si no se aplican estrategias como la poda, regularización o ajuste de hiperparámetros</w:t>
      </w:r>
      <w:r w:rsidR="005E310C" w:rsidRPr="0079124F">
        <w:rPr>
          <w:sz w:val="23"/>
          <w:szCs w:val="23"/>
        </w:rPr>
        <w:t xml:space="preserve"> </w:t>
      </w:r>
      <w:sdt>
        <w:sdtPr>
          <w:rPr>
            <w:sz w:val="23"/>
            <w:szCs w:val="23"/>
          </w:rPr>
          <w:id w:val="-913083320"/>
          <w:citation/>
        </w:sdtPr>
        <w:sdtContent>
          <w:r w:rsidR="00D1115C" w:rsidRPr="0079124F">
            <w:rPr>
              <w:sz w:val="23"/>
              <w:szCs w:val="23"/>
            </w:rPr>
            <w:fldChar w:fldCharType="begin"/>
          </w:r>
          <w:r w:rsidR="00D1115C" w:rsidRPr="0079124F">
            <w:rPr>
              <w:sz w:val="23"/>
              <w:szCs w:val="23"/>
            </w:rPr>
            <w:instrText xml:space="preserve"> CITATION Fri01 \l 16394 </w:instrText>
          </w:r>
          <w:r w:rsidR="00D1115C" w:rsidRPr="0079124F">
            <w:rPr>
              <w:sz w:val="23"/>
              <w:szCs w:val="23"/>
            </w:rPr>
            <w:fldChar w:fldCharType="separate"/>
          </w:r>
          <w:r w:rsidR="00474DC9" w:rsidRPr="00474DC9">
            <w:rPr>
              <w:noProof/>
              <w:sz w:val="23"/>
              <w:szCs w:val="23"/>
            </w:rPr>
            <w:t>(Friedman, 2001)</w:t>
          </w:r>
          <w:r w:rsidR="00D1115C" w:rsidRPr="0079124F">
            <w:rPr>
              <w:sz w:val="23"/>
              <w:szCs w:val="23"/>
            </w:rPr>
            <w:fldChar w:fldCharType="end"/>
          </w:r>
        </w:sdtContent>
      </w:sdt>
      <w:r w:rsidRPr="0079124F">
        <w:rPr>
          <w:sz w:val="23"/>
          <w:szCs w:val="23"/>
        </w:rPr>
        <w:t>.</w:t>
      </w:r>
    </w:p>
    <w:p w14:paraId="78071697" w14:textId="773625E3" w:rsidR="003D5A05" w:rsidRPr="0079124F" w:rsidRDefault="019799F8" w:rsidP="019799F8">
      <w:pPr>
        <w:pStyle w:val="Heading3"/>
        <w:numPr>
          <w:ilvl w:val="2"/>
          <w:numId w:val="9"/>
        </w:numPr>
        <w:jc w:val="both"/>
      </w:pPr>
      <w:bookmarkStart w:id="55" w:name="_Toc197264662"/>
      <w:bookmarkStart w:id="56" w:name="_Toc197264852"/>
      <w:bookmarkStart w:id="57" w:name="_Toc197791972"/>
      <w:r>
        <w:t>MLP (Multilayer Perceptron)</w:t>
      </w:r>
      <w:bookmarkEnd w:id="55"/>
      <w:bookmarkEnd w:id="56"/>
      <w:bookmarkEnd w:id="57"/>
    </w:p>
    <w:p w14:paraId="0B9C7E61" w14:textId="34B1BC37" w:rsidR="00226085" w:rsidRPr="0079124F" w:rsidRDefault="019799F8" w:rsidP="019799F8">
      <w:pPr>
        <w:jc w:val="both"/>
        <w:rPr>
          <w:sz w:val="23"/>
          <w:szCs w:val="23"/>
        </w:rPr>
      </w:pPr>
      <w:r w:rsidRPr="019799F8">
        <w:rPr>
          <w:sz w:val="23"/>
          <w:szCs w:val="23"/>
        </w:rPr>
        <w:t>El Multilayer Perceptron o perceptrón multicapa, es una arquitectura fundamental dentro del campo de las redes neuronales artificiales. Está compuesto por múltiples capas de neuronas interconectadas: una capa de entrada, una o más capas ocultas, y una capa de salida. (“Perceptrón multicapa: definición, entrenamiento y aplicaciones”) Cada neurona realiza una combinación lineal de sus entradas, seguida por una función de activación no lineal. (“Perceptrón Multicapas + Numpy”) El modelo aprende a través del proceso de retro propagación del error, ajustando los pesos de conexión para minimizar la diferencia entre la salida obtenida y la esperada. La función típica utilizada para ajustar los pesos es el descenso del gradiente.</w:t>
      </w:r>
    </w:p>
    <w:p w14:paraId="39678757" w14:textId="0DA8F887" w:rsidR="0046391A" w:rsidRPr="0079124F" w:rsidRDefault="019799F8" w:rsidP="019799F8">
      <w:pPr>
        <w:jc w:val="both"/>
        <w:rPr>
          <w:sz w:val="23"/>
          <w:szCs w:val="23"/>
        </w:rPr>
      </w:pPr>
      <w:r w:rsidRPr="019799F8">
        <w:rPr>
          <w:sz w:val="23"/>
          <w:szCs w:val="23"/>
        </w:rPr>
        <w:t>La operación que realiza una neurona se expresa así:</w:t>
      </w:r>
    </w:p>
    <w:p w14:paraId="59C618F2" w14:textId="3204F9B0" w:rsidR="00226085" w:rsidRPr="0079124F" w:rsidRDefault="001E1DBA" w:rsidP="019799F8">
      <w:pPr>
        <w:jc w:val="both"/>
        <w:rPr>
          <w:sz w:val="23"/>
          <w:szCs w:val="23"/>
        </w:rPr>
      </w:pPr>
      <m:oMathPara>
        <m:oMath>
          <m:r>
            <w:rPr>
              <w:rFonts w:ascii="Cambria Math" w:hAnsi="Cambria Math"/>
              <w:sz w:val="23"/>
              <w:szCs w:val="23"/>
            </w:rPr>
            <m:t>z=</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sSub>
                <m:sSubPr>
                  <m:ctrlPr>
                    <w:rPr>
                      <w:rFonts w:ascii="Cambria Math" w:hAnsi="Cambria Math"/>
                      <w:i/>
                      <w:sz w:val="23"/>
                      <w:szCs w:val="23"/>
                    </w:rPr>
                  </m:ctrlPr>
                </m:sSubPr>
                <m:e>
                  <m:r>
                    <w:rPr>
                      <w:rFonts w:ascii="Cambria Math" w:hAnsi="Cambria Math"/>
                      <w:sz w:val="23"/>
                      <w:szCs w:val="23"/>
                    </w:rPr>
                    <m:t>ω</m:t>
                  </m:r>
                </m:e>
                <m:sub>
                  <m:r>
                    <w:rPr>
                      <w:rFonts w:ascii="Cambria Math" w:hAnsi="Cambria Math"/>
                      <w:sz w:val="23"/>
                      <w:szCs w:val="23"/>
                    </w:rPr>
                    <m:t>i</m:t>
                  </m:r>
                </m:sub>
              </m:sSub>
            </m:e>
          </m:nary>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+b,         a=σ(z)</m:t>
          </m:r>
        </m:oMath>
      </m:oMathPara>
    </w:p>
    <w:p w14:paraId="5599D766" w14:textId="18FC5262" w:rsidR="00A014FA" w:rsidRPr="0079124F" w:rsidRDefault="00A014FA" w:rsidP="019799F8">
      <w:pPr>
        <w:jc w:val="both"/>
        <w:rPr>
          <w:sz w:val="23"/>
          <w:szCs w:val="23"/>
        </w:rPr>
      </w:pPr>
      <w:r w:rsidRPr="0079124F">
        <w:rPr>
          <w:sz w:val="23"/>
          <w:szCs w:val="23"/>
        </w:rPr>
        <w:t>La primera ecuación establece un proceso donde diversas señales de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79124F">
        <w:rPr>
          <w:sz w:val="23"/>
          <w:szCs w:val="23"/>
        </w:rPr>
        <w:t>) son consideradas según su relevancia ponderada (ωi), integrándose en un valor (z) al que se suma una constante de ajuste (b). Este valor intermedio (z) es posteriormente modificado por una función específica (σ) en la segunda ecuación, generando así la respuesta final (</w:t>
      </w:r>
      <m:oMath>
        <m:r>
          <w:rPr>
            <w:rFonts w:ascii="Cambria Math" w:hAnsi="Cambria Math"/>
            <w:sz w:val="23"/>
            <w:szCs w:val="23"/>
          </w:rPr>
          <m:t>a</m:t>
        </m:r>
      </m:oMath>
      <w:r w:rsidRPr="0079124F">
        <w:rPr>
          <w:sz w:val="23"/>
          <w:szCs w:val="23"/>
        </w:rPr>
        <w:t>) de esta etapa del procesamiento.</w:t>
      </w:r>
    </w:p>
    <w:p w14:paraId="3ED3FA17" w14:textId="6249A822" w:rsidR="009B457B" w:rsidRPr="0079124F" w:rsidRDefault="00FC42AE" w:rsidP="019799F8">
      <w:pPr>
        <w:jc w:val="both"/>
        <w:rPr>
          <w:sz w:val="23"/>
          <w:szCs w:val="23"/>
        </w:rPr>
      </w:pPr>
      <w:r w:rsidRPr="0079124F">
        <w:rPr>
          <w:sz w:val="23"/>
          <w:szCs w:val="23"/>
        </w:rPr>
        <w:t>El MLP es capaz de modelar relaciones no lineales complejas, por lo que es ampliamente utilizado en problemas de clasificación, regresión y reconocimiento de patrones. Su entrenamiento requiere cuidado con aspectos como la normalización de datos, el número de capas y neuronas, y el uso de regularización para evitar el sobreajuste</w:t>
      </w:r>
      <w:r w:rsidR="004C3B72" w:rsidRPr="0079124F">
        <w:rPr>
          <w:sz w:val="23"/>
          <w:szCs w:val="23"/>
        </w:rPr>
        <w:t xml:space="preserve"> </w:t>
      </w:r>
      <w:sdt>
        <w:sdtPr>
          <w:rPr>
            <w:sz w:val="23"/>
            <w:szCs w:val="23"/>
          </w:rPr>
          <w:id w:val="-822039350"/>
          <w:citation/>
        </w:sdtPr>
        <w:sdtContent>
          <w:r w:rsidR="00C17B65" w:rsidRPr="0079124F">
            <w:rPr>
              <w:sz w:val="23"/>
              <w:szCs w:val="23"/>
            </w:rPr>
            <w:fldChar w:fldCharType="begin"/>
          </w:r>
          <w:r w:rsidR="00C17B65" w:rsidRPr="0079124F">
            <w:rPr>
              <w:sz w:val="23"/>
              <w:szCs w:val="23"/>
            </w:rPr>
            <w:instrText xml:space="preserve"> CITATION Rum86 \l 16394 </w:instrText>
          </w:r>
          <w:r w:rsidR="00C17B65" w:rsidRPr="0079124F">
            <w:rPr>
              <w:sz w:val="23"/>
              <w:szCs w:val="23"/>
            </w:rPr>
            <w:fldChar w:fldCharType="separate"/>
          </w:r>
          <w:r w:rsidR="00474DC9" w:rsidRPr="00474DC9">
            <w:rPr>
              <w:noProof/>
              <w:sz w:val="23"/>
              <w:szCs w:val="23"/>
            </w:rPr>
            <w:t>(Rumelhart, Hinton, &amp; Williams, 1986)</w:t>
          </w:r>
          <w:r w:rsidR="00C17B65" w:rsidRPr="0079124F">
            <w:rPr>
              <w:sz w:val="23"/>
              <w:szCs w:val="23"/>
            </w:rPr>
            <w:fldChar w:fldCharType="end"/>
          </w:r>
        </w:sdtContent>
      </w:sdt>
      <w:r w:rsidRPr="0079124F">
        <w:rPr>
          <w:sz w:val="23"/>
          <w:szCs w:val="23"/>
        </w:rPr>
        <w:t>.</w:t>
      </w:r>
    </w:p>
    <w:p w14:paraId="3C541787" w14:textId="6D28911B" w:rsidR="003D5A05" w:rsidRPr="00523FF1" w:rsidRDefault="019799F8" w:rsidP="019799F8">
      <w:pPr>
        <w:pStyle w:val="Heading3"/>
        <w:numPr>
          <w:ilvl w:val="2"/>
          <w:numId w:val="9"/>
        </w:numPr>
        <w:jc w:val="both"/>
        <w:rPr>
          <w:lang w:val="en-GB"/>
        </w:rPr>
      </w:pPr>
      <w:bookmarkStart w:id="58" w:name="_Toc197264663"/>
      <w:bookmarkStart w:id="59" w:name="_Toc197264853"/>
      <w:bookmarkStart w:id="60" w:name="_Toc197791973"/>
      <w:r w:rsidRPr="019799F8">
        <w:rPr>
          <w:lang w:val="en-GB"/>
        </w:rPr>
        <w:t>LightGBM (Light Gradient Boosting Machine)</w:t>
      </w:r>
      <w:bookmarkEnd w:id="58"/>
      <w:bookmarkEnd w:id="59"/>
      <w:bookmarkEnd w:id="60"/>
    </w:p>
    <w:p w14:paraId="70CC3416" w14:textId="4404E39E" w:rsidR="003C2B83" w:rsidRPr="0079124F" w:rsidRDefault="019799F8" w:rsidP="019799F8">
      <w:pPr>
        <w:jc w:val="both"/>
        <w:rPr>
          <w:sz w:val="23"/>
          <w:szCs w:val="23"/>
        </w:rPr>
      </w:pPr>
      <w:r w:rsidRPr="019799F8">
        <w:rPr>
          <w:sz w:val="23"/>
          <w:szCs w:val="23"/>
        </w:rPr>
        <w:t xml:space="preserve">LightGBM es una variante moderna del Gradient Boosting, desarrollada por Microsoft, que se ha diseñado específicamente para ser más rápida y eficiente, especialmente cuando se trata de grandes </w:t>
      </w:r>
      <w:r w:rsidRPr="019799F8">
        <w:rPr>
          <w:sz w:val="23"/>
          <w:szCs w:val="23"/>
        </w:rPr>
        <w:lastRenderedPageBreak/>
        <w:t>volúmenes de datos. A diferencia de otros métodos, LightGBM utiliza histogramas discretizados para dividir los datos y construir los árboles, lo que reduce significativamente el consumo de memoria y acelera el proceso de entrenamiento.</w:t>
      </w:r>
    </w:p>
    <w:p w14:paraId="7890D076" w14:textId="7CDF1337" w:rsidR="003C2B83" w:rsidRPr="0079124F" w:rsidRDefault="019799F8" w:rsidP="019799F8">
      <w:pPr>
        <w:jc w:val="both"/>
        <w:rPr>
          <w:sz w:val="23"/>
          <w:szCs w:val="23"/>
        </w:rPr>
      </w:pPr>
      <w:r w:rsidRPr="019799F8">
        <w:rPr>
          <w:sz w:val="23"/>
          <w:szCs w:val="23"/>
        </w:rPr>
        <w:t>Una característica distintiva de LightGBM es su estrategia de crecimiento de árboles leaf-wise (por hojas), en lugar del enfoque tradicional level-wise (por niveles). Este método busca dividir siempre la hoja que produce la mayor reducción en la pérdida, lo que puede mejorar el rendimiento del modelo, aunque también aumenta el riesgo de sobreajuste.</w:t>
      </w:r>
    </w:p>
    <w:p w14:paraId="5F286040" w14:textId="48A80C7A" w:rsidR="00FC42AE" w:rsidRDefault="003C2B83" w:rsidP="019799F8">
      <w:pPr>
        <w:jc w:val="both"/>
        <w:rPr>
          <w:sz w:val="23"/>
          <w:szCs w:val="23"/>
        </w:rPr>
      </w:pPr>
      <w:r w:rsidRPr="0079124F">
        <w:rPr>
          <w:sz w:val="23"/>
          <w:szCs w:val="23"/>
        </w:rPr>
        <w:t>La función objetivo es similar a la de XGBoost, pero con una implementación más ligera y escalable. También soporta entrenamiento paralelo, manejo de valores faltantes y técnicas avanzadas como el Gradient-based One-Side Sampling (GOSS)</w:t>
      </w:r>
      <w:r w:rsidR="00C17B65" w:rsidRPr="0079124F">
        <w:rPr>
          <w:sz w:val="23"/>
          <w:szCs w:val="23"/>
        </w:rPr>
        <w:t xml:space="preserve"> </w:t>
      </w:r>
      <w:sdt>
        <w:sdtPr>
          <w:rPr>
            <w:sz w:val="23"/>
            <w:szCs w:val="23"/>
          </w:rPr>
          <w:id w:val="562291763"/>
          <w:citation/>
        </w:sdtPr>
        <w:sdtContent>
          <w:r w:rsidR="00B0456F" w:rsidRPr="0079124F">
            <w:rPr>
              <w:sz w:val="23"/>
              <w:szCs w:val="23"/>
            </w:rPr>
            <w:fldChar w:fldCharType="begin"/>
          </w:r>
          <w:r w:rsidR="00FA6349" w:rsidRPr="0079124F">
            <w:rPr>
              <w:sz w:val="23"/>
              <w:szCs w:val="23"/>
            </w:rPr>
            <w:instrText xml:space="preserve">CITATION KeG17 \l 16394 </w:instrText>
          </w:r>
          <w:r w:rsidR="00B0456F" w:rsidRPr="0079124F">
            <w:rPr>
              <w:sz w:val="23"/>
              <w:szCs w:val="23"/>
            </w:rPr>
            <w:fldChar w:fldCharType="separate"/>
          </w:r>
          <w:r w:rsidR="00474DC9" w:rsidRPr="00474DC9">
            <w:rPr>
              <w:noProof/>
              <w:sz w:val="23"/>
              <w:szCs w:val="23"/>
            </w:rPr>
            <w:t>(Ke, y otros, 2017)</w:t>
          </w:r>
          <w:r w:rsidR="00B0456F" w:rsidRPr="0079124F">
            <w:rPr>
              <w:sz w:val="23"/>
              <w:szCs w:val="23"/>
            </w:rPr>
            <w:fldChar w:fldCharType="end"/>
          </w:r>
        </w:sdtContent>
      </w:sdt>
      <w:r w:rsidRPr="0079124F">
        <w:rPr>
          <w:sz w:val="23"/>
          <w:szCs w:val="23"/>
        </w:rPr>
        <w:t>.</w:t>
      </w:r>
    </w:p>
    <w:p w14:paraId="09049068" w14:textId="2E0218D6" w:rsidR="00097136" w:rsidRDefault="019799F8" w:rsidP="019799F8">
      <w:pPr>
        <w:jc w:val="both"/>
        <w:rPr>
          <w:sz w:val="23"/>
          <w:szCs w:val="23"/>
        </w:rPr>
      </w:pPr>
      <w:r w:rsidRPr="019799F8">
        <w:rPr>
          <w:sz w:val="23"/>
          <w:szCs w:val="23"/>
        </w:rPr>
        <w:t>Su fórmula principal representa la predicción como la suma de múltiples funciones, cada una correspondiente a un árbol de decisión:</w:t>
      </w:r>
    </w:p>
    <w:p w14:paraId="147C1264" w14:textId="042523C9" w:rsidR="00FB539E" w:rsidRPr="001226FB" w:rsidRDefault="00000000" w:rsidP="019799F8">
      <w:pPr>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∈F</m:t>
              </m:r>
            </m:e>
          </m:nary>
        </m:oMath>
      </m:oMathPara>
    </w:p>
    <w:p w14:paraId="3A417144" w14:textId="66308572" w:rsidR="005F06F0" w:rsidRPr="005F06F0" w:rsidRDefault="005F06F0" w:rsidP="019799F8">
      <w:pPr>
        <w:jc w:val="both"/>
        <w:rPr>
          <w:sz w:val="23"/>
          <w:szCs w:val="23"/>
        </w:rPr>
      </w:pPr>
      <w:r w:rsidRPr="005F06F0">
        <w:rPr>
          <w:sz w:val="23"/>
          <w:szCs w:val="23"/>
        </w:rPr>
        <w:t xml:space="preserve">Aquí, cada función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F06F0">
        <w:rPr>
          <w:sz w:val="23"/>
          <w:szCs w:val="23"/>
        </w:rPr>
        <w:t xml:space="preserve"> representa un árbol que pertenece al conjunto de funciones </w:t>
      </w:r>
      <w:r w:rsidRPr="005F06F0">
        <w:rPr>
          <w:rFonts w:ascii="Cambria Math" w:hAnsi="Cambria Math" w:cs="Cambria Math"/>
          <w:sz w:val="23"/>
          <w:szCs w:val="23"/>
        </w:rPr>
        <w:t>𝐹</w:t>
      </w:r>
      <w:r w:rsidRPr="005F06F0">
        <w:rPr>
          <w:sz w:val="23"/>
          <w:szCs w:val="23"/>
        </w:rPr>
        <w:t xml:space="preserve">, y la predicción final para una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5F06F0">
        <w:rPr>
          <w:sz w:val="23"/>
          <w:szCs w:val="23"/>
        </w:rPr>
        <w:t xml:space="preserve"> se obtiene al sumar la salida de todos los árboles construidos hasta el paso </w:t>
      </w:r>
    </w:p>
    <w:p w14:paraId="174FFE2A" w14:textId="29D13616" w:rsidR="005F06F0" w:rsidRPr="005F06F0" w:rsidRDefault="019799F8" w:rsidP="019799F8">
      <w:pPr>
        <w:jc w:val="both"/>
        <w:rPr>
          <w:sz w:val="23"/>
          <w:szCs w:val="23"/>
        </w:rPr>
      </w:pPr>
      <w:r w:rsidRPr="019799F8">
        <w:rPr>
          <w:rFonts w:ascii="Cambria Math" w:hAnsi="Cambria Math" w:cs="Cambria Math"/>
          <w:sz w:val="23"/>
          <w:szCs w:val="23"/>
        </w:rPr>
        <w:t>𝐾</w:t>
      </w:r>
      <w:r w:rsidRPr="019799F8">
        <w:rPr>
          <w:sz w:val="23"/>
          <w:szCs w:val="23"/>
        </w:rPr>
        <w:t>. Esta estructura refleja el enfoque iterativo del boosting, donde cada árbol intenta mejorar el rendimiento corrigiendo los errores cometidos por el conjunto anterior.</w:t>
      </w:r>
    </w:p>
    <w:p w14:paraId="5A0FE0AF" w14:textId="72D647A7" w:rsidR="001226FB" w:rsidRDefault="019799F8" w:rsidP="019799F8">
      <w:pPr>
        <w:jc w:val="both"/>
        <w:rPr>
          <w:sz w:val="23"/>
          <w:szCs w:val="23"/>
        </w:rPr>
      </w:pPr>
      <w:r w:rsidRPr="019799F8">
        <w:rPr>
          <w:sz w:val="23"/>
          <w:szCs w:val="23"/>
        </w:rPr>
        <w:t>La función objetivo que optimiza LightGBM combina dos partes: la función de pérdida y el término de regularización. Esta se expresa como:</w:t>
      </w:r>
    </w:p>
    <w:p w14:paraId="2B097F94" w14:textId="77777777" w:rsidR="00C5429C" w:rsidRPr="0079124F" w:rsidRDefault="00C5429C"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53B35932" w14:textId="39A61501" w:rsidR="0056672B" w:rsidRPr="0056672B" w:rsidRDefault="0056672B" w:rsidP="019799F8">
      <w:pPr>
        <w:jc w:val="both"/>
        <w:rPr>
          <w:sz w:val="23"/>
          <w:szCs w:val="23"/>
        </w:rPr>
      </w:pPr>
      <w:r w:rsidRPr="0056672B">
        <w:rPr>
          <w:sz w:val="23"/>
          <w:szCs w:val="23"/>
        </w:rPr>
        <w:t xml:space="preserve">En esta expresión,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56672B">
        <w:rPr>
          <w:sz w:val="23"/>
          <w:szCs w:val="23"/>
        </w:rPr>
        <w:t xml:space="preserve"> mide la diferencia entre la predicción del modelo en la iteración </w:t>
      </w:r>
    </w:p>
    <w:p w14:paraId="7D76F76B" w14:textId="65632E4D" w:rsidR="00C5429C" w:rsidRPr="0079124F" w:rsidRDefault="0056672B" w:rsidP="019799F8">
      <w:pPr>
        <w:jc w:val="both"/>
        <w:rPr>
          <w:sz w:val="23"/>
          <w:szCs w:val="23"/>
        </w:rPr>
      </w:pPr>
      <w:r w:rsidRPr="0056672B">
        <w:rPr>
          <w:rFonts w:ascii="Cambria Math" w:hAnsi="Cambria Math" w:cs="Cambria Math"/>
          <w:sz w:val="23"/>
          <w:szCs w:val="23"/>
        </w:rPr>
        <w:t>𝑡</w:t>
      </w:r>
      <w:r w:rsidR="00112831">
        <w:rPr>
          <w:sz w:val="23"/>
          <w:szCs w:val="23"/>
        </w:rPr>
        <w:t xml:space="preserve"> </w:t>
      </w:r>
      <w:r w:rsidRPr="0056672B">
        <w:rPr>
          <w:sz w:val="23"/>
          <w:szCs w:val="23"/>
        </w:rPr>
        <w:t xml:space="preserve">y el valor real de salida, mientras que el segundo término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6672B">
        <w:rPr>
          <w:sz w:val="23"/>
          <w:szCs w:val="23"/>
        </w:rPr>
        <w:t xml:space="preserve"> penaliza la complejidad de cada árbol para evitar el sobreajuste. LightGBM mejora la eficiencia al usar un crecimiento de árbol basado en hojas (leaf-wise) en lugar del crecimiento por niveles, lo que le permite encontrar divisiones más precisas y profundas. Además, emplea histogramas discretos para acelerar la selección de divisiones, lo que lo convierte en una herramienta potente y escalable, especialmente útil en escenarios con grandes volúmenes de datos.</w:t>
      </w:r>
    </w:p>
    <w:p w14:paraId="4144BD97" w14:textId="5B7CADEC" w:rsidR="00774786" w:rsidRPr="0079124F" w:rsidRDefault="019799F8" w:rsidP="019799F8">
      <w:pPr>
        <w:pStyle w:val="Heading3"/>
        <w:numPr>
          <w:ilvl w:val="2"/>
          <w:numId w:val="9"/>
        </w:numPr>
        <w:jc w:val="both"/>
      </w:pPr>
      <w:bookmarkStart w:id="61" w:name="_Toc197264664"/>
      <w:bookmarkStart w:id="62" w:name="_Toc197264854"/>
      <w:bookmarkStart w:id="63" w:name="_Toc197791974"/>
      <w:r>
        <w:t>CatBoost</w:t>
      </w:r>
      <w:bookmarkEnd w:id="61"/>
      <w:bookmarkEnd w:id="62"/>
      <w:bookmarkEnd w:id="63"/>
      <w:r>
        <w:t xml:space="preserve"> </w:t>
      </w:r>
    </w:p>
    <w:p w14:paraId="4C96AFE2" w14:textId="0988B346" w:rsidR="00142473" w:rsidRPr="0079124F" w:rsidRDefault="019799F8" w:rsidP="019799F8">
      <w:pPr>
        <w:spacing w:before="240"/>
        <w:jc w:val="both"/>
        <w:rPr>
          <w:sz w:val="23"/>
          <w:szCs w:val="23"/>
        </w:rPr>
      </w:pPr>
      <w:r w:rsidRPr="019799F8">
        <w:rPr>
          <w:sz w:val="23"/>
          <w:szCs w:val="23"/>
        </w:rPr>
        <w:t>CatBoost es una herramienta moderna de aprendizaje automático basada en gradient boosting, creada por Yandex, con un enfoque especializado en el manejo de variables categóricas. A diferencia de otros algoritmos que requieren codificar explícitamente las variables (por ejemplo, con one-hot encoding), CatBoost las trata internamente mediante técnicas como target encoding con ordenamiento aleatorio, reduciendo así el riesgo de leakage o filtrado de información.</w:t>
      </w:r>
    </w:p>
    <w:p w14:paraId="5F0EF79D" w14:textId="425C21AF" w:rsidR="00142473" w:rsidRPr="0079124F" w:rsidRDefault="019799F8" w:rsidP="019799F8">
      <w:pPr>
        <w:spacing w:before="240"/>
        <w:jc w:val="both"/>
        <w:rPr>
          <w:sz w:val="23"/>
          <w:szCs w:val="23"/>
        </w:rPr>
      </w:pPr>
      <w:r w:rsidRPr="019799F8">
        <w:rPr>
          <w:sz w:val="23"/>
          <w:szCs w:val="23"/>
        </w:rPr>
        <w:lastRenderedPageBreak/>
        <w:t>CatBoost también introduce un método innovador para reducir el sesgo acumulado durante el entrenamiento secuencial, lo que mejora su capacidad de generalización, especialmente en conjuntos de datos pequeños o desbalanceados.</w:t>
      </w:r>
    </w:p>
    <w:p w14:paraId="59E20274" w14:textId="37F1BF6F" w:rsidR="00142473" w:rsidRPr="0079124F" w:rsidRDefault="019799F8" w:rsidP="019799F8">
      <w:pPr>
        <w:spacing w:before="240"/>
        <w:jc w:val="both"/>
        <w:rPr>
          <w:sz w:val="23"/>
          <w:szCs w:val="23"/>
        </w:rPr>
      </w:pPr>
      <w:r w:rsidRPr="019799F8">
        <w:rPr>
          <w:sz w:val="23"/>
          <w:szCs w:val="23"/>
        </w:rPr>
        <w:t>Al igual que otros métodos de boosting, CatBoost entrena modelos de árboles secuencialmente para minimizar una función de pérdida, pero su diseño interno permite un entrenamiento más estable y menos propenso al sobreajuste, sin necesidad de ajustes manuales extensivos.</w:t>
      </w:r>
    </w:p>
    <w:p w14:paraId="17E7FEBB" w14:textId="579B21D2" w:rsidR="007C2890" w:rsidRDefault="00142473" w:rsidP="019799F8">
      <w:pPr>
        <w:spacing w:before="240"/>
        <w:jc w:val="both"/>
        <w:rPr>
          <w:sz w:val="23"/>
          <w:szCs w:val="23"/>
        </w:rPr>
      </w:pPr>
      <w:r w:rsidRPr="0079124F">
        <w:rPr>
          <w:sz w:val="23"/>
          <w:szCs w:val="23"/>
        </w:rPr>
        <w:t>Es especialmente valorado en competiciones de ciencia de datos debido a su rendimiento con pocos datos de preprocesamiento y su robustez frente a ruido y valores atípicos</w:t>
      </w:r>
      <w:r w:rsidR="004B5D36" w:rsidRPr="0079124F">
        <w:rPr>
          <w:sz w:val="23"/>
          <w:szCs w:val="23"/>
        </w:rPr>
        <w:t xml:space="preserve"> </w:t>
      </w:r>
      <w:sdt>
        <w:sdtPr>
          <w:rPr>
            <w:sz w:val="23"/>
            <w:szCs w:val="23"/>
          </w:rPr>
          <w:id w:val="2028666719"/>
          <w:citation/>
        </w:sdtPr>
        <w:sdtContent>
          <w:r w:rsidR="004B5D36" w:rsidRPr="0079124F">
            <w:rPr>
              <w:sz w:val="23"/>
              <w:szCs w:val="23"/>
            </w:rPr>
            <w:fldChar w:fldCharType="begin"/>
          </w:r>
          <w:r w:rsidR="004B5D36" w:rsidRPr="0079124F">
            <w:rPr>
              <w:sz w:val="23"/>
              <w:szCs w:val="23"/>
            </w:rPr>
            <w:instrText xml:space="preserve"> CITATION Pro18 \l 16394 </w:instrText>
          </w:r>
          <w:r w:rsidR="004B5D36" w:rsidRPr="0079124F">
            <w:rPr>
              <w:sz w:val="23"/>
              <w:szCs w:val="23"/>
            </w:rPr>
            <w:fldChar w:fldCharType="separate"/>
          </w:r>
          <w:r w:rsidR="00474DC9" w:rsidRPr="00474DC9">
            <w:rPr>
              <w:noProof/>
              <w:sz w:val="23"/>
              <w:szCs w:val="23"/>
            </w:rPr>
            <w:t>(Prokhorenkova, Gusev, Vorobev, Dorogush, &amp; Gulin, 2018)</w:t>
          </w:r>
          <w:r w:rsidR="004B5D36" w:rsidRPr="0079124F">
            <w:rPr>
              <w:sz w:val="23"/>
              <w:szCs w:val="23"/>
            </w:rPr>
            <w:fldChar w:fldCharType="end"/>
          </w:r>
        </w:sdtContent>
      </w:sdt>
      <w:r w:rsidRPr="0079124F">
        <w:rPr>
          <w:sz w:val="23"/>
          <w:szCs w:val="23"/>
        </w:rPr>
        <w:t>.</w:t>
      </w:r>
    </w:p>
    <w:p w14:paraId="341B38FA" w14:textId="46B07B79" w:rsidR="000E3BA4" w:rsidRDefault="019799F8" w:rsidP="019799F8">
      <w:pPr>
        <w:spacing w:before="240"/>
        <w:jc w:val="both"/>
        <w:rPr>
          <w:sz w:val="23"/>
          <w:szCs w:val="23"/>
        </w:rPr>
      </w:pPr>
      <w:r w:rsidRPr="019799F8">
        <w:rPr>
          <w:sz w:val="23"/>
          <w:szCs w:val="23"/>
        </w:rPr>
        <w:t>Su fórmula de predicción general se expresa de forma similar a otros métodos de boosting, como:</w:t>
      </w:r>
    </w:p>
    <w:p w14:paraId="3D14304B" w14:textId="7F0F7065" w:rsidR="002D1E95" w:rsidRPr="00916CFD" w:rsidRDefault="00000000" w:rsidP="019799F8">
      <w:pPr>
        <w:spacing w:before="240"/>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 xml:space="preserve">= </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e>
          </m:nary>
        </m:oMath>
      </m:oMathPara>
    </w:p>
    <w:p w14:paraId="4F1E47E8" w14:textId="5129591B" w:rsidR="00916CFD" w:rsidRPr="00916CFD" w:rsidRDefault="00655BF5" w:rsidP="019799F8">
      <w:pPr>
        <w:spacing w:before="240"/>
        <w:jc w:val="both"/>
        <w:rPr>
          <w:sz w:val="23"/>
          <w:szCs w:val="23"/>
        </w:rPr>
      </w:pPr>
      <w:r w:rsidRPr="00916CFD">
        <w:rPr>
          <w:sz w:val="23"/>
          <w:szCs w:val="23"/>
        </w:rPr>
        <w:t>D</w:t>
      </w:r>
      <w:r w:rsidR="00916CFD" w:rsidRPr="00916CFD">
        <w:rPr>
          <w:sz w:val="23"/>
          <w:szCs w:val="23"/>
        </w:rPr>
        <w:t>onde</w:t>
      </w:r>
      <w:r>
        <w:rPr>
          <w:sz w:val="23"/>
          <w:szCs w:val="23"/>
        </w:rPr>
        <w:t xml:space="preserve"> </w:t>
      </w:r>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oMath>
      <w:r w:rsidR="00916CFD" w:rsidRPr="00916CFD">
        <w:rPr>
          <w:sz w:val="23"/>
          <w:szCs w:val="23"/>
        </w:rPr>
        <w:t xml:space="preserve"> es la predicción final para el ejemplo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00916CFD" w:rsidRPr="00916CFD">
        <w:rPr>
          <w:sz w:val="23"/>
          <w:szCs w:val="23"/>
        </w:rPr>
        <w:t xml:space="preserve">, y cada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oMath>
      <w:r w:rsidR="00916CFD" w:rsidRPr="00916CFD">
        <w:rPr>
          <w:sz w:val="23"/>
          <w:szCs w:val="23"/>
        </w:rPr>
        <w:t xml:space="preserve"> representa un árbol de decisión entrenado en la iteración </w:t>
      </w:r>
      <w:r w:rsidR="00916CFD" w:rsidRPr="00916CFD">
        <w:rPr>
          <w:rFonts w:ascii="Cambria Math" w:hAnsi="Cambria Math" w:cs="Cambria Math"/>
          <w:sz w:val="23"/>
          <w:szCs w:val="23"/>
        </w:rPr>
        <w:t>𝑚</w:t>
      </w:r>
      <w:r w:rsidR="00916CFD" w:rsidRPr="00916CFD">
        <w:rPr>
          <w:sz w:val="23"/>
          <w:szCs w:val="23"/>
        </w:rPr>
        <w:t>. Estos árboles se suman de manera secuencial para corregir los errores de predicción cometidos por los modelos anteriores. A diferencia de otros enfoques, CatBoost incorpora un ordenamiento especial y técnicas de procesamiento de datos categóricos mediante estadísticas de combinaciones y target encoding controlado, lo que mejora la generalización del modelo y reduce el sobreajuste.</w:t>
      </w:r>
    </w:p>
    <w:p w14:paraId="515AD44A" w14:textId="7E72E265" w:rsidR="00916CFD" w:rsidRDefault="019799F8" w:rsidP="019799F8">
      <w:pPr>
        <w:spacing w:before="240"/>
        <w:jc w:val="both"/>
        <w:rPr>
          <w:sz w:val="23"/>
          <w:szCs w:val="23"/>
        </w:rPr>
      </w:pPr>
      <w:r w:rsidRPr="019799F8">
        <w:rPr>
          <w:sz w:val="23"/>
          <w:szCs w:val="23"/>
        </w:rPr>
        <w:t>La función objetivo que utiliza CatBoost para ser optimizada tiene la forma:</w:t>
      </w:r>
    </w:p>
    <w:p w14:paraId="0BD566EE" w14:textId="77777777" w:rsidR="009926D2" w:rsidRPr="0079124F" w:rsidRDefault="009926D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24C1E3DB" w14:textId="4CC2BBA1" w:rsidR="00CE37F5" w:rsidRPr="009926D2" w:rsidRDefault="009926D2" w:rsidP="019799F8">
      <w:pPr>
        <w:spacing w:before="240"/>
        <w:jc w:val="both"/>
        <w:rPr>
          <w:sz w:val="23"/>
          <w:szCs w:val="23"/>
          <w:lang w:val="es-ES"/>
        </w:rPr>
      </w:pPr>
      <w:r w:rsidRPr="009926D2">
        <w:rPr>
          <w:sz w:val="23"/>
          <w:szCs w:val="23"/>
          <w:lang w:val="es-ES"/>
        </w:rPr>
        <w:t xml:space="preserve">En esta ecuación,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9926D2">
        <w:rPr>
          <w:sz w:val="23"/>
          <w:szCs w:val="23"/>
          <w:lang w:val="es-ES"/>
        </w:rPr>
        <w:t xml:space="preserve"> representa la función de pérdida que mide cuán cerca está la predicción </w:t>
      </w:r>
      <m:oMath>
        <m:sSub>
          <m:sSubPr>
            <m:ctrlPr>
              <w:rPr>
                <w:rFonts w:ascii="Cambria Math" w:hAnsi="Cambria Math"/>
                <w:i/>
                <w:sz w:val="23"/>
                <w:szCs w:val="23"/>
                <w:lang w:val="es-ES"/>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lang w:val="es-ES"/>
              </w:rPr>
              <m:t>i</m:t>
            </m:r>
          </m:sub>
        </m:sSub>
      </m:oMath>
      <w:r w:rsidR="00A114AC">
        <w:rPr>
          <w:sz w:val="23"/>
          <w:szCs w:val="23"/>
          <w:lang w:val="es-ES"/>
        </w:rPr>
        <w:t xml:space="preserve"> d</w:t>
      </w:r>
      <w:r w:rsidRPr="009926D2">
        <w:rPr>
          <w:sz w:val="23"/>
          <w:szCs w:val="23"/>
          <w:lang w:val="es-ES"/>
        </w:rPr>
        <w:t xml:space="preserve">el valor real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A5ED3">
        <w:rPr>
          <w:sz w:val="23"/>
          <w:szCs w:val="23"/>
          <w:lang w:val="es-ES"/>
        </w:rPr>
        <w:t xml:space="preserve"> </w:t>
      </w:r>
      <w:r w:rsidRPr="006A5ED3">
        <w:rPr>
          <w:sz w:val="23"/>
          <w:szCs w:val="23"/>
          <w:lang w:val="es-ES"/>
        </w:rPr>
        <w:t>y</w:t>
      </w:r>
      <w:r w:rsidR="006A5ED3" w:rsidRPr="006A5ED3">
        <w:rPr>
          <w:sz w:val="23"/>
          <w:szCs w:val="23"/>
          <w:lang w:val="es-ES"/>
        </w:rPr>
        <w:t xml:space="preserve">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oMath>
      <w:r w:rsidRPr="006A5ED3">
        <w:rPr>
          <w:sz w:val="23"/>
          <w:szCs w:val="23"/>
          <w:lang w:val="es-ES"/>
        </w:rPr>
        <w:t xml:space="preserve"> </w:t>
      </w:r>
      <w:r w:rsidR="006A5ED3">
        <w:rPr>
          <w:sz w:val="23"/>
          <w:szCs w:val="23"/>
          <w:lang w:val="es-ES"/>
        </w:rPr>
        <w:t>es</w:t>
      </w:r>
      <w:r w:rsidRPr="009926D2">
        <w:rPr>
          <w:sz w:val="23"/>
          <w:szCs w:val="23"/>
          <w:lang w:val="es-ES"/>
        </w:rPr>
        <w:t xml:space="preserve"> un término de regularización que penaliza la complejidad de los árboles, favoreciendo modelos más simples que generalicen mejor. Una de las innovaciones clave de CatBoost es el uso del algoritmo llamado "Ordered Boosting", el cual evita el leakage de información en el entrenamiento, especialmente útil en datasets pequeños o con muchas categorías. Además, CatBoost trabaja internamente con procesamiento simétrico de árboles, lo que lo hace más rápido en predicción y lo distingue estructuralmente de otros métodos de boosting como XGBoost o LightGBM.</w:t>
      </w:r>
    </w:p>
    <w:p w14:paraId="6F34C269" w14:textId="32EA6C3F" w:rsidR="00A828CA" w:rsidRPr="0079124F" w:rsidRDefault="019799F8" w:rsidP="019799F8">
      <w:pPr>
        <w:pStyle w:val="Heading3"/>
        <w:numPr>
          <w:ilvl w:val="2"/>
          <w:numId w:val="9"/>
        </w:numPr>
        <w:jc w:val="both"/>
      </w:pPr>
      <w:bookmarkStart w:id="64" w:name="_Toc197264665"/>
      <w:bookmarkStart w:id="65" w:name="_Toc197264855"/>
      <w:bookmarkStart w:id="66" w:name="_Toc197791975"/>
      <w:r>
        <w:t>Random forest</w:t>
      </w:r>
      <w:bookmarkEnd w:id="64"/>
      <w:bookmarkEnd w:id="65"/>
      <w:bookmarkEnd w:id="66"/>
    </w:p>
    <w:p w14:paraId="4052514F" w14:textId="1DDD7858" w:rsidR="00C93D99" w:rsidRPr="00A224F2" w:rsidRDefault="00893985" w:rsidP="019799F8">
      <w:pPr>
        <w:spacing w:before="240"/>
        <w:jc w:val="both"/>
        <w:rPr>
          <w:sz w:val="23"/>
          <w:szCs w:val="23"/>
        </w:rPr>
      </w:pPr>
      <w:r w:rsidRPr="0079124F">
        <w:rPr>
          <w:sz w:val="23"/>
          <w:szCs w:val="23"/>
        </w:rPr>
        <w:t>Random forest</w:t>
      </w:r>
      <w:r w:rsidR="00721D1B" w:rsidRPr="0079124F">
        <w:rPr>
          <w:sz w:val="23"/>
          <w:szCs w:val="23"/>
        </w:rPr>
        <w:t xml:space="preserve"> </w:t>
      </w:r>
      <w:r w:rsidR="0044364F" w:rsidRPr="0079124F">
        <w:rPr>
          <w:sz w:val="23"/>
          <w:szCs w:val="23"/>
        </w:rPr>
        <w:t xml:space="preserve">usa arboles de decisiones </w:t>
      </w:r>
      <w:r w:rsidR="00BC62EB" w:rsidRPr="0079124F">
        <w:rPr>
          <w:sz w:val="23"/>
          <w:szCs w:val="23"/>
        </w:rPr>
        <w:t>no correlacionados, que posteriormente de fusionan para reducir la varianza</w:t>
      </w:r>
      <w:r w:rsidR="00D70B1F" w:rsidRPr="0079124F">
        <w:rPr>
          <w:sz w:val="23"/>
          <w:szCs w:val="23"/>
        </w:rPr>
        <w:t xml:space="preserve"> y crear predicciones </w:t>
      </w:r>
      <w:r w:rsidR="00494B46" w:rsidRPr="0079124F">
        <w:rPr>
          <w:sz w:val="23"/>
          <w:szCs w:val="23"/>
        </w:rPr>
        <w:t>más</w:t>
      </w:r>
      <w:r w:rsidR="00D70B1F" w:rsidRPr="0079124F">
        <w:rPr>
          <w:sz w:val="23"/>
          <w:szCs w:val="23"/>
        </w:rPr>
        <w:t xml:space="preserve"> precisas, este tiene fines de uso en clasificación y regresión</w:t>
      </w:r>
      <w:r w:rsidR="008A7AC7" w:rsidRPr="0079124F">
        <w:rPr>
          <w:sz w:val="23"/>
          <w:szCs w:val="23"/>
        </w:rPr>
        <w:t xml:space="preserve"> </w:t>
      </w:r>
      <w:sdt>
        <w:sdtPr>
          <w:rPr>
            <w:sz w:val="23"/>
            <w:szCs w:val="23"/>
          </w:rPr>
          <w:id w:val="-1030411188"/>
          <w:citation/>
        </w:sdtPr>
        <w:sdtContent>
          <w:r w:rsidR="008A7AC7" w:rsidRPr="0079124F">
            <w:rPr>
              <w:sz w:val="23"/>
              <w:szCs w:val="23"/>
            </w:rPr>
            <w:fldChar w:fldCharType="begin"/>
          </w:r>
          <w:r w:rsidR="008A7AC7" w:rsidRPr="0079124F">
            <w:rPr>
              <w:sz w:val="23"/>
              <w:szCs w:val="23"/>
            </w:rPr>
            <w:instrText xml:space="preserve"> CITATION Ibm25 \l 16394 </w:instrText>
          </w:r>
          <w:r w:rsidR="008A7AC7" w:rsidRPr="0079124F">
            <w:rPr>
              <w:sz w:val="23"/>
              <w:szCs w:val="23"/>
            </w:rPr>
            <w:fldChar w:fldCharType="separate"/>
          </w:r>
          <w:r w:rsidR="00474DC9" w:rsidRPr="00474DC9">
            <w:rPr>
              <w:noProof/>
              <w:sz w:val="23"/>
              <w:szCs w:val="23"/>
            </w:rPr>
            <w:t>(Ibm, 2025)</w:t>
          </w:r>
          <w:r w:rsidR="008A7AC7" w:rsidRPr="0079124F">
            <w:rPr>
              <w:sz w:val="23"/>
              <w:szCs w:val="23"/>
            </w:rPr>
            <w:fldChar w:fldCharType="end"/>
          </w:r>
        </w:sdtContent>
      </w:sdt>
      <w:r w:rsidR="008A7AC7" w:rsidRPr="0079124F">
        <w:rPr>
          <w:sz w:val="23"/>
          <w:szCs w:val="23"/>
        </w:rPr>
        <w:t xml:space="preserve">. </w:t>
      </w:r>
      <w:r w:rsidR="002A6FE8" w:rsidRPr="0079124F">
        <w:rPr>
          <w:sz w:val="23"/>
          <w:szCs w:val="23"/>
        </w:rPr>
        <w:t xml:space="preserve">Este algoritmo </w:t>
      </w:r>
      <w:r w:rsidR="005934E4" w:rsidRPr="0079124F">
        <w:rPr>
          <w:sz w:val="23"/>
          <w:szCs w:val="23"/>
        </w:rPr>
        <w:t>aborda el problema de sobreajuste</w:t>
      </w:r>
      <w:r w:rsidR="00447FB3" w:rsidRPr="0079124F">
        <w:rPr>
          <w:sz w:val="23"/>
          <w:szCs w:val="23"/>
        </w:rPr>
        <w:t>, cada árbol de decisión que conforma el random forest es</w:t>
      </w:r>
      <w:r w:rsidR="0017026C" w:rsidRPr="0079124F">
        <w:rPr>
          <w:sz w:val="23"/>
          <w:szCs w:val="23"/>
        </w:rPr>
        <w:t xml:space="preserve"> ligeramente diferente al resto</w:t>
      </w:r>
      <w:r w:rsidR="00D22F9F" w:rsidRPr="0079124F">
        <w:rPr>
          <w:sz w:val="23"/>
          <w:szCs w:val="23"/>
        </w:rPr>
        <w:t xml:space="preserve"> y la idea de esto es que cada árbol de decisión puede hacer predicciones relativamente buenas</w:t>
      </w:r>
      <w:r w:rsidR="00F176F2" w:rsidRPr="0079124F">
        <w:rPr>
          <w:sz w:val="23"/>
          <w:szCs w:val="23"/>
        </w:rPr>
        <w:t>, aunque es probable que algunos sean mejor que otros</w:t>
      </w:r>
      <w:r w:rsidR="00025904" w:rsidRPr="0079124F">
        <w:rPr>
          <w:sz w:val="23"/>
          <w:szCs w:val="23"/>
        </w:rPr>
        <w:t xml:space="preserve"> </w:t>
      </w:r>
      <w:sdt>
        <w:sdtPr>
          <w:rPr>
            <w:sz w:val="23"/>
            <w:szCs w:val="23"/>
          </w:rPr>
          <w:id w:val="-2124296842"/>
          <w:citation/>
        </w:sdtPr>
        <w:sdtContent>
          <w:r w:rsidR="007D66A0" w:rsidRPr="0079124F">
            <w:rPr>
              <w:sz w:val="23"/>
              <w:szCs w:val="23"/>
            </w:rPr>
            <w:fldChar w:fldCharType="begin"/>
          </w:r>
          <w:r w:rsidR="007D66A0" w:rsidRPr="0079124F">
            <w:rPr>
              <w:sz w:val="23"/>
              <w:szCs w:val="23"/>
            </w:rPr>
            <w:instrText xml:space="preserve"> CITATION And17 \l 16394 </w:instrText>
          </w:r>
          <w:r w:rsidR="007D66A0" w:rsidRPr="0079124F">
            <w:rPr>
              <w:sz w:val="23"/>
              <w:szCs w:val="23"/>
            </w:rPr>
            <w:fldChar w:fldCharType="separate"/>
          </w:r>
          <w:r w:rsidR="00474DC9" w:rsidRPr="00474DC9">
            <w:rPr>
              <w:noProof/>
              <w:sz w:val="23"/>
              <w:szCs w:val="23"/>
            </w:rPr>
            <w:t>(Müller &amp; Guido, 2017)</w:t>
          </w:r>
          <w:r w:rsidR="007D66A0" w:rsidRPr="0079124F">
            <w:rPr>
              <w:sz w:val="23"/>
              <w:szCs w:val="23"/>
            </w:rPr>
            <w:fldChar w:fldCharType="end"/>
          </w:r>
        </w:sdtContent>
      </w:sdt>
      <w:r w:rsidR="003A1713" w:rsidRPr="0079124F">
        <w:rPr>
          <w:sz w:val="23"/>
          <w:szCs w:val="23"/>
        </w:rPr>
        <w:t>, luego de esto</w:t>
      </w:r>
      <w:r w:rsidR="006725B5" w:rsidRPr="0079124F">
        <w:rPr>
          <w:sz w:val="23"/>
          <w:szCs w:val="23"/>
        </w:rPr>
        <w:t xml:space="preserve"> se toma una decisión basada en votos de todos los </w:t>
      </w:r>
      <w:r w:rsidR="00E84B9D" w:rsidRPr="0079124F">
        <w:rPr>
          <w:sz w:val="23"/>
          <w:szCs w:val="23"/>
        </w:rPr>
        <w:t>árboles</w:t>
      </w:r>
      <w:r w:rsidR="006725B5" w:rsidRPr="0079124F">
        <w:rPr>
          <w:sz w:val="23"/>
          <w:szCs w:val="23"/>
        </w:rPr>
        <w:t xml:space="preserve"> </w:t>
      </w:r>
      <w:sdt>
        <w:sdtPr>
          <w:rPr>
            <w:sz w:val="23"/>
            <w:szCs w:val="23"/>
          </w:rPr>
          <w:id w:val="-1766295518"/>
          <w:citation/>
        </w:sdtPr>
        <w:sdtContent>
          <w:r w:rsidR="006725B5" w:rsidRPr="0079124F">
            <w:rPr>
              <w:sz w:val="23"/>
              <w:szCs w:val="23"/>
            </w:rPr>
            <w:fldChar w:fldCharType="begin"/>
          </w:r>
          <w:r w:rsidR="006725B5" w:rsidRPr="0079124F">
            <w:rPr>
              <w:sz w:val="23"/>
              <w:szCs w:val="23"/>
            </w:rPr>
            <w:instrText xml:space="preserve"> CITATION gee25 \l 16394 </w:instrText>
          </w:r>
          <w:r w:rsidR="006725B5" w:rsidRPr="0079124F">
            <w:rPr>
              <w:sz w:val="23"/>
              <w:szCs w:val="23"/>
            </w:rPr>
            <w:fldChar w:fldCharType="separate"/>
          </w:r>
          <w:r w:rsidR="00474DC9" w:rsidRPr="00474DC9">
            <w:rPr>
              <w:noProof/>
              <w:sz w:val="23"/>
              <w:szCs w:val="23"/>
            </w:rPr>
            <w:t>(geeksforgeeks, 2025)</w:t>
          </w:r>
          <w:r w:rsidR="006725B5" w:rsidRPr="0079124F">
            <w:rPr>
              <w:sz w:val="23"/>
              <w:szCs w:val="23"/>
            </w:rPr>
            <w:fldChar w:fldCharType="end"/>
          </w:r>
        </w:sdtContent>
      </w:sdt>
      <w:r w:rsidR="00E84B9D" w:rsidRPr="0079124F">
        <w:rPr>
          <w:sz w:val="23"/>
          <w:szCs w:val="23"/>
        </w:rPr>
        <w:t>, ´por ejemplo: si la mayoría de los árboles</w:t>
      </w:r>
      <w:r w:rsidR="00E641C4" w:rsidRPr="0079124F">
        <w:rPr>
          <w:sz w:val="23"/>
          <w:szCs w:val="23"/>
        </w:rPr>
        <w:t xml:space="preserve"> dicen que pertenecen a una categoría especifica, esa será su respuesta final.</w:t>
      </w:r>
      <w:r w:rsidR="008946F8">
        <w:rPr>
          <w:sz w:val="23"/>
          <w:szCs w:val="23"/>
        </w:rPr>
        <w:t xml:space="preserve"> </w:t>
      </w:r>
      <w:r w:rsidR="00736C3E">
        <w:rPr>
          <w:sz w:val="23"/>
          <w:szCs w:val="23"/>
        </w:rPr>
        <w:t>Su fórmula general de predicción para regresión puede expresar</w:t>
      </w:r>
      <w:r w:rsidR="00376E2F">
        <w:rPr>
          <w:sz w:val="23"/>
          <w:szCs w:val="23"/>
        </w:rPr>
        <w:t>se como:</w:t>
      </w:r>
      <w:r w:rsidR="00376E2F">
        <w:rPr>
          <w:sz w:val="23"/>
          <w:szCs w:val="23"/>
        </w:rPr>
        <w:br/>
      </w: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T</m:t>
              </m:r>
            </m:den>
          </m:f>
          <m:nary>
            <m:naryPr>
              <m:chr m:val="∑"/>
              <m:limLoc m:val="undOvr"/>
              <m:ctrlPr>
                <w:rPr>
                  <w:rFonts w:ascii="Cambria Math" w:hAnsi="Cambria Math"/>
                  <w:i/>
                  <w:sz w:val="23"/>
                  <w:szCs w:val="23"/>
                </w:rPr>
              </m:ctrlPr>
            </m:naryPr>
            <m:sub>
              <m:r>
                <w:rPr>
                  <w:rFonts w:ascii="Cambria Math" w:hAnsi="Cambria Math"/>
                  <w:sz w:val="23"/>
                  <w:szCs w:val="23"/>
                </w:rPr>
                <m:t>t=1</m:t>
              </m:r>
            </m:sub>
            <m:sup>
              <m:r>
                <w:rPr>
                  <w:rFonts w:ascii="Cambria Math" w:hAnsi="Cambria Math"/>
                  <w:sz w:val="23"/>
                  <w:szCs w:val="23"/>
                </w:rPr>
                <m:t>T</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e>
          </m:nary>
        </m:oMath>
      </m:oMathPara>
    </w:p>
    <w:p w14:paraId="61D6BCE1" w14:textId="1996F08F" w:rsidR="00A224F2" w:rsidRPr="0079124F" w:rsidRDefault="00A224F2" w:rsidP="019799F8">
      <w:pPr>
        <w:spacing w:before="240"/>
        <w:jc w:val="both"/>
        <w:rPr>
          <w:sz w:val="23"/>
          <w:szCs w:val="23"/>
        </w:rPr>
      </w:pPr>
      <w:r>
        <w:rPr>
          <w:sz w:val="23"/>
          <w:szCs w:val="23"/>
        </w:rPr>
        <w:t>D</w:t>
      </w:r>
      <w:r w:rsidRPr="00A224F2">
        <w:rPr>
          <w:sz w:val="23"/>
          <w:szCs w:val="23"/>
        </w:rPr>
        <w:t>onde</w:t>
      </w:r>
      <w:r>
        <w:rPr>
          <w:sz w:val="23"/>
          <w:szCs w:val="23"/>
        </w:rPr>
        <w:t xml:space="preserve"> </w:t>
      </w:r>
      <m:oMath>
        <m:acc>
          <m:accPr>
            <m:ctrlPr>
              <w:rPr>
                <w:rFonts w:ascii="Cambria Math" w:hAnsi="Cambria Math"/>
                <w:i/>
                <w:sz w:val="23"/>
                <w:szCs w:val="23"/>
              </w:rPr>
            </m:ctrlPr>
          </m:accPr>
          <m:e>
            <m:r>
              <w:rPr>
                <w:rFonts w:ascii="Cambria Math" w:hAnsi="Cambria Math"/>
                <w:sz w:val="23"/>
                <w:szCs w:val="23"/>
              </w:rPr>
              <m:t>y</m:t>
            </m:r>
          </m:e>
        </m:acc>
      </m:oMath>
      <w:r>
        <w:rPr>
          <w:sz w:val="23"/>
          <w:szCs w:val="23"/>
        </w:rPr>
        <w:t xml:space="preserve"> </w:t>
      </w:r>
      <w:r w:rsidR="005B063C">
        <w:rPr>
          <w:sz w:val="23"/>
          <w:szCs w:val="23"/>
        </w:rPr>
        <w:t>es</w:t>
      </w:r>
      <w:r w:rsidRPr="00A224F2">
        <w:rPr>
          <w:sz w:val="23"/>
          <w:szCs w:val="23"/>
        </w:rPr>
        <w:t xml:space="preserve"> el valor predicho para una entrada</w:t>
      </w:r>
      <w:r w:rsidR="005B063C">
        <w:rPr>
          <w:sz w:val="23"/>
          <w:szCs w:val="23"/>
        </w:rPr>
        <w:t xml:space="preserve"> </w:t>
      </w:r>
      <m:oMath>
        <m:r>
          <w:rPr>
            <w:rFonts w:ascii="Cambria Math" w:hAnsi="Cambria Math"/>
            <w:sz w:val="23"/>
            <w:szCs w:val="23"/>
          </w:rPr>
          <m:t>x</m:t>
        </m:r>
      </m:oMath>
      <w:r w:rsidR="00835DAC">
        <w:rPr>
          <w:sz w:val="23"/>
          <w:szCs w:val="23"/>
        </w:rPr>
        <w:t>,</w:t>
      </w:r>
      <w:r w:rsidRPr="00A224F2">
        <w:rPr>
          <w:sz w:val="23"/>
          <w:szCs w:val="23"/>
        </w:rPr>
        <w:t xml:space="preserve">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oMath>
      <w:r w:rsidR="00835DAC">
        <w:rPr>
          <w:sz w:val="23"/>
          <w:szCs w:val="23"/>
        </w:rPr>
        <w:t xml:space="preserve"> </w:t>
      </w:r>
      <w:r w:rsidRPr="00A224F2">
        <w:rPr>
          <w:sz w:val="23"/>
          <w:szCs w:val="23"/>
        </w:rPr>
        <w:t xml:space="preserve">representa el valor predicho por el árbol de decisión número </w:t>
      </w:r>
      <w:r w:rsidRPr="00A224F2">
        <w:rPr>
          <w:rFonts w:ascii="Cambria Math" w:hAnsi="Cambria Math" w:cs="Cambria Math"/>
          <w:sz w:val="23"/>
          <w:szCs w:val="23"/>
        </w:rPr>
        <w:t>𝑡</w:t>
      </w:r>
      <w:r w:rsidRPr="00A224F2">
        <w:rPr>
          <w:sz w:val="23"/>
          <w:szCs w:val="23"/>
        </w:rPr>
        <w:t xml:space="preserve">, y </w:t>
      </w:r>
      <w:r w:rsidRPr="00A224F2">
        <w:rPr>
          <w:rFonts w:ascii="Cambria Math" w:hAnsi="Cambria Math" w:cs="Cambria Math"/>
          <w:sz w:val="23"/>
          <w:szCs w:val="23"/>
        </w:rPr>
        <w:t>𝑇</w:t>
      </w:r>
      <w:r w:rsidRPr="00A224F2">
        <w:rPr>
          <w:sz w:val="23"/>
          <w:szCs w:val="23"/>
        </w:rPr>
        <w:t xml:space="preserve"> es el número total de árboles en el bosque. En lugar de construir un solo árbol, Random Forest genera muchos árboles entrenados sobre diferentes subconjuntos aleatorios de los datos (tanto en filas como en columnas) mediante una técnica conocida como bagging (bootstrap aggregating). Cada árbol toma decisiones de forma independiente, y al final sus predicciones se promedian (en tareas de regresión) o se votan (en clasificación).</w:t>
      </w:r>
    </w:p>
    <w:p w14:paraId="5F9F13B0" w14:textId="65FF61CB" w:rsidR="006725B5" w:rsidRPr="0079124F" w:rsidRDefault="0093640B" w:rsidP="019799F8">
      <w:pPr>
        <w:spacing w:before="240"/>
        <w:jc w:val="both"/>
        <w:rPr>
          <w:sz w:val="23"/>
          <w:szCs w:val="23"/>
        </w:rPr>
      </w:pPr>
      <w:r w:rsidRPr="0079124F">
        <w:rPr>
          <w:sz w:val="23"/>
          <w:szCs w:val="23"/>
        </w:rPr>
        <w:t>Una de las grandes ventajas del Random Forest es que reduce el riesgo de errores que pueden ocurrir cuando solo usamos un árbol de decisión. Esto pasa porque cada árbol se entrena con una parte aleatoria de los datos, lo que ayuda a que no todos los árboles cometan los mismos errores. Además, esta técnica maneja muy bien grandes cantidades de información y puede trabajar con diferentes tipos de datos sin necesidad de hacer muchos ajustes previos</w:t>
      </w:r>
      <w:r w:rsidR="00A757A2" w:rsidRPr="0079124F">
        <w:rPr>
          <w:sz w:val="23"/>
          <w:szCs w:val="23"/>
        </w:rPr>
        <w:t xml:space="preserve"> </w:t>
      </w:r>
      <w:sdt>
        <w:sdtPr>
          <w:rPr>
            <w:sz w:val="23"/>
            <w:szCs w:val="23"/>
          </w:rPr>
          <w:id w:val="924763097"/>
          <w:citation/>
        </w:sdtPr>
        <w:sdtContent>
          <w:r w:rsidR="00A757A2" w:rsidRPr="0079124F">
            <w:rPr>
              <w:sz w:val="23"/>
              <w:szCs w:val="23"/>
            </w:rPr>
            <w:fldChar w:fldCharType="begin"/>
          </w:r>
          <w:r w:rsidR="00A757A2" w:rsidRPr="0079124F">
            <w:rPr>
              <w:sz w:val="23"/>
              <w:szCs w:val="23"/>
            </w:rPr>
            <w:instrText xml:space="preserve"> CITATION Leo01 \l 16394 </w:instrText>
          </w:r>
          <w:r w:rsidR="00A757A2" w:rsidRPr="0079124F">
            <w:rPr>
              <w:sz w:val="23"/>
              <w:szCs w:val="23"/>
            </w:rPr>
            <w:fldChar w:fldCharType="separate"/>
          </w:r>
          <w:r w:rsidR="00474DC9" w:rsidRPr="00474DC9">
            <w:rPr>
              <w:noProof/>
              <w:sz w:val="23"/>
              <w:szCs w:val="23"/>
            </w:rPr>
            <w:t>(Breiman, 2001)</w:t>
          </w:r>
          <w:r w:rsidR="00A757A2" w:rsidRPr="0079124F">
            <w:rPr>
              <w:sz w:val="23"/>
              <w:szCs w:val="23"/>
            </w:rPr>
            <w:fldChar w:fldCharType="end"/>
          </w:r>
        </w:sdtContent>
      </w:sdt>
      <w:r w:rsidR="00804773" w:rsidRPr="0079124F">
        <w:rPr>
          <w:sz w:val="23"/>
          <w:szCs w:val="23"/>
        </w:rPr>
        <w:t>.</w:t>
      </w:r>
    </w:p>
    <w:p w14:paraId="6F2EE36E" w14:textId="793FE53D" w:rsidR="00804773" w:rsidRPr="0079124F" w:rsidRDefault="00AB4F03" w:rsidP="019799F8">
      <w:pPr>
        <w:spacing w:before="240"/>
        <w:jc w:val="both"/>
        <w:rPr>
          <w:sz w:val="23"/>
          <w:szCs w:val="23"/>
        </w:rPr>
      </w:pPr>
      <w:r w:rsidRPr="0079124F">
        <w:rPr>
          <w:sz w:val="23"/>
          <w:szCs w:val="23"/>
        </w:rPr>
        <w:t xml:space="preserve">Por último, aunque el Random Forest es bastante poderoso, no es perfecto. A veces puede ser un poco lento si trabajamos con conjuntos de datos enormes o si creamos demasiados árboles, ya que tiene que calcular muchas cosas al mismo tiempo. Pero, en general, es una herramienta confiable y fácil de usar para muchos proyectos de machine learning </w:t>
      </w:r>
      <w:sdt>
        <w:sdtPr>
          <w:rPr>
            <w:sz w:val="23"/>
            <w:szCs w:val="23"/>
          </w:rPr>
          <w:id w:val="-1050839808"/>
          <w:citation/>
        </w:sdtPr>
        <w:sdtContent>
          <w:r w:rsidR="009F2259" w:rsidRPr="0079124F">
            <w:rPr>
              <w:sz w:val="23"/>
              <w:szCs w:val="23"/>
            </w:rPr>
            <w:fldChar w:fldCharType="begin"/>
          </w:r>
          <w:r w:rsidR="009F2259" w:rsidRPr="0079124F">
            <w:rPr>
              <w:sz w:val="23"/>
              <w:szCs w:val="23"/>
            </w:rPr>
            <w:instrText xml:space="preserve"> CITATION Bro21 \l 16394 </w:instrText>
          </w:r>
          <w:r w:rsidR="009F2259" w:rsidRPr="0079124F">
            <w:rPr>
              <w:sz w:val="23"/>
              <w:szCs w:val="23"/>
            </w:rPr>
            <w:fldChar w:fldCharType="separate"/>
          </w:r>
          <w:r w:rsidR="00474DC9" w:rsidRPr="00474DC9">
            <w:rPr>
              <w:noProof/>
              <w:sz w:val="23"/>
              <w:szCs w:val="23"/>
            </w:rPr>
            <w:t>(Brownlee, 2021)</w:t>
          </w:r>
          <w:r w:rsidR="009F2259" w:rsidRPr="0079124F">
            <w:rPr>
              <w:sz w:val="23"/>
              <w:szCs w:val="23"/>
            </w:rPr>
            <w:fldChar w:fldCharType="end"/>
          </w:r>
        </w:sdtContent>
      </w:sdt>
      <w:r w:rsidR="00AA39D2" w:rsidRPr="0079124F">
        <w:rPr>
          <w:sz w:val="23"/>
          <w:szCs w:val="23"/>
        </w:rPr>
        <w:t>.</w:t>
      </w:r>
    </w:p>
    <w:p w14:paraId="5680AA30" w14:textId="4B3810B1" w:rsidR="007C360B" w:rsidRPr="0079124F" w:rsidRDefault="019799F8" w:rsidP="019799F8">
      <w:pPr>
        <w:pStyle w:val="Heading3"/>
        <w:numPr>
          <w:ilvl w:val="2"/>
          <w:numId w:val="9"/>
        </w:numPr>
        <w:jc w:val="both"/>
      </w:pPr>
      <w:bookmarkStart w:id="67" w:name="_Toc197264666"/>
      <w:bookmarkStart w:id="68" w:name="_Toc197264856"/>
      <w:bookmarkStart w:id="69" w:name="_Toc197791976"/>
      <w:r>
        <w:t>Máquinas de vectores de soporte (SVM)</w:t>
      </w:r>
      <w:bookmarkEnd w:id="67"/>
      <w:bookmarkEnd w:id="68"/>
      <w:bookmarkEnd w:id="69"/>
    </w:p>
    <w:p w14:paraId="07D1CACE" w14:textId="487C96E3" w:rsidR="00AA39D2" w:rsidRDefault="00F21ABA" w:rsidP="019799F8">
      <w:pPr>
        <w:spacing w:before="240"/>
        <w:jc w:val="both"/>
        <w:rPr>
          <w:sz w:val="23"/>
          <w:szCs w:val="23"/>
        </w:rPr>
      </w:pPr>
      <w:r w:rsidRPr="0079124F">
        <w:rPr>
          <w:sz w:val="23"/>
          <w:szCs w:val="23"/>
        </w:rPr>
        <w:t>Máquinas</w:t>
      </w:r>
      <w:r w:rsidR="00385A48" w:rsidRPr="0079124F">
        <w:rPr>
          <w:sz w:val="23"/>
          <w:szCs w:val="23"/>
        </w:rPr>
        <w:t xml:space="preserve"> de </w:t>
      </w:r>
      <w:r w:rsidR="007C687F" w:rsidRPr="0079124F">
        <w:rPr>
          <w:sz w:val="23"/>
          <w:szCs w:val="23"/>
        </w:rPr>
        <w:t xml:space="preserve">vector de soporte fue desarrollado en la década de los 90, es un algoritmo </w:t>
      </w:r>
      <w:r w:rsidR="00841807" w:rsidRPr="0079124F">
        <w:rPr>
          <w:sz w:val="23"/>
          <w:szCs w:val="23"/>
        </w:rPr>
        <w:t>de clasificación y regresión</w:t>
      </w:r>
      <w:r w:rsidR="00DE11F0" w:rsidRPr="0079124F">
        <w:rPr>
          <w:sz w:val="23"/>
          <w:szCs w:val="23"/>
        </w:rPr>
        <w:t>. En sus inicios era usado como un método de clasificación binaria</w:t>
      </w:r>
      <w:r w:rsidR="00D80C6F" w:rsidRPr="0079124F">
        <w:rPr>
          <w:sz w:val="23"/>
          <w:szCs w:val="23"/>
        </w:rPr>
        <w:t xml:space="preserve">, </w:t>
      </w:r>
      <w:r w:rsidR="00CC1FDF" w:rsidRPr="0079124F">
        <w:rPr>
          <w:sz w:val="23"/>
          <w:szCs w:val="23"/>
        </w:rPr>
        <w:t xml:space="preserve">con el paso del tiempo su aplicación se extendió a </w:t>
      </w:r>
      <w:r w:rsidR="00266232" w:rsidRPr="0079124F">
        <w:rPr>
          <w:sz w:val="23"/>
          <w:szCs w:val="23"/>
        </w:rPr>
        <w:t xml:space="preserve">problemas de clasificación </w:t>
      </w:r>
      <w:r w:rsidR="00512ED9" w:rsidRPr="0079124F">
        <w:rPr>
          <w:sz w:val="23"/>
          <w:szCs w:val="23"/>
        </w:rPr>
        <w:t>múltiple</w:t>
      </w:r>
      <w:r w:rsidR="00266232" w:rsidRPr="0079124F">
        <w:rPr>
          <w:sz w:val="23"/>
          <w:szCs w:val="23"/>
        </w:rPr>
        <w:t xml:space="preserve"> y regresión</w:t>
      </w:r>
      <w:r w:rsidR="00512ED9" w:rsidRPr="0079124F">
        <w:rPr>
          <w:sz w:val="23"/>
          <w:szCs w:val="23"/>
        </w:rPr>
        <w:t xml:space="preserve"> </w:t>
      </w:r>
      <w:sdt>
        <w:sdtPr>
          <w:rPr>
            <w:sz w:val="23"/>
            <w:szCs w:val="23"/>
          </w:rPr>
          <w:id w:val="-1815708509"/>
          <w:citation/>
        </w:sdtPr>
        <w:sdtContent>
          <w:r w:rsidR="00D72BF4" w:rsidRPr="0079124F">
            <w:rPr>
              <w:sz w:val="23"/>
              <w:szCs w:val="23"/>
            </w:rPr>
            <w:fldChar w:fldCharType="begin"/>
          </w:r>
          <w:r w:rsidR="00D72BF4" w:rsidRPr="0079124F">
            <w:rPr>
              <w:sz w:val="23"/>
              <w:szCs w:val="23"/>
            </w:rPr>
            <w:instrText xml:space="preserve"> CITATION Ale25 \l 16394 </w:instrText>
          </w:r>
          <w:r w:rsidR="00D72BF4" w:rsidRPr="0079124F">
            <w:rPr>
              <w:sz w:val="23"/>
              <w:szCs w:val="23"/>
            </w:rPr>
            <w:fldChar w:fldCharType="separate"/>
          </w:r>
          <w:r w:rsidR="00474DC9" w:rsidRPr="00474DC9">
            <w:rPr>
              <w:noProof/>
              <w:sz w:val="23"/>
              <w:szCs w:val="23"/>
            </w:rPr>
            <w:t>(Kowalczyk, 2025)</w:t>
          </w:r>
          <w:r w:rsidR="00D72BF4" w:rsidRPr="0079124F">
            <w:rPr>
              <w:sz w:val="23"/>
              <w:szCs w:val="23"/>
            </w:rPr>
            <w:fldChar w:fldCharType="end"/>
          </w:r>
        </w:sdtContent>
      </w:sdt>
      <w:r w:rsidR="00E359DF" w:rsidRPr="0079124F">
        <w:rPr>
          <w:sz w:val="23"/>
          <w:szCs w:val="23"/>
        </w:rPr>
        <w:t xml:space="preserve">, si conocemos las clases o etiquetas </w:t>
      </w:r>
      <w:r w:rsidR="00A3323C" w:rsidRPr="0079124F">
        <w:rPr>
          <w:sz w:val="23"/>
          <w:szCs w:val="23"/>
        </w:rPr>
        <w:t>podemos usar</w:t>
      </w:r>
      <w:r w:rsidR="00266232" w:rsidRPr="0079124F">
        <w:rPr>
          <w:sz w:val="23"/>
          <w:szCs w:val="23"/>
        </w:rPr>
        <w:t xml:space="preserve"> </w:t>
      </w:r>
      <w:r w:rsidR="00C258C6" w:rsidRPr="0079124F">
        <w:rPr>
          <w:sz w:val="23"/>
          <w:szCs w:val="23"/>
        </w:rPr>
        <w:t>SVM en aprendizaje supervisado</w:t>
      </w:r>
      <w:r w:rsidR="00A3323C" w:rsidRPr="0079124F">
        <w:rPr>
          <w:sz w:val="23"/>
          <w:szCs w:val="23"/>
        </w:rPr>
        <w:t xml:space="preserve"> (es bastante usado)</w:t>
      </w:r>
      <w:r w:rsidR="00C258C6" w:rsidRPr="0079124F">
        <w:rPr>
          <w:sz w:val="23"/>
          <w:szCs w:val="23"/>
        </w:rPr>
        <w:t xml:space="preserve">, aunque </w:t>
      </w:r>
      <w:r w:rsidR="002B5DA5" w:rsidRPr="0079124F">
        <w:rPr>
          <w:sz w:val="23"/>
          <w:szCs w:val="23"/>
        </w:rPr>
        <w:t>también</w:t>
      </w:r>
      <w:r w:rsidR="00C258C6" w:rsidRPr="0079124F">
        <w:rPr>
          <w:sz w:val="23"/>
          <w:szCs w:val="23"/>
        </w:rPr>
        <w:t xml:space="preserve"> </w:t>
      </w:r>
      <w:r w:rsidR="002B5DA5" w:rsidRPr="0079124F">
        <w:rPr>
          <w:sz w:val="23"/>
          <w:szCs w:val="23"/>
        </w:rPr>
        <w:t xml:space="preserve">puede ser usado en aprendizaje no supervisado; </w:t>
      </w:r>
      <w:r w:rsidR="00F06CDA" w:rsidRPr="0079124F">
        <w:rPr>
          <w:sz w:val="23"/>
          <w:szCs w:val="23"/>
        </w:rPr>
        <w:t>Este algoritmo clasifica con una línea recta</w:t>
      </w:r>
      <w:r w:rsidR="006E2425" w:rsidRPr="0079124F">
        <w:rPr>
          <w:sz w:val="23"/>
          <w:szCs w:val="23"/>
        </w:rPr>
        <w:t>, de esto mismo depende del modelo</w:t>
      </w:r>
      <w:r w:rsidR="0012475B" w:rsidRPr="0079124F">
        <w:rPr>
          <w:sz w:val="23"/>
          <w:szCs w:val="23"/>
        </w:rPr>
        <w:t xml:space="preserve"> </w:t>
      </w:r>
      <w:sdt>
        <w:sdtPr>
          <w:rPr>
            <w:sz w:val="23"/>
            <w:szCs w:val="23"/>
          </w:rPr>
          <w:id w:val="1429466133"/>
          <w:citation/>
        </w:sdtPr>
        <w:sdtContent>
          <w:r w:rsidR="0012475B" w:rsidRPr="0079124F">
            <w:rPr>
              <w:sz w:val="23"/>
              <w:szCs w:val="23"/>
            </w:rPr>
            <w:fldChar w:fldCharType="begin"/>
          </w:r>
          <w:r w:rsidR="0012475B" w:rsidRPr="0079124F">
            <w:rPr>
              <w:sz w:val="23"/>
              <w:szCs w:val="23"/>
            </w:rPr>
            <w:instrText xml:space="preserve">CITATION Cor95 \l 16394 </w:instrText>
          </w:r>
          <w:r w:rsidR="0012475B" w:rsidRPr="0079124F">
            <w:rPr>
              <w:sz w:val="23"/>
              <w:szCs w:val="23"/>
            </w:rPr>
            <w:fldChar w:fldCharType="separate"/>
          </w:r>
          <w:r w:rsidR="00474DC9" w:rsidRPr="00474DC9">
            <w:rPr>
              <w:noProof/>
              <w:sz w:val="23"/>
              <w:szCs w:val="23"/>
            </w:rPr>
            <w:t>(Cortes &amp; Vapnik, 1995)</w:t>
          </w:r>
          <w:r w:rsidR="0012475B" w:rsidRPr="0079124F">
            <w:rPr>
              <w:sz w:val="23"/>
              <w:szCs w:val="23"/>
            </w:rPr>
            <w:fldChar w:fldCharType="end"/>
          </w:r>
        </w:sdtContent>
      </w:sdt>
      <w:r w:rsidR="000901AE" w:rsidRPr="0079124F">
        <w:rPr>
          <w:sz w:val="23"/>
          <w:szCs w:val="23"/>
        </w:rPr>
        <w:t xml:space="preserve">, esta línea la trazamos en los puntos </w:t>
      </w:r>
      <w:r w:rsidR="0012475B" w:rsidRPr="0079124F">
        <w:rPr>
          <w:sz w:val="23"/>
          <w:szCs w:val="23"/>
        </w:rPr>
        <w:t>más</w:t>
      </w:r>
      <w:r w:rsidR="000901AE" w:rsidRPr="0079124F">
        <w:rPr>
          <w:sz w:val="23"/>
          <w:szCs w:val="23"/>
        </w:rPr>
        <w:t xml:space="preserve"> cercana a ellas</w:t>
      </w:r>
      <w:r w:rsidR="00BB4BC6" w:rsidRPr="0079124F">
        <w:rPr>
          <w:sz w:val="23"/>
          <w:szCs w:val="23"/>
        </w:rPr>
        <w:t xml:space="preserve">, </w:t>
      </w:r>
      <w:r w:rsidR="00A8248F" w:rsidRPr="0079124F">
        <w:rPr>
          <w:sz w:val="23"/>
          <w:szCs w:val="23"/>
        </w:rPr>
        <w:t>se debe continuar con varias líneas hasta encontrar un margen perfectamente balanceado</w:t>
      </w:r>
      <w:r w:rsidR="00DF55E6" w:rsidRPr="0079124F">
        <w:rPr>
          <w:sz w:val="23"/>
          <w:szCs w:val="23"/>
        </w:rPr>
        <w:t xml:space="preserve">. </w:t>
      </w:r>
    </w:p>
    <w:p w14:paraId="5F87C30E" w14:textId="59CA672C" w:rsidR="00B91DC3" w:rsidRDefault="019799F8" w:rsidP="019799F8">
      <w:pPr>
        <w:spacing w:before="240"/>
        <w:jc w:val="both"/>
        <w:rPr>
          <w:sz w:val="23"/>
          <w:szCs w:val="23"/>
        </w:rPr>
      </w:pPr>
      <w:r w:rsidRPr="019799F8">
        <w:rPr>
          <w:sz w:val="23"/>
          <w:szCs w:val="23"/>
        </w:rPr>
        <w:t>Su fórmula fundamental es:</w:t>
      </w:r>
    </w:p>
    <w:p w14:paraId="1C542CAE" w14:textId="7123BFAF" w:rsidR="000A1CFA" w:rsidRPr="007D632A" w:rsidRDefault="000A1CFA"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=sign(</m:t>
          </m:r>
          <m:sSup>
            <m:sSupPr>
              <m:ctrlPr>
                <w:rPr>
                  <w:rFonts w:ascii="Cambria Math" w:hAnsi="Cambria Math"/>
                  <w:i/>
                  <w:sz w:val="23"/>
                  <w:szCs w:val="23"/>
                </w:rPr>
              </m:ctrlPr>
            </m:sSupPr>
            <m:e>
              <m:r>
                <w:rPr>
                  <w:rFonts w:ascii="Cambria Math" w:hAnsi="Cambria Math"/>
                  <w:sz w:val="23"/>
                  <w:szCs w:val="23"/>
                </w:rPr>
                <m:t>ω</m:t>
              </m:r>
            </m:e>
            <m:sup>
              <m:r>
                <w:rPr>
                  <w:rFonts w:ascii="Cambria Math" w:hAnsi="Cambria Math"/>
                  <w:sz w:val="23"/>
                  <w:szCs w:val="23"/>
                </w:rPr>
                <m:t>T</m:t>
              </m:r>
            </m:sup>
          </m:sSup>
          <m:r>
            <w:rPr>
              <w:rFonts w:ascii="Cambria Math" w:hAnsi="Cambria Math"/>
              <w:sz w:val="23"/>
              <w:szCs w:val="23"/>
            </w:rPr>
            <m:t>x+b)</m:t>
          </m:r>
        </m:oMath>
      </m:oMathPara>
    </w:p>
    <w:p w14:paraId="3A4C0A45" w14:textId="0060BD1D" w:rsidR="007D632A" w:rsidRPr="0079124F" w:rsidRDefault="00815FB8" w:rsidP="019799F8">
      <w:pPr>
        <w:spacing w:before="240"/>
        <w:jc w:val="both"/>
        <w:rPr>
          <w:sz w:val="23"/>
          <w:szCs w:val="23"/>
        </w:rPr>
      </w:pPr>
      <w:r>
        <w:rPr>
          <w:sz w:val="23"/>
          <w:szCs w:val="23"/>
        </w:rPr>
        <w:lastRenderedPageBreak/>
        <w:t>D</w:t>
      </w:r>
      <w:r w:rsidRPr="00815FB8">
        <w:rPr>
          <w:sz w:val="23"/>
          <w:szCs w:val="23"/>
        </w:rPr>
        <w:t xml:space="preserve">onde </w:t>
      </w:r>
      <w:r w:rsidRPr="00815FB8">
        <w:rPr>
          <w:rFonts w:ascii="Cambria Math" w:hAnsi="Cambria Math" w:cs="Cambria Math"/>
          <w:sz w:val="23"/>
          <w:szCs w:val="23"/>
        </w:rPr>
        <w:t>𝑥</w:t>
      </w:r>
      <w:r w:rsidRPr="00815FB8">
        <w:rPr>
          <w:sz w:val="23"/>
          <w:szCs w:val="23"/>
        </w:rPr>
        <w:t xml:space="preserve"> es el vector de características de entrada, </w:t>
      </w:r>
      <m:oMath>
        <m:r>
          <w:rPr>
            <w:rFonts w:ascii="Cambria Math" w:hAnsi="Cambria Math"/>
            <w:sz w:val="23"/>
            <w:szCs w:val="23"/>
          </w:rPr>
          <m:t>ω</m:t>
        </m:r>
      </m:oMath>
      <w:r w:rsidRPr="00815FB8">
        <w:rPr>
          <w:sz w:val="23"/>
          <w:szCs w:val="23"/>
        </w:rPr>
        <w:t xml:space="preserve"> es el vector de pesos que define la dirección del hiperplano, y </w:t>
      </w:r>
      <w:r w:rsidRPr="00815FB8">
        <w:rPr>
          <w:rFonts w:ascii="Cambria Math" w:hAnsi="Cambria Math" w:cs="Cambria Math"/>
          <w:sz w:val="23"/>
          <w:szCs w:val="23"/>
        </w:rPr>
        <w:t>𝑏</w:t>
      </w:r>
      <w:r w:rsidRPr="00815FB8">
        <w:rPr>
          <w:sz w:val="23"/>
          <w:szCs w:val="23"/>
        </w:rPr>
        <w:t xml:space="preserve"> es el sesgo o término independiente. El modelo busca maximizar el margen, es decir, la distancia entre el hiperplano y los vectores de soporte (los puntos de datos más cercanos a dicho hiperplano), lo que se traduce en un problema de optimización convexa con restricciones.</w:t>
      </w:r>
    </w:p>
    <w:p w14:paraId="48D378DA" w14:textId="60DA66AB" w:rsidR="00DF55E6" w:rsidRPr="0079124F" w:rsidRDefault="00DF55E6" w:rsidP="019799F8">
      <w:pPr>
        <w:spacing w:before="240"/>
        <w:jc w:val="both"/>
        <w:rPr>
          <w:sz w:val="23"/>
          <w:szCs w:val="23"/>
        </w:rPr>
      </w:pPr>
      <w:r w:rsidRPr="0079124F">
        <w:rPr>
          <w:sz w:val="23"/>
          <w:szCs w:val="23"/>
        </w:rPr>
        <w:t>Existe un parámetro que se puede usar en SVM</w:t>
      </w:r>
      <w:r w:rsidR="00B31296" w:rsidRPr="0079124F">
        <w:rPr>
          <w:sz w:val="23"/>
          <w:szCs w:val="23"/>
        </w:rPr>
        <w:t xml:space="preserve"> cuando la línea no clasifica bien la información,</w:t>
      </w:r>
      <w:r w:rsidR="00A52AB2" w:rsidRPr="0079124F">
        <w:rPr>
          <w:sz w:val="23"/>
          <w:szCs w:val="23"/>
        </w:rPr>
        <w:t xml:space="preserve"> este parámetro lo llamaremos C</w:t>
      </w:r>
      <w:r w:rsidR="006E091E" w:rsidRPr="0079124F">
        <w:rPr>
          <w:sz w:val="23"/>
          <w:szCs w:val="23"/>
        </w:rPr>
        <w:t>, este reajusta el hiperplano para ajustar</w:t>
      </w:r>
      <w:r w:rsidR="00A70C58" w:rsidRPr="0079124F">
        <w:rPr>
          <w:sz w:val="23"/>
          <w:szCs w:val="23"/>
        </w:rPr>
        <w:t xml:space="preserve"> de la mejor manera, este parámetro es ajustable y se puede</w:t>
      </w:r>
      <w:r w:rsidR="00082BB1" w:rsidRPr="0079124F">
        <w:rPr>
          <w:sz w:val="23"/>
          <w:szCs w:val="23"/>
        </w:rPr>
        <w:t xml:space="preserve"> adecuar al mejor valor y clasificar mejor los datos </w:t>
      </w:r>
      <w:sdt>
        <w:sdtPr>
          <w:rPr>
            <w:sz w:val="23"/>
            <w:szCs w:val="23"/>
          </w:rPr>
          <w:id w:val="-1592696745"/>
          <w:citation/>
        </w:sdtPr>
        <w:sdtContent>
          <w:r w:rsidR="00082BB1" w:rsidRPr="0079124F">
            <w:rPr>
              <w:sz w:val="23"/>
              <w:szCs w:val="23"/>
            </w:rPr>
            <w:fldChar w:fldCharType="begin"/>
          </w:r>
          <w:r w:rsidR="00082BB1" w:rsidRPr="0079124F">
            <w:rPr>
              <w:sz w:val="23"/>
              <w:szCs w:val="23"/>
            </w:rPr>
            <w:instrText xml:space="preserve"> CITATION cod25 \l 16394 </w:instrText>
          </w:r>
          <w:r w:rsidR="00082BB1" w:rsidRPr="0079124F">
            <w:rPr>
              <w:sz w:val="23"/>
              <w:szCs w:val="23"/>
            </w:rPr>
            <w:fldChar w:fldCharType="separate"/>
          </w:r>
          <w:r w:rsidR="00474DC9" w:rsidRPr="00474DC9">
            <w:rPr>
              <w:noProof/>
              <w:sz w:val="23"/>
              <w:szCs w:val="23"/>
            </w:rPr>
            <w:t>(codificandobits, 2025)</w:t>
          </w:r>
          <w:r w:rsidR="00082BB1" w:rsidRPr="0079124F">
            <w:rPr>
              <w:sz w:val="23"/>
              <w:szCs w:val="23"/>
            </w:rPr>
            <w:fldChar w:fldCharType="end"/>
          </w:r>
        </w:sdtContent>
      </w:sdt>
      <w:r w:rsidR="00082BB1" w:rsidRPr="0079124F">
        <w:rPr>
          <w:sz w:val="23"/>
          <w:szCs w:val="23"/>
        </w:rPr>
        <w:t>.</w:t>
      </w:r>
    </w:p>
    <w:p w14:paraId="1A9EFEBF" w14:textId="5261BE8D" w:rsidR="00A06824" w:rsidRPr="0079124F" w:rsidRDefault="019799F8" w:rsidP="019799F8">
      <w:pPr>
        <w:pStyle w:val="Heading2"/>
        <w:numPr>
          <w:ilvl w:val="1"/>
          <w:numId w:val="9"/>
        </w:numPr>
        <w:spacing w:before="240"/>
        <w:ind w:left="709" w:hanging="709"/>
        <w:jc w:val="both"/>
      </w:pPr>
      <w:bookmarkStart w:id="70" w:name="_Toc197264667"/>
      <w:bookmarkStart w:id="71" w:name="_Toc197264857"/>
      <w:bookmarkStart w:id="72" w:name="_Toc197791977"/>
      <w:r>
        <w:t>Jupyter notebook</w:t>
      </w:r>
      <w:bookmarkEnd w:id="70"/>
      <w:bookmarkEnd w:id="71"/>
      <w:bookmarkEnd w:id="72"/>
    </w:p>
    <w:p w14:paraId="0DEC30B2" w14:textId="1838647D" w:rsidR="007C1F75" w:rsidRPr="0079124F" w:rsidRDefault="019799F8" w:rsidP="019799F8">
      <w:pPr>
        <w:spacing w:before="240"/>
        <w:jc w:val="both"/>
        <w:rPr>
          <w:sz w:val="23"/>
          <w:szCs w:val="23"/>
        </w:rPr>
      </w:pPr>
      <w:r w:rsidRPr="019799F8">
        <w:rPr>
          <w:sz w:val="23"/>
          <w:szCs w:val="23"/>
        </w:rPr>
        <w:t>Jupyter notebook es una herramienta esencial a la hora de trabajar con machine learning y datos como tal, es un entorno interactivo que permite escribir código Python, este usa bibliotecas especializadas como: numpy, pandas y demás, aparte de esto documenta paso a paso el proceso y su ejecución en un solo archivo. Esto es muy importante y útil para proyectos de ciencia de datos e inteligencia artificial, donde no solo es esencial analizar datos sino también como se llegó a las conclusiones.</w:t>
      </w:r>
    </w:p>
    <w:p w14:paraId="2AD78B5C" w14:textId="39626A4B" w:rsidR="00B037B9" w:rsidRPr="0079124F" w:rsidRDefault="00B037B9" w:rsidP="019799F8">
      <w:pPr>
        <w:spacing w:before="240"/>
        <w:jc w:val="both"/>
        <w:rPr>
          <w:sz w:val="23"/>
          <w:szCs w:val="23"/>
        </w:rPr>
      </w:pPr>
      <w:r w:rsidRPr="0079124F">
        <w:rPr>
          <w:sz w:val="23"/>
          <w:szCs w:val="23"/>
        </w:rPr>
        <w:t>Al trabajar con jupyter podemos exportar los resultados en formatos como PDF o HTML</w:t>
      </w:r>
      <w:r w:rsidR="00F530BB" w:rsidRPr="0079124F">
        <w:rPr>
          <w:sz w:val="23"/>
          <w:szCs w:val="23"/>
        </w:rPr>
        <w:t xml:space="preserve">, esto hace que sea </w:t>
      </w:r>
      <w:r w:rsidR="00D46A42" w:rsidRPr="0079124F">
        <w:rPr>
          <w:sz w:val="23"/>
          <w:szCs w:val="23"/>
        </w:rPr>
        <w:t>más</w:t>
      </w:r>
      <w:r w:rsidR="00F530BB" w:rsidRPr="0079124F">
        <w:rPr>
          <w:sz w:val="23"/>
          <w:szCs w:val="23"/>
        </w:rPr>
        <w:t xml:space="preserve"> fácil compartir los resultados o agregar</w:t>
      </w:r>
      <w:r w:rsidR="007538A4" w:rsidRPr="0079124F">
        <w:rPr>
          <w:sz w:val="23"/>
          <w:szCs w:val="23"/>
        </w:rPr>
        <w:t xml:space="preserve"> en informes finales, vale destacar que se tienen </w:t>
      </w:r>
      <w:r w:rsidR="00D46A42" w:rsidRPr="0079124F">
        <w:rPr>
          <w:sz w:val="23"/>
          <w:szCs w:val="23"/>
        </w:rPr>
        <w:t>también</w:t>
      </w:r>
      <w:r w:rsidR="007538A4" w:rsidRPr="0079124F">
        <w:rPr>
          <w:sz w:val="23"/>
          <w:szCs w:val="23"/>
        </w:rPr>
        <w:t xml:space="preserve"> </w:t>
      </w:r>
      <w:r w:rsidR="00D46A42" w:rsidRPr="0079124F">
        <w:rPr>
          <w:sz w:val="23"/>
          <w:szCs w:val="23"/>
        </w:rPr>
        <w:t>Mark Down</w:t>
      </w:r>
      <w:r w:rsidR="00CE7C93" w:rsidRPr="0079124F">
        <w:rPr>
          <w:sz w:val="23"/>
          <w:szCs w:val="23"/>
        </w:rPr>
        <w:t xml:space="preserve"> para hacer el documento </w:t>
      </w:r>
      <w:r w:rsidR="00D46A42" w:rsidRPr="0079124F">
        <w:rPr>
          <w:sz w:val="23"/>
          <w:szCs w:val="23"/>
        </w:rPr>
        <w:t>más</w:t>
      </w:r>
      <w:r w:rsidR="00CE7C93" w:rsidRPr="0079124F">
        <w:rPr>
          <w:sz w:val="23"/>
          <w:szCs w:val="23"/>
        </w:rPr>
        <w:t xml:space="preserve"> narrativo y elegante </w:t>
      </w:r>
      <w:sdt>
        <w:sdtPr>
          <w:rPr>
            <w:sz w:val="23"/>
            <w:szCs w:val="23"/>
          </w:rPr>
          <w:id w:val="-1034110160"/>
          <w:citation/>
        </w:sdtPr>
        <w:sdtContent>
          <w:r w:rsidR="00CE7C93" w:rsidRPr="0079124F">
            <w:rPr>
              <w:sz w:val="23"/>
              <w:szCs w:val="23"/>
            </w:rPr>
            <w:fldChar w:fldCharType="begin"/>
          </w:r>
          <w:r w:rsidR="00CE7C93" w:rsidRPr="0079124F">
            <w:rPr>
              <w:sz w:val="23"/>
              <w:szCs w:val="23"/>
            </w:rPr>
            <w:instrText xml:space="preserve"> CITATION Per08 \l 16394 </w:instrText>
          </w:r>
          <w:r w:rsidR="00CE7C93" w:rsidRPr="0079124F">
            <w:rPr>
              <w:sz w:val="23"/>
              <w:szCs w:val="23"/>
            </w:rPr>
            <w:fldChar w:fldCharType="separate"/>
          </w:r>
          <w:r w:rsidR="00474DC9" w:rsidRPr="00474DC9">
            <w:rPr>
              <w:noProof/>
              <w:sz w:val="23"/>
              <w:szCs w:val="23"/>
            </w:rPr>
            <w:t>(Perez &amp; Granger, 2008)</w:t>
          </w:r>
          <w:r w:rsidR="00CE7C93" w:rsidRPr="0079124F">
            <w:rPr>
              <w:sz w:val="23"/>
              <w:szCs w:val="23"/>
            </w:rPr>
            <w:fldChar w:fldCharType="end"/>
          </w:r>
        </w:sdtContent>
      </w:sdt>
      <w:r w:rsidR="00CE7C93" w:rsidRPr="0079124F">
        <w:rPr>
          <w:sz w:val="23"/>
          <w:szCs w:val="23"/>
        </w:rPr>
        <w:t>.</w:t>
      </w:r>
    </w:p>
    <w:p w14:paraId="67FBB232" w14:textId="79134DE2" w:rsidR="003B48FF" w:rsidRPr="0079124F" w:rsidRDefault="019799F8" w:rsidP="019799F8">
      <w:pPr>
        <w:pStyle w:val="Heading2"/>
        <w:numPr>
          <w:ilvl w:val="1"/>
          <w:numId w:val="9"/>
        </w:numPr>
        <w:spacing w:before="240"/>
        <w:ind w:left="709" w:hanging="709"/>
        <w:jc w:val="both"/>
      </w:pPr>
      <w:bookmarkStart w:id="73" w:name="_Toc197264668"/>
      <w:bookmarkStart w:id="74" w:name="_Toc197264858"/>
      <w:bookmarkStart w:id="75" w:name="_Toc197791978"/>
      <w:r>
        <w:t>Python</w:t>
      </w:r>
      <w:bookmarkEnd w:id="73"/>
      <w:bookmarkEnd w:id="74"/>
      <w:bookmarkEnd w:id="75"/>
    </w:p>
    <w:p w14:paraId="56DA7095" w14:textId="7C3CC2A9" w:rsidR="007C1F75" w:rsidRPr="0079124F" w:rsidRDefault="00D46A42" w:rsidP="019799F8">
      <w:pPr>
        <w:spacing w:before="240"/>
        <w:jc w:val="both"/>
        <w:rPr>
          <w:sz w:val="23"/>
          <w:szCs w:val="23"/>
        </w:rPr>
      </w:pPr>
      <w:r w:rsidRPr="0079124F">
        <w:rPr>
          <w:sz w:val="23"/>
          <w:szCs w:val="23"/>
        </w:rPr>
        <w:t xml:space="preserve">Python es un lenguaje de programación muy popular </w:t>
      </w:r>
      <w:r w:rsidR="006A54B6" w:rsidRPr="0079124F">
        <w:rPr>
          <w:sz w:val="23"/>
          <w:szCs w:val="23"/>
        </w:rPr>
        <w:t>de código abierto, es conocido por su simplicidad y flexibilidad</w:t>
      </w:r>
      <w:r w:rsidR="00F31A44" w:rsidRPr="0079124F">
        <w:rPr>
          <w:sz w:val="23"/>
          <w:szCs w:val="23"/>
        </w:rPr>
        <w:t xml:space="preserve">. Este es bastante usado en áreas como ciencia de datos, machine learning y automatización </w:t>
      </w:r>
      <w:r w:rsidR="00E863BB" w:rsidRPr="0079124F">
        <w:rPr>
          <w:sz w:val="23"/>
          <w:szCs w:val="23"/>
        </w:rPr>
        <w:t>debido a su sintaxis clara y la amplia comunidad de desarrolladores que posee</w:t>
      </w:r>
      <w:r w:rsidR="00413B4B" w:rsidRPr="0079124F">
        <w:rPr>
          <w:sz w:val="23"/>
          <w:szCs w:val="23"/>
        </w:rPr>
        <w:t xml:space="preserve">. En el contexto de ML. Python </w:t>
      </w:r>
      <w:r w:rsidR="00F15E3F" w:rsidRPr="0079124F">
        <w:rPr>
          <w:sz w:val="23"/>
          <w:szCs w:val="23"/>
        </w:rPr>
        <w:t>sirve como base para implementar algoritmos de aprendizaje supervisado, como KNN o SVM</w:t>
      </w:r>
      <w:r w:rsidR="00CB7790" w:rsidRPr="0079124F">
        <w:rPr>
          <w:sz w:val="23"/>
          <w:szCs w:val="23"/>
        </w:rPr>
        <w:t xml:space="preserve">, su gran capacidad de integrarse con librerías especializadas hace que Python sea </w:t>
      </w:r>
      <w:r w:rsidR="004B5571" w:rsidRPr="0079124F">
        <w:rPr>
          <w:sz w:val="23"/>
          <w:szCs w:val="23"/>
        </w:rPr>
        <w:t xml:space="preserve">indispensable para proyectos de análisis de datos </w:t>
      </w:r>
      <w:sdt>
        <w:sdtPr>
          <w:rPr>
            <w:sz w:val="23"/>
            <w:szCs w:val="23"/>
          </w:rPr>
          <w:id w:val="-179662467"/>
          <w:citation/>
        </w:sdtPr>
        <w:sdtContent>
          <w:r w:rsidR="004B5571" w:rsidRPr="0079124F">
            <w:rPr>
              <w:sz w:val="23"/>
              <w:szCs w:val="23"/>
            </w:rPr>
            <w:fldChar w:fldCharType="begin"/>
          </w:r>
          <w:r w:rsidR="004B5571" w:rsidRPr="0079124F">
            <w:rPr>
              <w:sz w:val="23"/>
              <w:szCs w:val="23"/>
            </w:rPr>
            <w:instrText xml:space="preserve"> CITATION Van16 \l 16394 </w:instrText>
          </w:r>
          <w:r w:rsidR="004B5571" w:rsidRPr="0079124F">
            <w:rPr>
              <w:sz w:val="23"/>
              <w:szCs w:val="23"/>
            </w:rPr>
            <w:fldChar w:fldCharType="separate"/>
          </w:r>
          <w:r w:rsidR="00474DC9" w:rsidRPr="00474DC9">
            <w:rPr>
              <w:noProof/>
              <w:sz w:val="23"/>
              <w:szCs w:val="23"/>
            </w:rPr>
            <w:t>(VanderPlas, 2016)</w:t>
          </w:r>
          <w:r w:rsidR="004B5571" w:rsidRPr="0079124F">
            <w:rPr>
              <w:sz w:val="23"/>
              <w:szCs w:val="23"/>
            </w:rPr>
            <w:fldChar w:fldCharType="end"/>
          </w:r>
        </w:sdtContent>
      </w:sdt>
    </w:p>
    <w:p w14:paraId="4A711D8A" w14:textId="55E08C67" w:rsidR="00A95A26" w:rsidRPr="0079124F" w:rsidRDefault="019799F8" w:rsidP="019799F8">
      <w:pPr>
        <w:pStyle w:val="Heading2"/>
        <w:numPr>
          <w:ilvl w:val="1"/>
          <w:numId w:val="9"/>
        </w:numPr>
        <w:spacing w:before="240"/>
        <w:ind w:left="709" w:hanging="709"/>
        <w:jc w:val="both"/>
      </w:pPr>
      <w:bookmarkStart w:id="76" w:name="_Toc197264669"/>
      <w:bookmarkStart w:id="77" w:name="_Toc197264859"/>
      <w:bookmarkStart w:id="78" w:name="_Toc197791979"/>
      <w:r>
        <w:t>Librerías de Python</w:t>
      </w:r>
      <w:bookmarkEnd w:id="76"/>
      <w:bookmarkEnd w:id="77"/>
      <w:bookmarkEnd w:id="78"/>
    </w:p>
    <w:p w14:paraId="5F7EF16E" w14:textId="043B3E06" w:rsidR="00DE6F5F" w:rsidRPr="0079124F" w:rsidRDefault="019799F8" w:rsidP="019799F8">
      <w:pPr>
        <w:spacing w:before="240"/>
        <w:jc w:val="both"/>
        <w:rPr>
          <w:sz w:val="23"/>
          <w:szCs w:val="23"/>
        </w:rPr>
      </w:pPr>
      <w:r w:rsidRPr="019799F8">
        <w:rPr>
          <w:sz w:val="23"/>
          <w:szCs w:val="23"/>
        </w:rPr>
        <w:t>Las librerías de Python son extensiones que amplían las capacidades del lenguaje para tareas específicas. En este estudio, utilizamos varias bibliotecas clave que facilitan el procesamiento y análisis de datos educativos, algunas de estas se detallan a continuación.</w:t>
      </w:r>
    </w:p>
    <w:p w14:paraId="0AAF6F83" w14:textId="6CA30EF3" w:rsidR="007C1F75" w:rsidRPr="0079124F" w:rsidRDefault="019799F8" w:rsidP="019799F8">
      <w:pPr>
        <w:pStyle w:val="Heading3"/>
        <w:numPr>
          <w:ilvl w:val="2"/>
          <w:numId w:val="9"/>
        </w:numPr>
        <w:jc w:val="both"/>
      </w:pPr>
      <w:bookmarkStart w:id="79" w:name="_Toc197264670"/>
      <w:bookmarkStart w:id="80" w:name="_Toc197264860"/>
      <w:bookmarkStart w:id="81" w:name="_Toc197791980"/>
      <w:r>
        <w:t>Numpy</w:t>
      </w:r>
      <w:bookmarkEnd w:id="79"/>
      <w:bookmarkEnd w:id="80"/>
      <w:bookmarkEnd w:id="81"/>
    </w:p>
    <w:p w14:paraId="53D3D8FF" w14:textId="26C34905" w:rsidR="00DE6F5F" w:rsidRPr="0079124F" w:rsidRDefault="00955FBE" w:rsidP="019799F8">
      <w:pPr>
        <w:spacing w:before="240"/>
        <w:jc w:val="both"/>
        <w:rPr>
          <w:sz w:val="23"/>
          <w:szCs w:val="23"/>
        </w:rPr>
      </w:pPr>
      <w:r w:rsidRPr="0079124F">
        <w:rPr>
          <w:sz w:val="23"/>
          <w:szCs w:val="23"/>
        </w:rPr>
        <w:t xml:space="preserve">Esta biblioteca es esencial para realizar cálculos numéricos eficientes. Proporciona estructuras de datos como arreglos multidimensionales y funciones optimizadas para operaciones matemáticas. Por ejemplo, si queremos calcular estadísticas básicas sobre el rendimiento académico de los estudiantes, </w:t>
      </w:r>
      <w:r w:rsidR="00FD7E72" w:rsidRPr="0079124F">
        <w:rPr>
          <w:sz w:val="23"/>
          <w:szCs w:val="23"/>
        </w:rPr>
        <w:t>Numpy</w:t>
      </w:r>
      <w:r w:rsidRPr="0079124F">
        <w:rPr>
          <w:sz w:val="23"/>
          <w:szCs w:val="23"/>
        </w:rPr>
        <w:t xml:space="preserve"> puede manejar grandes volúmenes de datos de manera rápida y precisa</w:t>
      </w:r>
      <w:r w:rsidR="00120607" w:rsidRPr="0079124F">
        <w:rPr>
          <w:sz w:val="23"/>
          <w:szCs w:val="23"/>
        </w:rPr>
        <w:t xml:space="preserve"> </w:t>
      </w:r>
      <w:sdt>
        <w:sdtPr>
          <w:rPr>
            <w:sz w:val="23"/>
            <w:szCs w:val="23"/>
          </w:rPr>
          <w:id w:val="1768654266"/>
          <w:citation/>
        </w:sdtPr>
        <w:sdtContent>
          <w:r w:rsidR="00120607" w:rsidRPr="0079124F">
            <w:rPr>
              <w:sz w:val="23"/>
              <w:szCs w:val="23"/>
            </w:rPr>
            <w:fldChar w:fldCharType="begin"/>
          </w:r>
          <w:r w:rsidR="00120607" w:rsidRPr="0079124F">
            <w:rPr>
              <w:sz w:val="23"/>
              <w:szCs w:val="23"/>
            </w:rPr>
            <w:instrText xml:space="preserve"> CITATION Tra06 \l 16394 </w:instrText>
          </w:r>
          <w:r w:rsidR="00120607" w:rsidRPr="0079124F">
            <w:rPr>
              <w:sz w:val="23"/>
              <w:szCs w:val="23"/>
            </w:rPr>
            <w:fldChar w:fldCharType="separate"/>
          </w:r>
          <w:r w:rsidR="00474DC9" w:rsidRPr="00474DC9">
            <w:rPr>
              <w:noProof/>
              <w:sz w:val="23"/>
              <w:szCs w:val="23"/>
            </w:rPr>
            <w:t>(Oliphant, 2006)</w:t>
          </w:r>
          <w:r w:rsidR="00120607" w:rsidRPr="0079124F">
            <w:rPr>
              <w:sz w:val="23"/>
              <w:szCs w:val="23"/>
            </w:rPr>
            <w:fldChar w:fldCharType="end"/>
          </w:r>
        </w:sdtContent>
      </w:sdt>
      <w:r w:rsidR="00493AFC" w:rsidRPr="0079124F">
        <w:rPr>
          <w:sz w:val="23"/>
          <w:szCs w:val="23"/>
        </w:rPr>
        <w:t>.</w:t>
      </w:r>
    </w:p>
    <w:p w14:paraId="3CC75750" w14:textId="0B17AD74" w:rsidR="007C1F75" w:rsidRPr="0079124F" w:rsidRDefault="019799F8" w:rsidP="019799F8">
      <w:pPr>
        <w:pStyle w:val="Heading3"/>
        <w:numPr>
          <w:ilvl w:val="2"/>
          <w:numId w:val="9"/>
        </w:numPr>
        <w:jc w:val="both"/>
      </w:pPr>
      <w:bookmarkStart w:id="82" w:name="_Toc197264671"/>
      <w:bookmarkStart w:id="83" w:name="_Toc197264861"/>
      <w:bookmarkStart w:id="84" w:name="_Toc197791981"/>
      <w:r>
        <w:lastRenderedPageBreak/>
        <w:t>Pandas</w:t>
      </w:r>
      <w:bookmarkEnd w:id="82"/>
      <w:bookmarkEnd w:id="83"/>
      <w:bookmarkEnd w:id="84"/>
    </w:p>
    <w:p w14:paraId="713D1D77" w14:textId="411505D7" w:rsidR="00DE6F5F" w:rsidRPr="0079124F" w:rsidRDefault="00493AFC" w:rsidP="019799F8">
      <w:pPr>
        <w:spacing w:before="240"/>
        <w:jc w:val="both"/>
        <w:rPr>
          <w:sz w:val="23"/>
          <w:szCs w:val="23"/>
        </w:rPr>
      </w:pPr>
      <w:r w:rsidRPr="0079124F">
        <w:rPr>
          <w:sz w:val="23"/>
          <w:szCs w:val="23"/>
        </w:rPr>
        <w:t xml:space="preserve">Pandas es una biblioteca </w:t>
      </w:r>
      <w:r w:rsidR="001F1026">
        <w:rPr>
          <w:sz w:val="23"/>
          <w:szCs w:val="23"/>
        </w:rPr>
        <w:t xml:space="preserve">que está </w:t>
      </w:r>
      <w:r w:rsidRPr="0079124F">
        <w:rPr>
          <w:sz w:val="23"/>
          <w:szCs w:val="23"/>
        </w:rPr>
        <w:t xml:space="preserve">diseñada para </w:t>
      </w:r>
      <w:r w:rsidR="001F1026">
        <w:rPr>
          <w:sz w:val="23"/>
          <w:szCs w:val="23"/>
        </w:rPr>
        <w:t>realizar</w:t>
      </w:r>
      <w:r w:rsidRPr="0079124F">
        <w:rPr>
          <w:sz w:val="23"/>
          <w:szCs w:val="23"/>
        </w:rPr>
        <w:t xml:space="preserve"> análisis y manipulación de datos tabulares.</w:t>
      </w:r>
      <w:r w:rsidR="00260BFB" w:rsidRPr="0079124F">
        <w:rPr>
          <w:sz w:val="23"/>
          <w:szCs w:val="23"/>
        </w:rPr>
        <w:t xml:space="preserve"> (“Matrices y análisis de datos en Python con Pandas</w:t>
      </w:r>
      <w:r w:rsidR="00FD6C9E">
        <w:rPr>
          <w:sz w:val="23"/>
          <w:szCs w:val="23"/>
        </w:rPr>
        <w:t>.</w:t>
      </w:r>
      <w:r w:rsidRPr="0079124F">
        <w:rPr>
          <w:sz w:val="23"/>
          <w:szCs w:val="23"/>
        </w:rPr>
        <w:t xml:space="preserve"> Permite cargar, limpiar y transformar datos de manera sencilla, lo que es crucial cuando trabajamos con información heterogénea, como datos demográficos, asistencia escolar o resultados académicos. Por ejemplo, podemos usar Pandas para filtrar estudiantes con bajo rendimiento y analizar sus características comunes </w:t>
      </w:r>
      <w:sdt>
        <w:sdtPr>
          <w:rPr>
            <w:sz w:val="23"/>
            <w:szCs w:val="23"/>
          </w:rPr>
          <w:id w:val="1411737181"/>
          <w:citation/>
        </w:sdtPr>
        <w:sdtContent>
          <w:r w:rsidR="006F2D3B" w:rsidRPr="0079124F">
            <w:rPr>
              <w:sz w:val="23"/>
              <w:szCs w:val="23"/>
            </w:rPr>
            <w:fldChar w:fldCharType="begin"/>
          </w:r>
          <w:r w:rsidR="006F2D3B" w:rsidRPr="0079124F">
            <w:rPr>
              <w:sz w:val="23"/>
              <w:szCs w:val="23"/>
            </w:rPr>
            <w:instrText xml:space="preserve"> CITATION Mck12 \l 16394 </w:instrText>
          </w:r>
          <w:r w:rsidR="006F2D3B" w:rsidRPr="0079124F">
            <w:rPr>
              <w:sz w:val="23"/>
              <w:szCs w:val="23"/>
            </w:rPr>
            <w:fldChar w:fldCharType="separate"/>
          </w:r>
          <w:r w:rsidR="00474DC9" w:rsidRPr="00474DC9">
            <w:rPr>
              <w:noProof/>
              <w:sz w:val="23"/>
              <w:szCs w:val="23"/>
            </w:rPr>
            <w:t>(Mckinney, 2012)</w:t>
          </w:r>
          <w:r w:rsidR="006F2D3B" w:rsidRPr="0079124F">
            <w:rPr>
              <w:sz w:val="23"/>
              <w:szCs w:val="23"/>
            </w:rPr>
            <w:fldChar w:fldCharType="end"/>
          </w:r>
        </w:sdtContent>
      </w:sdt>
      <w:r w:rsidR="007B4807" w:rsidRPr="0079124F">
        <w:rPr>
          <w:sz w:val="23"/>
          <w:szCs w:val="23"/>
        </w:rPr>
        <w:t>.</w:t>
      </w:r>
    </w:p>
    <w:p w14:paraId="696C672F" w14:textId="5346348F" w:rsidR="00DC3167" w:rsidRPr="0079124F" w:rsidRDefault="019799F8" w:rsidP="019799F8">
      <w:pPr>
        <w:pStyle w:val="Heading3"/>
        <w:numPr>
          <w:ilvl w:val="2"/>
          <w:numId w:val="9"/>
        </w:numPr>
        <w:jc w:val="both"/>
      </w:pPr>
      <w:bookmarkStart w:id="85" w:name="_Toc197264672"/>
      <w:bookmarkStart w:id="86" w:name="_Toc197264862"/>
      <w:bookmarkStart w:id="87" w:name="_Toc197791982"/>
      <w:r>
        <w:t>Matplotlib</w:t>
      </w:r>
      <w:bookmarkEnd w:id="85"/>
      <w:bookmarkEnd w:id="86"/>
      <w:bookmarkEnd w:id="87"/>
    </w:p>
    <w:p w14:paraId="7C2EBED6" w14:textId="5522775F" w:rsidR="00DE6F5F" w:rsidRPr="0079124F" w:rsidRDefault="007B4807" w:rsidP="019799F8">
      <w:pPr>
        <w:spacing w:before="240"/>
        <w:jc w:val="both"/>
        <w:rPr>
          <w:sz w:val="23"/>
          <w:szCs w:val="23"/>
        </w:rPr>
      </w:pPr>
      <w:r w:rsidRPr="0079124F">
        <w:rPr>
          <w:sz w:val="23"/>
          <w:szCs w:val="23"/>
        </w:rPr>
        <w:t xml:space="preserve">Para visualizar patrones y tendencias en los datos, Matplotlib es una biblioteca fundamental. Nos permite crear gráficos como histogramas, diagramas de dispersión y líneas de tendencia, que ayudan a interpretar los resultados de manera más intuitiva. Por ejemplo, podemos graficar la relación entre la distancia al colegio y el rendimiento académico para identificar correlaciones visuales </w:t>
      </w:r>
      <w:sdt>
        <w:sdtPr>
          <w:rPr>
            <w:sz w:val="23"/>
            <w:szCs w:val="23"/>
          </w:rPr>
          <w:id w:val="114957002"/>
          <w:citation/>
        </w:sdtPr>
        <w:sdtContent>
          <w:r w:rsidR="00B750B9" w:rsidRPr="0079124F">
            <w:rPr>
              <w:sz w:val="23"/>
              <w:szCs w:val="23"/>
            </w:rPr>
            <w:fldChar w:fldCharType="begin"/>
          </w:r>
          <w:r w:rsidR="00B750B9" w:rsidRPr="0079124F">
            <w:rPr>
              <w:sz w:val="23"/>
              <w:szCs w:val="23"/>
            </w:rPr>
            <w:instrText xml:space="preserve"> CITATION Hun07 \l 16394 </w:instrText>
          </w:r>
          <w:r w:rsidR="00B750B9" w:rsidRPr="0079124F">
            <w:rPr>
              <w:sz w:val="23"/>
              <w:szCs w:val="23"/>
            </w:rPr>
            <w:fldChar w:fldCharType="separate"/>
          </w:r>
          <w:r w:rsidR="00474DC9" w:rsidRPr="00474DC9">
            <w:rPr>
              <w:noProof/>
              <w:sz w:val="23"/>
              <w:szCs w:val="23"/>
            </w:rPr>
            <w:t>(Hunter, 2007)</w:t>
          </w:r>
          <w:r w:rsidR="00B750B9" w:rsidRPr="0079124F">
            <w:rPr>
              <w:sz w:val="23"/>
              <w:szCs w:val="23"/>
            </w:rPr>
            <w:fldChar w:fldCharType="end"/>
          </w:r>
        </w:sdtContent>
      </w:sdt>
    </w:p>
    <w:p w14:paraId="52751F3A" w14:textId="6C45F691" w:rsidR="0085200B" w:rsidRPr="0079124F" w:rsidRDefault="019799F8" w:rsidP="019799F8">
      <w:pPr>
        <w:pStyle w:val="Heading3"/>
        <w:numPr>
          <w:ilvl w:val="2"/>
          <w:numId w:val="9"/>
        </w:numPr>
        <w:jc w:val="both"/>
      </w:pPr>
      <w:bookmarkStart w:id="88" w:name="_Toc197264673"/>
      <w:bookmarkStart w:id="89" w:name="_Toc197264863"/>
      <w:bookmarkStart w:id="90" w:name="_Toc197791983"/>
      <w:r>
        <w:t>Scikit-learn</w:t>
      </w:r>
      <w:bookmarkEnd w:id="88"/>
      <w:bookmarkEnd w:id="89"/>
      <w:bookmarkEnd w:id="90"/>
    </w:p>
    <w:p w14:paraId="06A11009" w14:textId="24D035B5" w:rsidR="00E201B2" w:rsidRPr="0079124F" w:rsidRDefault="00E201B2" w:rsidP="019799F8">
      <w:pPr>
        <w:jc w:val="both"/>
        <w:rPr>
          <w:sz w:val="23"/>
          <w:szCs w:val="23"/>
        </w:rPr>
      </w:pPr>
      <w:r w:rsidRPr="0079124F">
        <w:rPr>
          <w:sz w:val="23"/>
          <w:szCs w:val="23"/>
        </w:rPr>
        <w:t xml:space="preserve">Esta biblioteca es específica para machine learning y proporciona implementaciones listas para usar de algoritmos como KNN, SVM y Random Forest. En nuestro estudio, Scikit-learn nos permite entrenar modelos predictivos para identificar estudiantes en riesgo de bajo rendimiento basándonos en variables como el nivel socioeconómico o la asistencia escolar </w:t>
      </w:r>
      <w:sdt>
        <w:sdtPr>
          <w:id w:val="521977219"/>
          <w:citation/>
        </w:sdtPr>
        <w:sdtContent>
          <w:r w:rsidRPr="0079124F">
            <w:rPr>
              <w:sz w:val="23"/>
              <w:szCs w:val="23"/>
            </w:rPr>
            <w:fldChar w:fldCharType="begin"/>
          </w:r>
          <w:r w:rsidRPr="0079124F">
            <w:rPr>
              <w:sz w:val="23"/>
              <w:szCs w:val="23"/>
            </w:rPr>
            <w:instrText xml:space="preserve"> CITATION Ped11 \l 16394 </w:instrText>
          </w:r>
          <w:r w:rsidRPr="0079124F">
            <w:rPr>
              <w:sz w:val="23"/>
              <w:szCs w:val="23"/>
            </w:rPr>
            <w:fldChar w:fldCharType="separate"/>
          </w:r>
          <w:r w:rsidR="00474DC9" w:rsidRPr="00474DC9">
            <w:rPr>
              <w:noProof/>
              <w:sz w:val="23"/>
              <w:szCs w:val="23"/>
            </w:rPr>
            <w:t>(Pedregosa, Scikit-learn: Machine Learning in Python, 2011)</w:t>
          </w:r>
          <w:r w:rsidRPr="0079124F">
            <w:rPr>
              <w:sz w:val="23"/>
              <w:szCs w:val="23"/>
            </w:rPr>
            <w:fldChar w:fldCharType="end"/>
          </w:r>
        </w:sdtContent>
      </w:sdt>
      <w:r w:rsidRPr="0079124F">
        <w:rPr>
          <w:sz w:val="23"/>
          <w:szCs w:val="23"/>
        </w:rPr>
        <w:t>.</w:t>
      </w:r>
    </w:p>
    <w:p w14:paraId="71B82B6E" w14:textId="1E44ACB7" w:rsidR="00907664" w:rsidRPr="0079124F" w:rsidRDefault="019799F8" w:rsidP="019799F8">
      <w:pPr>
        <w:pStyle w:val="Heading2"/>
        <w:numPr>
          <w:ilvl w:val="1"/>
          <w:numId w:val="5"/>
        </w:numPr>
        <w:spacing w:before="240"/>
        <w:jc w:val="both"/>
      </w:pPr>
      <w:bookmarkStart w:id="91" w:name="_Toc197264674"/>
      <w:bookmarkStart w:id="92" w:name="_Toc197264864"/>
      <w:bookmarkStart w:id="93" w:name="_Toc197791984"/>
      <w:r>
        <w:t>Mejor modelo de machine learning</w:t>
      </w:r>
      <w:bookmarkEnd w:id="91"/>
      <w:bookmarkEnd w:id="92"/>
      <w:bookmarkEnd w:id="93"/>
    </w:p>
    <w:p w14:paraId="3AD6A0DB" w14:textId="20F1F4E7" w:rsidR="00266B81" w:rsidRPr="0079124F" w:rsidRDefault="002B3D10" w:rsidP="019799F8">
      <w:pPr>
        <w:jc w:val="both"/>
        <w:rPr>
          <w:sz w:val="23"/>
          <w:szCs w:val="23"/>
        </w:rPr>
      </w:pPr>
      <w:r w:rsidRPr="0079124F">
        <w:rPr>
          <w:sz w:val="23"/>
          <w:szCs w:val="23"/>
        </w:rPr>
        <w:t>En tareas de clasificación supervisada, elegir el mejor modelo no siempre es una tarea sencilla, especialmente cuando las clases dentro del conjunto de datos están desbalanceadas. En tales escenarios, métricas tradicionales como la exactitud (accuracy) pueden resultar engañosas, ya que un modelo puede obtener una alta puntuación simplemente acertando en la clase mayoritaria, ignorando completamente las minoritarias. Por esta razón, es fundamental utilizar métricas que reflejen de manera más justa el rendimiento global del modelo. Una de las métricas más utilizadas y adecuadas en estos casos es el F1-score ponderado</w:t>
      </w:r>
      <w:r w:rsidR="00D753D7" w:rsidRPr="0079124F">
        <w:rPr>
          <w:sz w:val="23"/>
          <w:szCs w:val="23"/>
        </w:rPr>
        <w:t xml:space="preserve"> </w:t>
      </w:r>
      <w:sdt>
        <w:sdtPr>
          <w:rPr>
            <w:sz w:val="23"/>
            <w:szCs w:val="23"/>
          </w:rPr>
          <w:id w:val="-904069793"/>
          <w:citation/>
        </w:sdtPr>
        <w:sdtContent>
          <w:r w:rsidR="00D753D7" w:rsidRPr="0079124F">
            <w:rPr>
              <w:sz w:val="23"/>
              <w:szCs w:val="23"/>
            </w:rPr>
            <w:fldChar w:fldCharType="begin"/>
          </w:r>
          <w:r w:rsidR="00D753D7" w:rsidRPr="0079124F">
            <w:rPr>
              <w:sz w:val="23"/>
              <w:szCs w:val="23"/>
            </w:rPr>
            <w:instrText xml:space="preserve"> CITATION Chi20 \l 16394 </w:instrText>
          </w:r>
          <w:r w:rsidR="00D753D7" w:rsidRPr="0079124F">
            <w:rPr>
              <w:sz w:val="23"/>
              <w:szCs w:val="23"/>
            </w:rPr>
            <w:fldChar w:fldCharType="separate"/>
          </w:r>
          <w:r w:rsidR="00474DC9" w:rsidRPr="00474DC9">
            <w:rPr>
              <w:noProof/>
              <w:sz w:val="23"/>
              <w:szCs w:val="23"/>
            </w:rPr>
            <w:t>(Chicco &amp; Jurman, 2020)</w:t>
          </w:r>
          <w:r w:rsidR="00D753D7" w:rsidRPr="0079124F">
            <w:rPr>
              <w:sz w:val="23"/>
              <w:szCs w:val="23"/>
            </w:rPr>
            <w:fldChar w:fldCharType="end"/>
          </w:r>
        </w:sdtContent>
      </w:sdt>
      <w:r w:rsidRPr="0079124F">
        <w:rPr>
          <w:sz w:val="23"/>
          <w:szCs w:val="23"/>
        </w:rPr>
        <w:t>.</w:t>
      </w:r>
    </w:p>
    <w:p w14:paraId="2E103960" w14:textId="1EB6A248" w:rsidR="00AF4EE4" w:rsidRPr="0079124F" w:rsidRDefault="019799F8" w:rsidP="019799F8">
      <w:pPr>
        <w:pStyle w:val="Heading3"/>
        <w:numPr>
          <w:ilvl w:val="2"/>
          <w:numId w:val="5"/>
        </w:numPr>
        <w:jc w:val="both"/>
      </w:pPr>
      <w:bookmarkStart w:id="94" w:name="_Toc197264675"/>
      <w:bookmarkStart w:id="95" w:name="_Toc197264865"/>
      <w:bookmarkStart w:id="96" w:name="_Toc197791985"/>
      <w:r>
        <w:t>F1-Score</w:t>
      </w:r>
      <w:bookmarkEnd w:id="94"/>
      <w:bookmarkEnd w:id="95"/>
      <w:bookmarkEnd w:id="96"/>
    </w:p>
    <w:p w14:paraId="30C5DC5C" w14:textId="36E15252" w:rsidR="002B3D10" w:rsidRPr="0079124F" w:rsidRDefault="019799F8" w:rsidP="019799F8">
      <w:pPr>
        <w:spacing w:before="120"/>
        <w:jc w:val="both"/>
        <w:rPr>
          <w:sz w:val="23"/>
          <w:szCs w:val="23"/>
        </w:rPr>
      </w:pPr>
      <w:r w:rsidRPr="019799F8">
        <w:rPr>
          <w:sz w:val="23"/>
          <w:szCs w:val="23"/>
        </w:rPr>
        <w:t>El F1-score es una medida que combina dos conceptos clave: la precisión, que evalúa cuántas de las predicciones positivas realizadas por el modelo fueron correctas, y la exhaustividad o recall, que indica cuántos de los casos positivos reales fueron identificados correctamente. Esta métrica se expresa como la media armónica entre ambos valores, lo que le da un enfoque equilibrado:</w:t>
      </w:r>
    </w:p>
    <w:p w14:paraId="7CC27FBF" w14:textId="248FE230" w:rsidR="002170D4" w:rsidRPr="0079124F" w:rsidRDefault="002170D4" w:rsidP="019799F8">
      <w:pPr>
        <w:spacing w:before="120"/>
        <w:jc w:val="both"/>
        <w:rPr>
          <w:sz w:val="23"/>
          <w:szCs w:val="23"/>
        </w:rPr>
      </w:pPr>
      <m:oMathPara>
        <m:oMath>
          <m:r>
            <w:rPr>
              <w:rFonts w:ascii="Cambria Math" w:hAnsi="Cambria Math"/>
              <w:sz w:val="23"/>
              <w:szCs w:val="23"/>
            </w:rPr>
            <m:t>F1=</m:t>
          </m:r>
          <m:f>
            <m:fPr>
              <m:ctrlPr>
                <w:rPr>
                  <w:rFonts w:ascii="Cambria Math" w:hAnsi="Cambria Math"/>
                  <w:i/>
                  <w:sz w:val="23"/>
                  <w:szCs w:val="23"/>
                </w:rPr>
              </m:ctrlPr>
            </m:fPr>
            <m:num>
              <m:r>
                <w:rPr>
                  <w:rFonts w:ascii="Cambria Math" w:hAnsi="Cambria Math"/>
                  <w:sz w:val="23"/>
                  <w:szCs w:val="23"/>
                </w:rPr>
                <m:t>Precisión*Exhaustividad</m:t>
              </m:r>
            </m:num>
            <m:den>
              <m:r>
                <w:rPr>
                  <w:rFonts w:ascii="Cambria Math" w:hAnsi="Cambria Math"/>
                  <w:sz w:val="23"/>
                  <w:szCs w:val="23"/>
                </w:rPr>
                <m:t>Precisión+Exhaustividad</m:t>
              </m:r>
            </m:den>
          </m:f>
        </m:oMath>
      </m:oMathPara>
    </w:p>
    <w:p w14:paraId="6593B11E" w14:textId="66CAF804" w:rsidR="00CA3CC2" w:rsidRPr="0079124F" w:rsidRDefault="00CA3CC2" w:rsidP="019799F8">
      <w:pPr>
        <w:spacing w:before="120"/>
        <w:jc w:val="both"/>
        <w:rPr>
          <w:sz w:val="23"/>
          <w:szCs w:val="23"/>
        </w:rPr>
      </w:pPr>
      <w:r w:rsidRPr="0079124F">
        <w:rPr>
          <w:sz w:val="23"/>
          <w:szCs w:val="23"/>
        </w:rPr>
        <w:t>Esta fórmula permite tener una idea clara del rendimiento del modelo, especialmente en situaciones donde hay un coste alto tanto por falsos positivos como por falsos negativos</w:t>
      </w:r>
      <w:r w:rsidR="0048531B" w:rsidRPr="0079124F">
        <w:rPr>
          <w:sz w:val="23"/>
          <w:szCs w:val="23"/>
        </w:rPr>
        <w:t xml:space="preserve"> </w:t>
      </w:r>
      <w:sdt>
        <w:sdtPr>
          <w:rPr>
            <w:sz w:val="23"/>
            <w:szCs w:val="23"/>
          </w:rPr>
          <w:id w:val="-31422397"/>
          <w:citation/>
        </w:sdtPr>
        <w:sdtContent>
          <w:r w:rsidR="0048531B" w:rsidRPr="0079124F">
            <w:rPr>
              <w:sz w:val="23"/>
              <w:szCs w:val="23"/>
            </w:rPr>
            <w:fldChar w:fldCharType="begin"/>
          </w:r>
          <w:r w:rsidR="0048531B" w:rsidRPr="0079124F">
            <w:rPr>
              <w:sz w:val="23"/>
              <w:szCs w:val="23"/>
            </w:rPr>
            <w:instrText xml:space="preserve"> CITATION Chi20 \l 16394 </w:instrText>
          </w:r>
          <w:r w:rsidR="0048531B" w:rsidRPr="0079124F">
            <w:rPr>
              <w:sz w:val="23"/>
              <w:szCs w:val="23"/>
            </w:rPr>
            <w:fldChar w:fldCharType="separate"/>
          </w:r>
          <w:r w:rsidR="00474DC9" w:rsidRPr="00474DC9">
            <w:rPr>
              <w:noProof/>
              <w:sz w:val="23"/>
              <w:szCs w:val="23"/>
            </w:rPr>
            <w:t>(Chicco &amp; Jurman, 2020)</w:t>
          </w:r>
          <w:r w:rsidR="0048531B" w:rsidRPr="0079124F">
            <w:rPr>
              <w:sz w:val="23"/>
              <w:szCs w:val="23"/>
            </w:rPr>
            <w:fldChar w:fldCharType="end"/>
          </w:r>
        </w:sdtContent>
      </w:sdt>
      <w:r w:rsidRPr="0079124F">
        <w:rPr>
          <w:sz w:val="23"/>
          <w:szCs w:val="23"/>
        </w:rPr>
        <w:t>.</w:t>
      </w:r>
    </w:p>
    <w:p w14:paraId="39346CF1" w14:textId="02DC6C62" w:rsidR="00907664" w:rsidRPr="0079124F" w:rsidRDefault="019799F8" w:rsidP="019799F8">
      <w:pPr>
        <w:pStyle w:val="Heading3"/>
        <w:numPr>
          <w:ilvl w:val="2"/>
          <w:numId w:val="5"/>
        </w:numPr>
        <w:jc w:val="both"/>
      </w:pPr>
      <w:bookmarkStart w:id="97" w:name="_Toc197264676"/>
      <w:bookmarkStart w:id="98" w:name="_Toc197264866"/>
      <w:bookmarkStart w:id="99" w:name="_Toc197791986"/>
      <w:r>
        <w:lastRenderedPageBreak/>
        <w:t>F1-Score ponderado</w:t>
      </w:r>
      <w:bookmarkEnd w:id="97"/>
      <w:bookmarkEnd w:id="98"/>
      <w:bookmarkEnd w:id="99"/>
    </w:p>
    <w:p w14:paraId="22CEC957" w14:textId="254CF8A5" w:rsidR="00907664" w:rsidRPr="0079124F" w:rsidRDefault="019799F8" w:rsidP="019799F8">
      <w:pPr>
        <w:spacing w:before="120"/>
        <w:jc w:val="both"/>
        <w:rPr>
          <w:sz w:val="23"/>
          <w:szCs w:val="23"/>
        </w:rPr>
      </w:pPr>
      <w:r w:rsidRPr="019799F8">
        <w:rPr>
          <w:sz w:val="23"/>
          <w:szCs w:val="23"/>
        </w:rPr>
        <w:t>Cuando se trabaja con múltiples clases, es común que algunas de ellas tengan muchas más muestras que otras. Para abordar esta desigualdad, se emplea el F1-score ponderado (también conocido como weighted F1-score), que tiene en cuenta la proporción de cada clase respecto al total del conjunto de datos. La fórmula para calcular esta métrica es la siguiente:</w:t>
      </w:r>
    </w:p>
    <w:p w14:paraId="0A1BD868" w14:textId="067819E0" w:rsidR="002E632B" w:rsidRPr="00F46AAB" w:rsidRDefault="00000000" w:rsidP="019799F8">
      <w:pPr>
        <w:spacing w:before="120"/>
        <w:jc w:val="both"/>
        <w:rPr>
          <w:sz w:val="23"/>
          <w:szCs w:val="23"/>
        </w:rPr>
      </w:pPr>
      <m:oMathPara>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ponderado</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num>
                <m:den>
                  <m:r>
                    <w:rPr>
                      <w:rFonts w:ascii="Cambria Math" w:hAnsi="Cambria Math"/>
                      <w:sz w:val="23"/>
                      <w:szCs w:val="23"/>
                    </w:rPr>
                    <m:t>N</m:t>
                  </m:r>
                </m:den>
              </m:f>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r>
                <w:rPr>
                  <w:rFonts w:ascii="Cambria Math" w:hAnsi="Cambria Math"/>
                  <w:sz w:val="23"/>
                  <w:szCs w:val="23"/>
                </w:rPr>
                <m:t>)</m:t>
              </m:r>
            </m:e>
          </m:nary>
        </m:oMath>
      </m:oMathPara>
    </w:p>
    <w:p w14:paraId="67AAD515" w14:textId="20E9FF51" w:rsidR="00F46AAB" w:rsidRDefault="019799F8" w:rsidP="019799F8">
      <w:pPr>
        <w:spacing w:before="120"/>
        <w:jc w:val="both"/>
        <w:rPr>
          <w:sz w:val="23"/>
          <w:szCs w:val="23"/>
        </w:rPr>
      </w:pPr>
      <w:r w:rsidRPr="019799F8">
        <w:rPr>
          <w:sz w:val="23"/>
          <w:szCs w:val="23"/>
        </w:rPr>
        <w:t xml:space="preserve">Donde: </w:t>
      </w:r>
    </w:p>
    <w:p w14:paraId="7E517140" w14:textId="1B9C2A76" w:rsidR="007E4078" w:rsidRDefault="00000000"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oMath>
      <w:r w:rsidR="007E4078">
        <w:rPr>
          <w:sz w:val="23"/>
          <w:szCs w:val="23"/>
        </w:rPr>
        <w:t xml:space="preserve"> es el número de muestras de la clase i</w:t>
      </w:r>
      <w:r w:rsidR="0013766E">
        <w:rPr>
          <w:sz w:val="23"/>
          <w:szCs w:val="23"/>
        </w:rPr>
        <w:t>.</w:t>
      </w:r>
    </w:p>
    <w:p w14:paraId="4B1CDE4A" w14:textId="1092D9E0" w:rsidR="0013766E" w:rsidRDefault="0013766E" w:rsidP="019799F8">
      <w:pPr>
        <w:pStyle w:val="ListParagraph"/>
        <w:numPr>
          <w:ilvl w:val="0"/>
          <w:numId w:val="10"/>
        </w:numPr>
        <w:spacing w:before="120"/>
        <w:jc w:val="both"/>
        <w:rPr>
          <w:sz w:val="23"/>
          <w:szCs w:val="23"/>
        </w:rPr>
      </w:pPr>
      <m:oMath>
        <m:r>
          <w:rPr>
            <w:rFonts w:ascii="Cambria Math" w:hAnsi="Cambria Math"/>
            <w:sz w:val="23"/>
            <w:szCs w:val="23"/>
          </w:rPr>
          <m:t>N</m:t>
        </m:r>
      </m:oMath>
      <w:r>
        <w:rPr>
          <w:sz w:val="23"/>
          <w:szCs w:val="23"/>
        </w:rPr>
        <w:t xml:space="preserve"> es el número total de muestras.</w:t>
      </w:r>
    </w:p>
    <w:p w14:paraId="63D2EFA9" w14:textId="58B3D6A0" w:rsidR="0013766E" w:rsidRPr="007E4078" w:rsidRDefault="00000000"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oMath>
      <w:r w:rsidR="009A0942">
        <w:rPr>
          <w:sz w:val="23"/>
          <w:szCs w:val="23"/>
        </w:rPr>
        <w:t xml:space="preserve"> es el F1-score correspondiente a la clase i.</w:t>
      </w:r>
    </w:p>
    <w:p w14:paraId="13BDAE19" w14:textId="5DFBAE04" w:rsidR="008324BD" w:rsidRPr="0079124F" w:rsidRDefault="008324BD" w:rsidP="00082BBC">
      <w:pPr>
        <w:spacing w:before="120"/>
        <w:jc w:val="both"/>
        <w:rPr>
          <w:sz w:val="23"/>
          <w:szCs w:val="23"/>
        </w:rPr>
      </w:pPr>
      <w:r w:rsidRPr="0079124F">
        <w:rPr>
          <w:sz w:val="23"/>
          <w:szCs w:val="23"/>
        </w:rPr>
        <w:t>Este enfoque garantiza que todas las clases, incluso aquellas con menor representación, contribuyan proporcionalmente a la evaluación general del modelo. De esta forma, se evita que el desempeño en clases mayoritarias o minoritarias se vea injustamente amplificado o minimizado</w:t>
      </w:r>
      <w:r w:rsidR="003C48E4" w:rsidRPr="0079124F">
        <w:rPr>
          <w:sz w:val="23"/>
          <w:szCs w:val="23"/>
        </w:rPr>
        <w:t xml:space="preserve"> </w:t>
      </w:r>
      <w:sdt>
        <w:sdtPr>
          <w:rPr>
            <w:sz w:val="23"/>
            <w:szCs w:val="23"/>
          </w:rPr>
          <w:id w:val="660895132"/>
          <w:citation/>
        </w:sdtPr>
        <w:sdtContent>
          <w:r w:rsidR="000B6F36" w:rsidRPr="0079124F">
            <w:rPr>
              <w:sz w:val="23"/>
              <w:szCs w:val="23"/>
            </w:rPr>
            <w:fldChar w:fldCharType="begin"/>
          </w:r>
          <w:r w:rsidR="000B6F36" w:rsidRPr="0079124F">
            <w:rPr>
              <w:sz w:val="23"/>
              <w:szCs w:val="23"/>
            </w:rPr>
            <w:instrText xml:space="preserve"> CITATION Sok09 \l 16394 </w:instrText>
          </w:r>
          <w:r w:rsidR="000B6F36" w:rsidRPr="0079124F">
            <w:rPr>
              <w:sz w:val="23"/>
              <w:szCs w:val="23"/>
            </w:rPr>
            <w:fldChar w:fldCharType="separate"/>
          </w:r>
          <w:r w:rsidR="00474DC9" w:rsidRPr="00474DC9">
            <w:rPr>
              <w:noProof/>
              <w:sz w:val="23"/>
              <w:szCs w:val="23"/>
            </w:rPr>
            <w:t>(Sokolova &amp; Lapalme, 2009)</w:t>
          </w:r>
          <w:r w:rsidR="000B6F36" w:rsidRPr="0079124F">
            <w:rPr>
              <w:sz w:val="23"/>
              <w:szCs w:val="23"/>
            </w:rPr>
            <w:fldChar w:fldCharType="end"/>
          </w:r>
        </w:sdtContent>
      </w:sdt>
      <w:r w:rsidRPr="0079124F">
        <w:rPr>
          <w:sz w:val="23"/>
          <w:szCs w:val="23"/>
        </w:rPr>
        <w:t>.</w:t>
      </w:r>
    </w:p>
    <w:p w14:paraId="761B28A0" w14:textId="4ECEAD8F" w:rsidR="0097560A" w:rsidRPr="0079124F" w:rsidRDefault="0097560A" w:rsidP="00082BBC">
      <w:pPr>
        <w:spacing w:before="120"/>
        <w:jc w:val="both"/>
        <w:rPr>
          <w:sz w:val="23"/>
          <w:szCs w:val="23"/>
        </w:rPr>
      </w:pPr>
      <w:r w:rsidRPr="0079124F">
        <w:rPr>
          <w:sz w:val="23"/>
          <w:szCs w:val="23"/>
        </w:rPr>
        <w:t>Al comparar distintos algoritmos de aprendizaje automático como XGBoost, LightGBM, MLP, CatBoost, entre otros, es recomendable utilizar una métrica que proporcione una visión global del rendimiento. En ese sentido, el F1-score ponderado resulta ideal, ya que evalúa de forma balanceada la capacidad del modelo para predecir correctamente todas las clases, independientemente de su proporción.</w:t>
      </w:r>
    </w:p>
    <w:p w14:paraId="07D0B904" w14:textId="119B9291" w:rsidR="0097560A" w:rsidRPr="0079124F" w:rsidRDefault="0097560A" w:rsidP="00082BBC">
      <w:pPr>
        <w:spacing w:before="120"/>
        <w:jc w:val="both"/>
        <w:rPr>
          <w:sz w:val="23"/>
          <w:szCs w:val="23"/>
        </w:rPr>
      </w:pPr>
      <w:r w:rsidRPr="0079124F">
        <w:rPr>
          <w:sz w:val="23"/>
          <w:szCs w:val="23"/>
        </w:rPr>
        <w:t>En un proyecto práctico, como el análisis de rendimiento académico de estudiantes, este criterio puede ser aplicado para seleccionar el mejor modelo entre varios entrenados. Por ejemplo, al implementar una función que evalúe el rendimiento de cada modelo y retorne el que tenga el F1 ponderado más alto, se puede garantizar que el modelo elegido tenga un buen desempeño general y no esté sesgado hacia clases específicas</w:t>
      </w:r>
      <w:r w:rsidR="000B6F36" w:rsidRPr="0079124F">
        <w:rPr>
          <w:sz w:val="23"/>
          <w:szCs w:val="23"/>
        </w:rPr>
        <w:t xml:space="preserve"> </w:t>
      </w:r>
      <w:sdt>
        <w:sdtPr>
          <w:rPr>
            <w:sz w:val="23"/>
            <w:szCs w:val="23"/>
          </w:rPr>
          <w:id w:val="-298539651"/>
          <w:citation/>
        </w:sdtPr>
        <w:sdtContent>
          <w:r w:rsidR="000C5FE2" w:rsidRPr="0079124F">
            <w:rPr>
              <w:sz w:val="23"/>
              <w:szCs w:val="23"/>
            </w:rPr>
            <w:fldChar w:fldCharType="begin"/>
          </w:r>
          <w:r w:rsidR="000C5FE2" w:rsidRPr="0079124F">
            <w:rPr>
              <w:sz w:val="23"/>
              <w:szCs w:val="23"/>
            </w:rPr>
            <w:instrText xml:space="preserve"> CITATION Ped111 \l 16394 </w:instrText>
          </w:r>
          <w:r w:rsidR="000C5FE2" w:rsidRPr="0079124F">
            <w:rPr>
              <w:sz w:val="23"/>
              <w:szCs w:val="23"/>
            </w:rPr>
            <w:fldChar w:fldCharType="separate"/>
          </w:r>
          <w:r w:rsidR="00474DC9" w:rsidRPr="00474DC9">
            <w:rPr>
              <w:noProof/>
              <w:sz w:val="23"/>
              <w:szCs w:val="23"/>
            </w:rPr>
            <w:t>(Pedregosa, Varaquaux, Gramfort, Michel, &amp; Thirion, 2011)</w:t>
          </w:r>
          <w:r w:rsidR="000C5FE2" w:rsidRPr="0079124F">
            <w:rPr>
              <w:sz w:val="23"/>
              <w:szCs w:val="23"/>
            </w:rPr>
            <w:fldChar w:fldCharType="end"/>
          </w:r>
        </w:sdtContent>
      </w:sdt>
      <w:r w:rsidRPr="0079124F">
        <w:rPr>
          <w:sz w:val="23"/>
          <w:szCs w:val="23"/>
        </w:rPr>
        <w:t>.</w:t>
      </w:r>
    </w:p>
    <w:p w14:paraId="1BB1C646" w14:textId="0709F738" w:rsidR="00A60810" w:rsidRPr="0079124F" w:rsidRDefault="00A60810">
      <w:pPr>
        <w:spacing w:before="240" w:after="240"/>
        <w:jc w:val="both"/>
        <w:rPr>
          <w:rFonts w:eastAsia="Garamond" w:cs="Garamond"/>
          <w:sz w:val="23"/>
          <w:szCs w:val="23"/>
        </w:rPr>
        <w:sectPr w:rsidR="00A60810" w:rsidRPr="0079124F">
          <w:headerReference w:type="default" r:id="rId32"/>
          <w:pgSz w:w="12242" w:h="15842"/>
          <w:pgMar w:top="1699" w:right="1440" w:bottom="1699" w:left="1584" w:header="720" w:footer="720" w:gutter="0"/>
          <w:cols w:space="720"/>
        </w:sectPr>
      </w:pPr>
    </w:p>
    <w:p w14:paraId="0E102E45" w14:textId="77777777" w:rsidR="00A60810" w:rsidRDefault="019799F8" w:rsidP="00E201B2">
      <w:pPr>
        <w:pStyle w:val="Heading1"/>
        <w:numPr>
          <w:ilvl w:val="0"/>
          <w:numId w:val="5"/>
        </w:numPr>
      </w:pPr>
      <w:bookmarkStart w:id="100" w:name="_Toc197264677"/>
      <w:bookmarkStart w:id="101" w:name="_Toc197264867"/>
      <w:bookmarkStart w:id="102" w:name="_Toc197791987"/>
      <w:commentRangeStart w:id="103"/>
      <w:r>
        <w:lastRenderedPageBreak/>
        <w:t>M</w:t>
      </w:r>
      <w:commentRangeStart w:id="104"/>
      <w:r>
        <w:t>arco metodológico</w:t>
      </w:r>
      <w:bookmarkEnd w:id="100"/>
      <w:bookmarkEnd w:id="101"/>
      <w:commentRangeEnd w:id="103"/>
      <w:r w:rsidR="00424BE6">
        <w:commentReference w:id="103"/>
      </w:r>
      <w:commentRangeEnd w:id="104"/>
      <w:r w:rsidR="00424BE6">
        <w:commentReference w:id="104"/>
      </w:r>
      <w:bookmarkEnd w:id="102"/>
    </w:p>
    <w:p w14:paraId="778054A0" w14:textId="7BD353F7" w:rsidR="00511BFF" w:rsidRDefault="00EE18A8" w:rsidP="008809E8">
      <w:pPr>
        <w:spacing w:before="120" w:after="120"/>
        <w:jc w:val="both"/>
        <w:rPr>
          <w:sz w:val="23"/>
          <w:szCs w:val="23"/>
        </w:rPr>
      </w:pPr>
      <w:r>
        <w:rPr>
          <w:sz w:val="23"/>
          <w:szCs w:val="23"/>
        </w:rPr>
        <w:t xml:space="preserve">El presente proyecto adopta </w:t>
      </w:r>
      <w:r w:rsidR="00CE7337">
        <w:rPr>
          <w:sz w:val="23"/>
          <w:szCs w:val="23"/>
        </w:rPr>
        <w:t xml:space="preserve">un enfoque cuantitativo, ya que se apoya en la recolección y el análisis de datos numéricos </w:t>
      </w:r>
      <w:r w:rsidR="001B191D">
        <w:rPr>
          <w:sz w:val="23"/>
          <w:szCs w:val="23"/>
        </w:rPr>
        <w:t>para identificar patrones relacionados con el bajo rendimiento académico</w:t>
      </w:r>
      <w:r w:rsidR="00B557CA">
        <w:rPr>
          <w:sz w:val="23"/>
          <w:szCs w:val="23"/>
        </w:rPr>
        <w:t>.</w:t>
      </w:r>
      <w:r w:rsidR="005C6381">
        <w:rPr>
          <w:sz w:val="23"/>
          <w:szCs w:val="23"/>
        </w:rPr>
        <w:t xml:space="preserve"> La investigación es aplicada, ya que</w:t>
      </w:r>
      <w:r w:rsidR="002F63A8">
        <w:rPr>
          <w:sz w:val="23"/>
          <w:szCs w:val="23"/>
        </w:rPr>
        <w:t xml:space="preserve"> busca solucionar un problema concreto en la unidad educativa San José Obrero</w:t>
      </w:r>
      <w:r w:rsidR="0040008B">
        <w:rPr>
          <w:sz w:val="23"/>
          <w:szCs w:val="23"/>
        </w:rPr>
        <w:t xml:space="preserve">, también es descriptiva ya que se enfoca en </w:t>
      </w:r>
      <w:r w:rsidR="009022A7">
        <w:rPr>
          <w:sz w:val="23"/>
          <w:szCs w:val="23"/>
        </w:rPr>
        <w:t>caracterizar variables involucradas y establecer relaciones entre ellas</w:t>
      </w:r>
      <w:r w:rsidR="00872869">
        <w:rPr>
          <w:sz w:val="23"/>
          <w:szCs w:val="23"/>
        </w:rPr>
        <w:t>.</w:t>
      </w:r>
    </w:p>
    <w:p w14:paraId="1BD5F313" w14:textId="1D73DEDB" w:rsidR="00511BFF" w:rsidRDefault="00511BFF" w:rsidP="008809E8">
      <w:pPr>
        <w:spacing w:before="120" w:after="120"/>
        <w:jc w:val="both"/>
        <w:rPr>
          <w:sz w:val="23"/>
          <w:szCs w:val="23"/>
        </w:rPr>
      </w:pPr>
      <w:r>
        <w:rPr>
          <w:sz w:val="23"/>
          <w:szCs w:val="23"/>
        </w:rPr>
        <w:t xml:space="preserve">Esta unidad educativa fue seleccionada </w:t>
      </w:r>
      <w:r w:rsidR="003E1B5B">
        <w:rPr>
          <w:sz w:val="23"/>
          <w:szCs w:val="23"/>
        </w:rPr>
        <w:t xml:space="preserve">como objetivo de estudio debido a sus características particulares, ya que se trata de un colegio </w:t>
      </w:r>
      <w:r w:rsidR="00817AF0">
        <w:rPr>
          <w:sz w:val="23"/>
          <w:szCs w:val="23"/>
        </w:rPr>
        <w:t>en área rural, donde</w:t>
      </w:r>
      <w:r w:rsidR="00713064">
        <w:rPr>
          <w:sz w:val="23"/>
          <w:szCs w:val="23"/>
        </w:rPr>
        <w:t xml:space="preserve"> se evidencias </w:t>
      </w:r>
      <w:r w:rsidR="003D1EAF">
        <w:rPr>
          <w:sz w:val="23"/>
          <w:szCs w:val="23"/>
        </w:rPr>
        <w:t xml:space="preserve">limitaciones de recursos educativos y </w:t>
      </w:r>
      <w:r w:rsidR="00137074">
        <w:rPr>
          <w:sz w:val="23"/>
          <w:szCs w:val="23"/>
        </w:rPr>
        <w:t xml:space="preserve">poco </w:t>
      </w:r>
      <w:r w:rsidR="003D1EAF">
        <w:rPr>
          <w:sz w:val="23"/>
          <w:szCs w:val="23"/>
        </w:rPr>
        <w:t>apoyo especializado.</w:t>
      </w:r>
    </w:p>
    <w:p w14:paraId="4210A833" w14:textId="391AE77F" w:rsidR="003D1EAF" w:rsidRPr="00A83C56" w:rsidRDefault="003D1EAF" w:rsidP="008809E8">
      <w:pPr>
        <w:spacing w:before="120" w:after="120"/>
        <w:jc w:val="both"/>
        <w:rPr>
          <w:sz w:val="23"/>
          <w:szCs w:val="23"/>
        </w:rPr>
      </w:pPr>
      <w:r>
        <w:rPr>
          <w:sz w:val="23"/>
          <w:szCs w:val="23"/>
        </w:rPr>
        <w:t>Estas condiciones influyen</w:t>
      </w:r>
      <w:r w:rsidR="00CE7565">
        <w:rPr>
          <w:sz w:val="23"/>
          <w:szCs w:val="23"/>
        </w:rPr>
        <w:t xml:space="preserve"> directamente en el rendimiento</w:t>
      </w:r>
      <w:r w:rsidR="006723AF">
        <w:rPr>
          <w:sz w:val="23"/>
          <w:szCs w:val="23"/>
        </w:rPr>
        <w:t xml:space="preserve"> académico de los estudiantes, lo que la convierte en un entorno</w:t>
      </w:r>
      <w:r w:rsidR="00AE7EA4">
        <w:rPr>
          <w:sz w:val="23"/>
          <w:szCs w:val="23"/>
        </w:rPr>
        <w:t xml:space="preserve"> adecuado para el análisis.</w:t>
      </w:r>
      <w:r w:rsidR="00072734">
        <w:rPr>
          <w:sz w:val="23"/>
          <w:szCs w:val="23"/>
        </w:rPr>
        <w:t xml:space="preserve"> El presente proyecto busca entender el pasado y presente mediante el histórico, para anticipar el futuro </w:t>
      </w:r>
      <w:r w:rsidR="007E1FB1">
        <w:rPr>
          <w:sz w:val="23"/>
          <w:szCs w:val="23"/>
        </w:rPr>
        <w:t>para</w:t>
      </w:r>
      <w:r w:rsidR="00072734">
        <w:rPr>
          <w:sz w:val="23"/>
          <w:szCs w:val="23"/>
        </w:rPr>
        <w:t xml:space="preserve"> intervenir de forma temprana</w:t>
      </w:r>
      <w:r w:rsidR="00381785">
        <w:rPr>
          <w:sz w:val="23"/>
          <w:szCs w:val="23"/>
        </w:rPr>
        <w:t xml:space="preserve"> por p</w:t>
      </w:r>
      <w:r w:rsidR="007E1FB1">
        <w:rPr>
          <w:sz w:val="23"/>
          <w:szCs w:val="23"/>
        </w:rPr>
        <w:t>ar</w:t>
      </w:r>
      <w:r w:rsidR="00381785">
        <w:rPr>
          <w:sz w:val="23"/>
          <w:szCs w:val="23"/>
        </w:rPr>
        <w:t>te de docentes y la dirección.</w:t>
      </w:r>
    </w:p>
    <w:p w14:paraId="2CC8E49E" w14:textId="0CE96045" w:rsidR="00A60810" w:rsidRPr="0079124F" w:rsidRDefault="00424BE6" w:rsidP="009026C4">
      <w:pPr>
        <w:pStyle w:val="Heading2"/>
        <w:numPr>
          <w:ilvl w:val="1"/>
          <w:numId w:val="7"/>
        </w:numPr>
      </w:pPr>
      <w:bookmarkStart w:id="105" w:name="_Toc197264678"/>
      <w:bookmarkStart w:id="106" w:name="_Toc197264868"/>
      <w:bookmarkStart w:id="107" w:name="_Toc197791988"/>
      <w:r w:rsidRPr="0079124F">
        <w:t>Área de estudio</w:t>
      </w:r>
      <w:bookmarkEnd w:id="105"/>
      <w:bookmarkEnd w:id="106"/>
      <w:bookmarkEnd w:id="107"/>
    </w:p>
    <w:p w14:paraId="33A3DAA5" w14:textId="2E00505A" w:rsidR="00E307A8" w:rsidRPr="0079124F" w:rsidRDefault="00FF3636" w:rsidP="0074038D">
      <w:pPr>
        <w:pBdr>
          <w:top w:val="nil"/>
          <w:left w:val="nil"/>
          <w:bottom w:val="nil"/>
          <w:right w:val="nil"/>
          <w:between w:val="nil"/>
        </w:pBdr>
        <w:spacing w:after="240" w:line="312" w:lineRule="auto"/>
        <w:jc w:val="both"/>
        <w:rPr>
          <w:rFonts w:eastAsia="Garamond" w:cs="Garamond"/>
          <w:color w:val="000000"/>
          <w:sz w:val="23"/>
          <w:szCs w:val="23"/>
        </w:rPr>
      </w:pPr>
      <w:r w:rsidRPr="0079124F">
        <w:rPr>
          <w:rFonts w:eastAsia="Garamond" w:cs="Garamond"/>
          <w:color w:val="000000"/>
          <w:sz w:val="23"/>
          <w:szCs w:val="23"/>
        </w:rPr>
        <w:t>El área de estudio se centra</w:t>
      </w:r>
      <w:r w:rsidR="008917AC" w:rsidRPr="0079124F">
        <w:rPr>
          <w:rFonts w:eastAsia="Garamond" w:cs="Garamond"/>
          <w:color w:val="000000"/>
          <w:sz w:val="23"/>
          <w:szCs w:val="23"/>
        </w:rPr>
        <w:t xml:space="preserve"> en la Unidad educativa San José Obrero ubicado en el País de Bolivi</w:t>
      </w:r>
      <w:r w:rsidR="005D11D4">
        <w:rPr>
          <w:rFonts w:eastAsia="Garamond" w:cs="Garamond"/>
          <w:color w:val="000000"/>
          <w:sz w:val="23"/>
          <w:szCs w:val="23"/>
        </w:rPr>
        <w:t>a</w:t>
      </w:r>
      <w:r w:rsidR="0074038D">
        <w:rPr>
          <w:rFonts w:eastAsia="Garamond" w:cs="Garamond"/>
          <w:color w:val="000000"/>
          <w:sz w:val="23"/>
          <w:szCs w:val="23"/>
        </w:rPr>
        <w:t>, departamento de Santa Cruz, provincia Ichilo</w:t>
      </w:r>
      <w:r w:rsidR="006A4E11">
        <w:rPr>
          <w:rFonts w:eastAsia="Garamond" w:cs="Garamond"/>
          <w:color w:val="000000"/>
          <w:sz w:val="23"/>
          <w:szCs w:val="23"/>
        </w:rPr>
        <w:t>. Esta está ubicada al norte de la ciudad de Santa Cruz de la Sierra</w:t>
      </w:r>
      <w:r w:rsidR="0050798B">
        <w:rPr>
          <w:rFonts w:eastAsia="Garamond" w:cs="Garamond"/>
          <w:color w:val="000000"/>
          <w:sz w:val="23"/>
          <w:szCs w:val="23"/>
        </w:rPr>
        <w:t xml:space="preserve"> y es una zona </w:t>
      </w:r>
      <w:r w:rsidR="00824CA7">
        <w:rPr>
          <w:rFonts w:eastAsia="Garamond" w:cs="Garamond"/>
          <w:color w:val="000000"/>
          <w:sz w:val="23"/>
          <w:szCs w:val="23"/>
        </w:rPr>
        <w:t>frutícola.</w:t>
      </w:r>
    </w:p>
    <w:p w14:paraId="7B1A8937" w14:textId="62255FC3" w:rsidR="001E345F" w:rsidRPr="0079124F" w:rsidRDefault="002F1507" w:rsidP="001E345F">
      <w:pPr>
        <w:keepNext/>
        <w:pBdr>
          <w:top w:val="nil"/>
          <w:left w:val="nil"/>
          <w:bottom w:val="nil"/>
          <w:right w:val="nil"/>
          <w:between w:val="nil"/>
        </w:pBdr>
        <w:spacing w:before="120" w:after="120" w:line="240" w:lineRule="auto"/>
        <w:jc w:val="center"/>
      </w:pPr>
      <w:r w:rsidRPr="002F1507">
        <w:rPr>
          <w:noProof/>
        </w:rPr>
        <w:drawing>
          <wp:inline distT="0" distB="0" distL="0" distR="0" wp14:anchorId="4ED7B67F" wp14:editId="64E4C189">
            <wp:extent cx="4655127" cy="2709852"/>
            <wp:effectExtent l="0" t="0" r="0" b="0"/>
            <wp:docPr id="1957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5780" name=""/>
                    <pic:cNvPicPr/>
                  </pic:nvPicPr>
                  <pic:blipFill>
                    <a:blip r:embed="rId33"/>
                    <a:stretch>
                      <a:fillRect/>
                    </a:stretch>
                  </pic:blipFill>
                  <pic:spPr>
                    <a:xfrm>
                      <a:off x="0" y="0"/>
                      <a:ext cx="4662132" cy="2713930"/>
                    </a:xfrm>
                    <a:prstGeom prst="rect">
                      <a:avLst/>
                    </a:prstGeom>
                  </pic:spPr>
                </pic:pic>
              </a:graphicData>
            </a:graphic>
          </wp:inline>
        </w:drawing>
      </w:r>
    </w:p>
    <w:p w14:paraId="069B93CA" w14:textId="2CA42E53" w:rsidR="00E307A8" w:rsidRPr="0079124F" w:rsidRDefault="001E345F" w:rsidP="00592494">
      <w:pPr>
        <w:pStyle w:val="Caption"/>
        <w:spacing w:before="0" w:after="0"/>
      </w:pPr>
      <w:bookmarkStart w:id="108" w:name="_Toc196569868"/>
      <w:bookmarkStart w:id="109" w:name="_Toc197792047"/>
      <w:r w:rsidRPr="0079124F">
        <w:t xml:space="preserve">Figura </w:t>
      </w:r>
      <w:r w:rsidR="00236638">
        <w:fldChar w:fldCharType="begin"/>
      </w:r>
      <w:r w:rsidR="00236638">
        <w:instrText xml:space="preserve"> STYLEREF 2 \s </w:instrText>
      </w:r>
      <w:r w:rsidR="00236638">
        <w:fldChar w:fldCharType="separate"/>
      </w:r>
      <w:r w:rsidR="007715CD">
        <w:rPr>
          <w:noProof/>
        </w:rPr>
        <w:t>3.1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Ubicación Geográfica de Bolivia</w:t>
      </w:r>
      <w:bookmarkEnd w:id="108"/>
      <w:bookmarkEnd w:id="109"/>
    </w:p>
    <w:p w14:paraId="2B1C01D7" w14:textId="73ED1836" w:rsidR="00E307A8" w:rsidRPr="0079124F" w:rsidRDefault="00E307A8"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Google </w:t>
      </w:r>
      <w:r w:rsidR="00D95767" w:rsidRPr="0079124F">
        <w:rPr>
          <w:rFonts w:ascii="Times" w:hAnsi="Times"/>
          <w:b/>
          <w:sz w:val="18"/>
          <w:szCs w:val="18"/>
        </w:rPr>
        <w:t>E</w:t>
      </w:r>
      <w:r w:rsidR="00B67AA4" w:rsidRPr="0079124F">
        <w:rPr>
          <w:rFonts w:ascii="Times" w:hAnsi="Times"/>
          <w:b/>
          <w:sz w:val="18"/>
          <w:szCs w:val="18"/>
        </w:rPr>
        <w:t>arth (202</w:t>
      </w:r>
      <w:r w:rsidR="00C256DF" w:rsidRPr="0079124F">
        <w:rPr>
          <w:rFonts w:ascii="Times" w:hAnsi="Times"/>
          <w:b/>
          <w:sz w:val="18"/>
          <w:szCs w:val="18"/>
        </w:rPr>
        <w:t>5</w:t>
      </w:r>
      <w:r w:rsidR="00B67AA4" w:rsidRPr="0079124F">
        <w:rPr>
          <w:rFonts w:ascii="Times" w:hAnsi="Times"/>
          <w:b/>
          <w:sz w:val="18"/>
          <w:szCs w:val="18"/>
        </w:rPr>
        <w:t>)</w:t>
      </w:r>
    </w:p>
    <w:p w14:paraId="22A86CA4" w14:textId="77777777" w:rsidR="00A60810" w:rsidRPr="0079124F" w:rsidRDefault="00424BE6" w:rsidP="009026C4">
      <w:pPr>
        <w:pStyle w:val="Heading2"/>
        <w:numPr>
          <w:ilvl w:val="1"/>
          <w:numId w:val="7"/>
        </w:numPr>
        <w:ind w:left="680"/>
      </w:pPr>
      <w:bookmarkStart w:id="110" w:name="_Toc197264679"/>
      <w:bookmarkStart w:id="111" w:name="_Toc197264869"/>
      <w:bookmarkStart w:id="112" w:name="_Toc197791989"/>
      <w:r w:rsidRPr="0079124F">
        <w:lastRenderedPageBreak/>
        <w:t>Flujograma metodológico</w:t>
      </w:r>
      <w:bookmarkEnd w:id="110"/>
      <w:bookmarkEnd w:id="111"/>
      <w:bookmarkEnd w:id="112"/>
    </w:p>
    <w:p w14:paraId="325CA78C" w14:textId="77777777" w:rsidR="00A60810" w:rsidRPr="0079124F" w:rsidRDefault="00424BE6">
      <w:pPr>
        <w:pBdr>
          <w:top w:val="nil"/>
          <w:left w:val="nil"/>
          <w:bottom w:val="nil"/>
          <w:right w:val="nil"/>
          <w:between w:val="nil"/>
        </w:pBdr>
        <w:rPr>
          <w:rFonts w:eastAsia="Garamond" w:cs="Garamond"/>
          <w:color w:val="000000"/>
          <w:sz w:val="23"/>
          <w:szCs w:val="23"/>
        </w:rPr>
      </w:pPr>
      <w:r w:rsidRPr="0079124F">
        <w:rPr>
          <w:rFonts w:eastAsia="Garamond" w:cs="Garamond"/>
          <w:color w:val="000000"/>
          <w:sz w:val="23"/>
          <w:szCs w:val="23"/>
        </w:rPr>
        <w:t>Incluir un diagrama de flujo con los pasos a seguir para el desarrollo del proyecto.</w:t>
      </w:r>
    </w:p>
    <w:p w14:paraId="243C1D42" w14:textId="79E5D699" w:rsidR="00FB6DB8" w:rsidRPr="0079124F" w:rsidRDefault="008C5CC3" w:rsidP="00FB6DB8">
      <w:pPr>
        <w:keepNext/>
        <w:pBdr>
          <w:top w:val="nil"/>
          <w:left w:val="nil"/>
          <w:bottom w:val="nil"/>
          <w:right w:val="nil"/>
          <w:between w:val="nil"/>
        </w:pBdr>
        <w:jc w:val="center"/>
      </w:pPr>
      <w:r>
        <w:rPr>
          <w:noProof/>
        </w:rPr>
        <w:drawing>
          <wp:inline distT="0" distB="0" distL="0" distR="0" wp14:anchorId="520FA47A" wp14:editId="640093FA">
            <wp:extent cx="5486400" cy="4693444"/>
            <wp:effectExtent l="0" t="0" r="0" b="0"/>
            <wp:docPr id="1263141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693444"/>
                    </a:xfrm>
                    <a:prstGeom prst="rect">
                      <a:avLst/>
                    </a:prstGeom>
                    <a:noFill/>
                    <a:ln>
                      <a:noFill/>
                    </a:ln>
                  </pic:spPr>
                </pic:pic>
              </a:graphicData>
            </a:graphic>
          </wp:inline>
        </w:drawing>
      </w:r>
    </w:p>
    <w:p w14:paraId="279462C7" w14:textId="37FE0EBB" w:rsidR="00A60810" w:rsidRPr="0079124F" w:rsidRDefault="00FB6DB8" w:rsidP="008C5CC3">
      <w:pPr>
        <w:pStyle w:val="Caption"/>
        <w:rPr>
          <w:rFonts w:eastAsia="Garamond" w:cs="Garamond"/>
          <w:color w:val="000000"/>
          <w:sz w:val="23"/>
          <w:szCs w:val="23"/>
        </w:rPr>
      </w:pPr>
      <w:bookmarkStart w:id="113" w:name="_Toc196569869"/>
      <w:bookmarkStart w:id="114" w:name="_Toc197792048"/>
      <w:r w:rsidRPr="0079124F">
        <w:t xml:space="preserve">Figura </w:t>
      </w:r>
      <w:r w:rsidR="00236638">
        <w:fldChar w:fldCharType="begin"/>
      </w:r>
      <w:r w:rsidR="00236638">
        <w:instrText xml:space="preserve"> STYLEREF 2 \s </w:instrText>
      </w:r>
      <w:r w:rsidR="00236638">
        <w:fldChar w:fldCharType="separate"/>
      </w:r>
      <w:r w:rsidR="007715CD">
        <w:rPr>
          <w:noProof/>
        </w:rPr>
        <w:t>3.2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Flujograma metodológico</w:t>
      </w:r>
      <w:bookmarkEnd w:id="113"/>
      <w:bookmarkEnd w:id="114"/>
    </w:p>
    <w:p w14:paraId="3B2D7BBD" w14:textId="209A37E1" w:rsidR="00891C18" w:rsidRDefault="008B7E75" w:rsidP="006C5836">
      <w:pPr>
        <w:pStyle w:val="ListParagraph"/>
        <w:numPr>
          <w:ilvl w:val="0"/>
          <w:numId w:val="4"/>
        </w:numPr>
        <w:jc w:val="both"/>
        <w:rPr>
          <w:rFonts w:eastAsia="Garamond" w:cs="Garamond"/>
          <w:sz w:val="23"/>
          <w:szCs w:val="23"/>
        </w:rPr>
      </w:pPr>
      <w:r>
        <w:rPr>
          <w:rFonts w:eastAsia="Garamond" w:cs="Garamond"/>
          <w:sz w:val="23"/>
          <w:szCs w:val="23"/>
        </w:rPr>
        <w:t xml:space="preserve">Se accede a los registros académicos </w:t>
      </w:r>
      <w:r w:rsidR="00671060">
        <w:rPr>
          <w:rFonts w:eastAsia="Garamond" w:cs="Garamond"/>
          <w:sz w:val="23"/>
          <w:szCs w:val="23"/>
        </w:rPr>
        <w:t>desde el año 2015 al 2024 para obtener calificaciones y datos personales de los estudiantes</w:t>
      </w:r>
      <w:r w:rsidR="004A0D39">
        <w:rPr>
          <w:rFonts w:eastAsia="Garamond" w:cs="Garamond"/>
          <w:sz w:val="23"/>
          <w:szCs w:val="23"/>
        </w:rPr>
        <w:t>. Se organiza en una sola estructura</w:t>
      </w:r>
      <w:r w:rsidR="004B2AE4">
        <w:rPr>
          <w:rFonts w:eastAsia="Garamond" w:cs="Garamond"/>
          <w:sz w:val="23"/>
          <w:szCs w:val="23"/>
        </w:rPr>
        <w:t xml:space="preserve"> uniforme para facilitar su posterior análisis.</w:t>
      </w:r>
    </w:p>
    <w:p w14:paraId="5BF158BD" w14:textId="03F8E33E" w:rsidR="004B2AE4" w:rsidRDefault="004B2AE4" w:rsidP="006C5836">
      <w:pPr>
        <w:pStyle w:val="ListParagraph"/>
        <w:numPr>
          <w:ilvl w:val="0"/>
          <w:numId w:val="4"/>
        </w:numPr>
        <w:jc w:val="both"/>
        <w:rPr>
          <w:rFonts w:eastAsia="Garamond" w:cs="Garamond"/>
          <w:sz w:val="23"/>
          <w:szCs w:val="23"/>
        </w:rPr>
      </w:pPr>
      <w:r>
        <w:rPr>
          <w:rFonts w:eastAsia="Garamond" w:cs="Garamond"/>
          <w:sz w:val="23"/>
          <w:szCs w:val="23"/>
        </w:rPr>
        <w:t xml:space="preserve">Preprocesamiento y limpieza de datos: </w:t>
      </w:r>
      <w:r w:rsidR="008554EC">
        <w:rPr>
          <w:rFonts w:eastAsia="Garamond" w:cs="Garamond"/>
          <w:sz w:val="23"/>
          <w:szCs w:val="23"/>
        </w:rPr>
        <w:t>Se identifican y corrigen inconsistencias, valores atípicos o faltantes en los datos recolectados</w:t>
      </w:r>
      <w:r w:rsidR="001A7071">
        <w:rPr>
          <w:rFonts w:eastAsia="Garamond" w:cs="Garamond"/>
          <w:sz w:val="23"/>
          <w:szCs w:val="23"/>
        </w:rPr>
        <w:t xml:space="preserve">. Se estandarizan formatos y se transforman cuando es </w:t>
      </w:r>
      <w:r w:rsidR="00282CE4">
        <w:rPr>
          <w:rFonts w:eastAsia="Garamond" w:cs="Garamond"/>
          <w:sz w:val="23"/>
          <w:szCs w:val="23"/>
        </w:rPr>
        <w:t>necesario para garantizar la integridad de la información.</w:t>
      </w:r>
    </w:p>
    <w:p w14:paraId="6E6F2D4F" w14:textId="3D54DE91" w:rsidR="00282CE4" w:rsidRDefault="00385070" w:rsidP="006C5836">
      <w:pPr>
        <w:pStyle w:val="ListParagraph"/>
        <w:numPr>
          <w:ilvl w:val="0"/>
          <w:numId w:val="4"/>
        </w:numPr>
        <w:jc w:val="both"/>
        <w:rPr>
          <w:rFonts w:eastAsia="Garamond" w:cs="Garamond"/>
          <w:sz w:val="23"/>
          <w:szCs w:val="23"/>
        </w:rPr>
      </w:pPr>
      <w:r>
        <w:rPr>
          <w:rFonts w:eastAsia="Garamond" w:cs="Garamond"/>
          <w:sz w:val="23"/>
          <w:szCs w:val="23"/>
        </w:rPr>
        <w:t>¿Datos</w:t>
      </w:r>
      <w:r w:rsidR="005B158E">
        <w:rPr>
          <w:rFonts w:eastAsia="Garamond" w:cs="Garamond"/>
          <w:sz w:val="23"/>
          <w:szCs w:val="23"/>
        </w:rPr>
        <w:t xml:space="preserve"> de calidad para análisis estadístico?: Se verifica si los datos cumplen con </w:t>
      </w:r>
      <w:r w:rsidR="00F067E1">
        <w:rPr>
          <w:rFonts w:eastAsia="Garamond" w:cs="Garamond"/>
          <w:sz w:val="23"/>
          <w:szCs w:val="23"/>
        </w:rPr>
        <w:t>los requisitos mínimos de calidad</w:t>
      </w:r>
      <w:r w:rsidR="0033110A">
        <w:rPr>
          <w:rFonts w:eastAsia="Garamond" w:cs="Garamond"/>
          <w:sz w:val="23"/>
          <w:szCs w:val="23"/>
        </w:rPr>
        <w:t xml:space="preserve"> para realizar análisis estadísticos confiables. Si no es así, se regresa al paso de preprocesamiento para mejorar la calidad.</w:t>
      </w:r>
    </w:p>
    <w:p w14:paraId="0A8CA77D" w14:textId="21A80BD5" w:rsidR="0033110A" w:rsidRDefault="00DD1D64" w:rsidP="006C5836">
      <w:pPr>
        <w:pStyle w:val="ListParagraph"/>
        <w:numPr>
          <w:ilvl w:val="0"/>
          <w:numId w:val="4"/>
        </w:numPr>
        <w:jc w:val="both"/>
        <w:rPr>
          <w:rFonts w:eastAsia="Garamond" w:cs="Garamond"/>
          <w:sz w:val="23"/>
          <w:szCs w:val="23"/>
        </w:rPr>
      </w:pPr>
      <w:r>
        <w:rPr>
          <w:rFonts w:eastAsia="Garamond" w:cs="Garamond"/>
          <w:sz w:val="23"/>
          <w:szCs w:val="23"/>
        </w:rPr>
        <w:t>Análisis de evolución del rendimiento académico:</w:t>
      </w:r>
      <w:r w:rsidR="00AC6F15">
        <w:rPr>
          <w:rFonts w:eastAsia="Garamond" w:cs="Garamond"/>
          <w:sz w:val="23"/>
          <w:szCs w:val="23"/>
        </w:rPr>
        <w:t xml:space="preserve"> Se estudian las tendencias y patrones del </w:t>
      </w:r>
      <w:r w:rsidR="002934E1">
        <w:rPr>
          <w:rFonts w:eastAsia="Garamond" w:cs="Garamond"/>
          <w:sz w:val="23"/>
          <w:szCs w:val="23"/>
        </w:rPr>
        <w:t>rendimiento académico</w:t>
      </w:r>
      <w:r w:rsidR="00AC6F15">
        <w:rPr>
          <w:rFonts w:eastAsia="Garamond" w:cs="Garamond"/>
          <w:sz w:val="23"/>
          <w:szCs w:val="23"/>
        </w:rPr>
        <w:t xml:space="preserve"> por estudiante</w:t>
      </w:r>
      <w:r w:rsidR="00693D1A">
        <w:rPr>
          <w:rFonts w:eastAsia="Garamond" w:cs="Garamond"/>
          <w:sz w:val="23"/>
          <w:szCs w:val="23"/>
        </w:rPr>
        <w:t xml:space="preserve"> a largo de las gestiones 2015 al 2024, identificando </w:t>
      </w:r>
      <w:r w:rsidR="002934E1">
        <w:rPr>
          <w:rFonts w:eastAsia="Garamond" w:cs="Garamond"/>
          <w:sz w:val="23"/>
          <w:szCs w:val="23"/>
        </w:rPr>
        <w:t>cambios significativos y comportamientos característicos por el nivel educativo.</w:t>
      </w:r>
    </w:p>
    <w:p w14:paraId="0C68FD96" w14:textId="79478D67" w:rsidR="002934E1" w:rsidRDefault="005A62FF" w:rsidP="006C5836">
      <w:pPr>
        <w:pStyle w:val="ListParagraph"/>
        <w:numPr>
          <w:ilvl w:val="0"/>
          <w:numId w:val="4"/>
        </w:numPr>
        <w:jc w:val="both"/>
        <w:rPr>
          <w:rFonts w:eastAsia="Garamond" w:cs="Garamond"/>
          <w:sz w:val="23"/>
          <w:szCs w:val="23"/>
        </w:rPr>
      </w:pPr>
      <w:r>
        <w:rPr>
          <w:rFonts w:eastAsia="Garamond" w:cs="Garamond"/>
          <w:sz w:val="23"/>
          <w:szCs w:val="23"/>
        </w:rPr>
        <w:lastRenderedPageBreak/>
        <w:t>Identificación de materias con mayor reprobación: Se determinan las materias</w:t>
      </w:r>
      <w:r w:rsidR="00807757">
        <w:rPr>
          <w:rFonts w:eastAsia="Garamond" w:cs="Garamond"/>
          <w:sz w:val="23"/>
          <w:szCs w:val="23"/>
        </w:rPr>
        <w:t xml:space="preserve"> que presentan </w:t>
      </w:r>
      <w:r w:rsidR="00D03116">
        <w:rPr>
          <w:rFonts w:eastAsia="Garamond" w:cs="Garamond"/>
          <w:sz w:val="23"/>
          <w:szCs w:val="23"/>
        </w:rPr>
        <w:t xml:space="preserve">mayor proporción de reprobación </w:t>
      </w:r>
      <w:r w:rsidR="00165920">
        <w:rPr>
          <w:rFonts w:eastAsia="Garamond" w:cs="Garamond"/>
          <w:sz w:val="23"/>
          <w:szCs w:val="23"/>
        </w:rPr>
        <w:t xml:space="preserve">y se establecen las 2 más </w:t>
      </w:r>
      <w:r w:rsidR="00D87AF8">
        <w:rPr>
          <w:rFonts w:eastAsia="Garamond" w:cs="Garamond"/>
          <w:sz w:val="23"/>
          <w:szCs w:val="23"/>
        </w:rPr>
        <w:t>críticas</w:t>
      </w:r>
      <w:r w:rsidR="00165920">
        <w:rPr>
          <w:rFonts w:eastAsia="Garamond" w:cs="Garamond"/>
          <w:sz w:val="23"/>
          <w:szCs w:val="23"/>
        </w:rPr>
        <w:t xml:space="preserve"> por </w:t>
      </w:r>
      <w:r w:rsidR="00D87AF8">
        <w:rPr>
          <w:rFonts w:eastAsia="Garamond" w:cs="Garamond"/>
          <w:sz w:val="23"/>
          <w:szCs w:val="23"/>
        </w:rPr>
        <w:t>nivel educativo.</w:t>
      </w:r>
    </w:p>
    <w:p w14:paraId="5BD13116" w14:textId="427A1887" w:rsidR="00D87AF8" w:rsidRDefault="00D87AF8" w:rsidP="006C5836">
      <w:pPr>
        <w:pStyle w:val="ListParagraph"/>
        <w:numPr>
          <w:ilvl w:val="0"/>
          <w:numId w:val="4"/>
        </w:numPr>
        <w:jc w:val="both"/>
        <w:rPr>
          <w:rFonts w:eastAsia="Garamond" w:cs="Garamond"/>
          <w:sz w:val="23"/>
          <w:szCs w:val="23"/>
        </w:rPr>
      </w:pPr>
      <w:r>
        <w:rPr>
          <w:rFonts w:eastAsia="Garamond" w:cs="Garamond"/>
          <w:sz w:val="23"/>
          <w:szCs w:val="23"/>
        </w:rPr>
        <w:t xml:space="preserve">Diseño de modelos predictivos: </w:t>
      </w:r>
      <w:r w:rsidR="004E3A95">
        <w:rPr>
          <w:rFonts w:eastAsia="Garamond" w:cs="Garamond"/>
          <w:sz w:val="23"/>
          <w:szCs w:val="23"/>
        </w:rPr>
        <w:t xml:space="preserve">Se seleccionan las variables más relevantes y se </w:t>
      </w:r>
      <w:r w:rsidR="00BB69A4">
        <w:rPr>
          <w:rFonts w:eastAsia="Garamond" w:cs="Garamond"/>
          <w:sz w:val="23"/>
          <w:szCs w:val="23"/>
        </w:rPr>
        <w:t>seleccionan los algoritmos de aprendizaje supervisado</w:t>
      </w:r>
      <w:r w:rsidR="00F22E12">
        <w:rPr>
          <w:rFonts w:eastAsia="Garamond" w:cs="Garamond"/>
          <w:sz w:val="23"/>
          <w:szCs w:val="23"/>
        </w:rPr>
        <w:t xml:space="preserve"> para realizar la predicción el riesgo de reprobación de los estudiantes.</w:t>
      </w:r>
    </w:p>
    <w:p w14:paraId="1E57CB68" w14:textId="529C579B" w:rsidR="00F22E12" w:rsidRDefault="00F22E12" w:rsidP="006C5836">
      <w:pPr>
        <w:pStyle w:val="ListParagraph"/>
        <w:numPr>
          <w:ilvl w:val="0"/>
          <w:numId w:val="4"/>
        </w:numPr>
        <w:jc w:val="both"/>
        <w:rPr>
          <w:rFonts w:eastAsia="Garamond" w:cs="Garamond"/>
          <w:sz w:val="23"/>
          <w:szCs w:val="23"/>
        </w:rPr>
      </w:pPr>
      <w:r>
        <w:rPr>
          <w:rFonts w:eastAsia="Garamond" w:cs="Garamond"/>
          <w:sz w:val="23"/>
          <w:szCs w:val="23"/>
        </w:rPr>
        <w:t xml:space="preserve">Entrenamiento de modelos predictivos: </w:t>
      </w:r>
      <w:r w:rsidR="00B344BC">
        <w:rPr>
          <w:rFonts w:eastAsia="Garamond" w:cs="Garamond"/>
          <w:sz w:val="23"/>
          <w:szCs w:val="23"/>
        </w:rPr>
        <w:t xml:space="preserve">Se implementan y ajustan los modelos seleccionados con </w:t>
      </w:r>
      <w:r w:rsidR="006D0BFD">
        <w:rPr>
          <w:rFonts w:eastAsia="Garamond" w:cs="Garamond"/>
          <w:sz w:val="23"/>
          <w:szCs w:val="23"/>
        </w:rPr>
        <w:t xml:space="preserve">los datos de </w:t>
      </w:r>
      <w:r w:rsidR="4E70CA29" w:rsidRPr="4E70CA29">
        <w:rPr>
          <w:rFonts w:eastAsia="Garamond" w:cs="Garamond"/>
          <w:sz w:val="23"/>
          <w:szCs w:val="23"/>
        </w:rPr>
        <w:t>entrenamiento</w:t>
      </w:r>
      <w:r w:rsidR="00E8551B">
        <w:rPr>
          <w:rFonts w:eastAsia="Garamond" w:cs="Garamond"/>
          <w:sz w:val="23"/>
          <w:szCs w:val="23"/>
        </w:rPr>
        <w:t>, aplicando técnicas para tener mayor precisión predictiva.</w:t>
      </w:r>
    </w:p>
    <w:p w14:paraId="15FA81A7" w14:textId="0936D401" w:rsidR="00E8551B" w:rsidRDefault="00CD3E00" w:rsidP="006C5836">
      <w:pPr>
        <w:pStyle w:val="ListParagraph"/>
        <w:numPr>
          <w:ilvl w:val="0"/>
          <w:numId w:val="4"/>
        </w:numPr>
        <w:jc w:val="both"/>
        <w:rPr>
          <w:rFonts w:eastAsia="Garamond" w:cs="Garamond"/>
          <w:sz w:val="23"/>
          <w:szCs w:val="23"/>
        </w:rPr>
      </w:pPr>
      <w:r>
        <w:rPr>
          <w:rFonts w:eastAsia="Garamond" w:cs="Garamond"/>
          <w:sz w:val="23"/>
          <w:szCs w:val="23"/>
        </w:rPr>
        <w:t>Evaluación de modelos: Se compara el rendimiento de cada modelo</w:t>
      </w:r>
      <w:r w:rsidR="00983CA0">
        <w:rPr>
          <w:rFonts w:eastAsia="Garamond" w:cs="Garamond"/>
          <w:sz w:val="23"/>
          <w:szCs w:val="23"/>
        </w:rPr>
        <w:t xml:space="preserve"> mediante la métrica F1-Score ponderado, analizando su capacidad para identificar correctamente a los estudiantes en riesgo.</w:t>
      </w:r>
    </w:p>
    <w:p w14:paraId="3839E2D1" w14:textId="12F253B2" w:rsidR="00983CA0"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¿Mejor modelo seleccionado?: </w:t>
      </w:r>
      <w:r w:rsidR="007F78F2">
        <w:rPr>
          <w:rFonts w:eastAsia="Garamond" w:cs="Garamond"/>
          <w:sz w:val="23"/>
          <w:szCs w:val="23"/>
        </w:rPr>
        <w:t xml:space="preserve">Se determina si algún modelo evaluado cumple con los criterios de rendimiento establecido. En caso contrario, se regresa a la etapa </w:t>
      </w:r>
      <w:r w:rsidR="00376A39">
        <w:rPr>
          <w:rFonts w:eastAsia="Garamond" w:cs="Garamond"/>
          <w:sz w:val="23"/>
          <w:szCs w:val="23"/>
        </w:rPr>
        <w:t>de diseño para replantear el enfoque</w:t>
      </w:r>
    </w:p>
    <w:p w14:paraId="0128482F" w14:textId="65289B73" w:rsidR="00195CB3" w:rsidRPr="0079124F"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Generación de archivo </w:t>
      </w:r>
      <w:r w:rsidR="4E70CA29" w:rsidRPr="4E70CA29">
        <w:rPr>
          <w:rFonts w:eastAsia="Garamond" w:cs="Garamond"/>
          <w:sz w:val="23"/>
          <w:szCs w:val="23"/>
        </w:rPr>
        <w:t xml:space="preserve">CSV </w:t>
      </w:r>
      <w:r>
        <w:rPr>
          <w:rFonts w:eastAsia="Garamond" w:cs="Garamond"/>
          <w:sz w:val="23"/>
          <w:szCs w:val="23"/>
        </w:rPr>
        <w:t>con lista de estudiantes con mayor probabilidad de reprobar:</w:t>
      </w:r>
      <w:r w:rsidR="00376A39">
        <w:rPr>
          <w:rFonts w:eastAsia="Garamond" w:cs="Garamond"/>
          <w:sz w:val="23"/>
          <w:szCs w:val="23"/>
        </w:rPr>
        <w:t xml:space="preserve"> Se utiliza</w:t>
      </w:r>
      <w:r w:rsidR="005E0401">
        <w:rPr>
          <w:rFonts w:eastAsia="Garamond" w:cs="Garamond"/>
          <w:sz w:val="23"/>
          <w:szCs w:val="23"/>
        </w:rPr>
        <w:t xml:space="preserve"> el mejor modelo seleccionado para generar predicciones sobre los estudiantes actuales, creando un archivo </w:t>
      </w:r>
      <w:r w:rsidR="4E70CA29" w:rsidRPr="4E70CA29">
        <w:rPr>
          <w:rFonts w:eastAsia="Garamond" w:cs="Garamond"/>
          <w:sz w:val="23"/>
          <w:szCs w:val="23"/>
        </w:rPr>
        <w:t xml:space="preserve">CSV </w:t>
      </w:r>
      <w:r w:rsidR="005E0401">
        <w:rPr>
          <w:rFonts w:eastAsia="Garamond" w:cs="Garamond"/>
          <w:sz w:val="23"/>
          <w:szCs w:val="23"/>
        </w:rPr>
        <w:t xml:space="preserve">que </w:t>
      </w:r>
      <w:r w:rsidR="002D240E">
        <w:rPr>
          <w:rFonts w:eastAsia="Garamond" w:cs="Garamond"/>
          <w:sz w:val="23"/>
          <w:szCs w:val="23"/>
        </w:rPr>
        <w:t>incluye una lista de aquellos estudiantes con mayor riesgo de reprobación.</w:t>
      </w:r>
    </w:p>
    <w:p w14:paraId="4B4FA3D5" w14:textId="77777777" w:rsidR="00A60810" w:rsidRPr="0079124F" w:rsidRDefault="00424BE6" w:rsidP="009026C4">
      <w:pPr>
        <w:pStyle w:val="Heading2"/>
        <w:numPr>
          <w:ilvl w:val="1"/>
          <w:numId w:val="7"/>
        </w:numPr>
        <w:spacing w:before="240" w:after="240" w:line="288" w:lineRule="auto"/>
        <w:ind w:left="680"/>
      </w:pPr>
      <w:bookmarkStart w:id="115" w:name="_Toc197264680"/>
      <w:bookmarkStart w:id="116" w:name="_Toc197264870"/>
      <w:bookmarkStart w:id="117" w:name="_Toc197791990"/>
      <w:r w:rsidRPr="0079124F">
        <w:t>Fuentes de información</w:t>
      </w:r>
      <w:bookmarkEnd w:id="115"/>
      <w:bookmarkEnd w:id="116"/>
      <w:bookmarkEnd w:id="117"/>
    </w:p>
    <w:p w14:paraId="494CEF65" w14:textId="3A3191B2" w:rsidR="00A60810" w:rsidRPr="0079124F" w:rsidRDefault="0001574A" w:rsidP="009026C4">
      <w:pPr>
        <w:pStyle w:val="Heading3"/>
        <w:numPr>
          <w:ilvl w:val="2"/>
          <w:numId w:val="7"/>
        </w:numPr>
        <w:spacing w:before="240" w:after="240" w:line="288" w:lineRule="auto"/>
      </w:pPr>
      <w:bookmarkStart w:id="118" w:name="_Toc197264681"/>
      <w:bookmarkStart w:id="119" w:name="_Toc197264871"/>
      <w:bookmarkStart w:id="120" w:name="_Toc197791991"/>
      <w:r w:rsidRPr="0079124F">
        <w:t>Fuentes de información secundaria</w:t>
      </w:r>
      <w:bookmarkEnd w:id="118"/>
      <w:bookmarkEnd w:id="119"/>
      <w:bookmarkEnd w:id="120"/>
    </w:p>
    <w:p w14:paraId="2788DC1F" w14:textId="3A7D63DA" w:rsidR="00A60810" w:rsidRPr="0079124F" w:rsidRDefault="006353E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datos obtenidos </w:t>
      </w:r>
      <w:r w:rsidR="00892CB6" w:rsidRPr="0079124F">
        <w:rPr>
          <w:rFonts w:eastAsia="Garamond" w:cs="Garamond"/>
          <w:color w:val="000000"/>
          <w:sz w:val="23"/>
          <w:szCs w:val="23"/>
        </w:rPr>
        <w:t xml:space="preserve">tienen </w:t>
      </w:r>
      <w:r w:rsidR="001B0DD8">
        <w:rPr>
          <w:rFonts w:eastAsia="Garamond" w:cs="Garamond"/>
          <w:color w:val="000000"/>
          <w:sz w:val="23"/>
          <w:szCs w:val="23"/>
        </w:rPr>
        <w:t>29</w:t>
      </w:r>
      <w:r w:rsidR="00892CB6" w:rsidRPr="0079124F">
        <w:rPr>
          <w:rFonts w:eastAsia="Garamond" w:cs="Garamond"/>
          <w:color w:val="000000"/>
          <w:sz w:val="23"/>
          <w:szCs w:val="23"/>
        </w:rPr>
        <w:t xml:space="preserve"> columnas y </w:t>
      </w:r>
      <w:r w:rsidR="00055A55" w:rsidRPr="0079124F">
        <w:rPr>
          <w:rFonts w:eastAsia="Garamond" w:cs="Garamond"/>
          <w:color w:val="000000"/>
          <w:sz w:val="23"/>
          <w:szCs w:val="23"/>
        </w:rPr>
        <w:t>2</w:t>
      </w:r>
      <w:r w:rsidR="001116EA" w:rsidRPr="0079124F">
        <w:rPr>
          <w:rFonts w:eastAsia="Garamond" w:cs="Garamond"/>
          <w:color w:val="000000"/>
          <w:sz w:val="23"/>
          <w:szCs w:val="23"/>
        </w:rPr>
        <w:t>978</w:t>
      </w:r>
      <w:r w:rsidR="00055A55" w:rsidRPr="0079124F">
        <w:rPr>
          <w:rFonts w:eastAsia="Garamond" w:cs="Garamond"/>
          <w:color w:val="000000"/>
          <w:sz w:val="23"/>
          <w:szCs w:val="23"/>
        </w:rPr>
        <w:t xml:space="preserve"> filas</w:t>
      </w:r>
      <w:r w:rsidR="009779C2" w:rsidRPr="0079124F">
        <w:rPr>
          <w:rFonts w:eastAsia="Garamond" w:cs="Garamond"/>
          <w:color w:val="000000"/>
          <w:sz w:val="23"/>
          <w:szCs w:val="23"/>
        </w:rPr>
        <w:t>, representa una variedad de tipos de datos, entre los</w:t>
      </w:r>
      <w:r w:rsidR="000A26EA" w:rsidRPr="0079124F">
        <w:rPr>
          <w:rFonts w:eastAsia="Garamond" w:cs="Garamond"/>
          <w:color w:val="000000"/>
          <w:sz w:val="23"/>
          <w:szCs w:val="23"/>
        </w:rPr>
        <w:t xml:space="preserve"> cuales se tiene calificaciones de estudiantes de nivel primario y secundario </w:t>
      </w:r>
      <w:r w:rsidR="00063E50" w:rsidRPr="0079124F">
        <w:rPr>
          <w:rFonts w:eastAsia="Garamond" w:cs="Garamond"/>
          <w:color w:val="000000"/>
          <w:sz w:val="23"/>
          <w:szCs w:val="23"/>
        </w:rPr>
        <w:t>desde la gestión 2015 a la gestión 202</w:t>
      </w:r>
      <w:r w:rsidR="004C4F97">
        <w:rPr>
          <w:rFonts w:eastAsia="Garamond" w:cs="Garamond"/>
          <w:color w:val="000000"/>
          <w:sz w:val="23"/>
          <w:szCs w:val="23"/>
        </w:rPr>
        <w:t>4</w:t>
      </w:r>
      <w:r w:rsidR="00063E50" w:rsidRPr="0079124F">
        <w:rPr>
          <w:rFonts w:eastAsia="Garamond" w:cs="Garamond"/>
          <w:color w:val="000000"/>
          <w:sz w:val="23"/>
          <w:szCs w:val="23"/>
        </w:rPr>
        <w:t xml:space="preserve">. A </w:t>
      </w:r>
      <w:r w:rsidR="00D44E7B" w:rsidRPr="0079124F">
        <w:rPr>
          <w:rFonts w:eastAsia="Garamond" w:cs="Garamond"/>
          <w:color w:val="000000"/>
          <w:sz w:val="23"/>
          <w:szCs w:val="23"/>
        </w:rPr>
        <w:t>continuación,</w:t>
      </w:r>
      <w:r w:rsidR="00063E50" w:rsidRPr="0079124F">
        <w:rPr>
          <w:rFonts w:eastAsia="Garamond" w:cs="Garamond"/>
          <w:color w:val="000000"/>
          <w:sz w:val="23"/>
          <w:szCs w:val="23"/>
        </w:rPr>
        <w:t xml:space="preserve"> se detalla</w:t>
      </w:r>
      <w:r w:rsidR="00D44E7B" w:rsidRPr="0079124F">
        <w:rPr>
          <w:rFonts w:eastAsia="Garamond" w:cs="Garamond"/>
          <w:color w:val="000000"/>
          <w:sz w:val="23"/>
          <w:szCs w:val="23"/>
        </w:rPr>
        <w:t xml:space="preserve"> la naturaleza de los datos</w:t>
      </w:r>
    </w:p>
    <w:p w14:paraId="04C94500" w14:textId="0F88F393" w:rsidR="00D44E7B" w:rsidRPr="0079124F" w:rsidRDefault="00E80764" w:rsidP="00E80764">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Gestion</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C34FD2" w:rsidRPr="0079124F">
        <w:rPr>
          <w:rFonts w:eastAsia="Garamond" w:cs="Garamond"/>
          <w:color w:val="000000"/>
          <w:sz w:val="23"/>
          <w:szCs w:val="23"/>
        </w:rPr>
        <w:t>Representa el año o período de gestión. Es un dato cuantitativo continuo, ya que puede tomar valores decimales.</w:t>
      </w:r>
    </w:p>
    <w:p w14:paraId="3A663B1C" w14:textId="07333545" w:rsidR="00D447C4" w:rsidRPr="0079124F" w:rsidRDefault="009B5DE1"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Nivel</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050B05" w:rsidRPr="0079124F">
        <w:rPr>
          <w:rFonts w:eastAsia="Garamond" w:cs="Garamond"/>
          <w:color w:val="000000"/>
          <w:sz w:val="23"/>
          <w:szCs w:val="23"/>
        </w:rPr>
        <w:t>Variable de tipo categórica</w:t>
      </w:r>
      <w:r w:rsidR="008A33FA" w:rsidRPr="0079124F">
        <w:rPr>
          <w:rFonts w:eastAsia="Garamond" w:cs="Garamond"/>
          <w:color w:val="000000"/>
          <w:sz w:val="23"/>
          <w:szCs w:val="23"/>
        </w:rPr>
        <w:t>, indica si el estudiante proviene del nivel primario o secundario.</w:t>
      </w:r>
    </w:p>
    <w:p w14:paraId="26304155" w14:textId="6B765479" w:rsidR="008A33FA" w:rsidRPr="0079124F" w:rsidRDefault="008A33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Curso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B907EB" w:rsidRPr="0079124F">
        <w:rPr>
          <w:rFonts w:eastAsia="Garamond" w:cs="Garamond"/>
          <w:color w:val="000000"/>
          <w:sz w:val="23"/>
          <w:szCs w:val="23"/>
        </w:rPr>
        <w:t xml:space="preserve"> de tipo categórica, especifica </w:t>
      </w:r>
      <w:r w:rsidR="00525479" w:rsidRPr="0079124F">
        <w:rPr>
          <w:rFonts w:eastAsia="Garamond" w:cs="Garamond"/>
          <w:color w:val="000000"/>
          <w:sz w:val="23"/>
          <w:szCs w:val="23"/>
        </w:rPr>
        <w:t>el curso de primaria o secundaria que aprobó o reprobó un estudiante.</w:t>
      </w:r>
    </w:p>
    <w:p w14:paraId="734A89DE" w14:textId="6D74ED18" w:rsidR="00525479" w:rsidRPr="0079124F" w:rsidRDefault="00E96F2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Paterno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A10A36" w:rsidRPr="0079124F">
        <w:rPr>
          <w:rFonts w:eastAsia="Garamond" w:cs="Garamond"/>
          <w:color w:val="000000"/>
          <w:sz w:val="23"/>
          <w:szCs w:val="23"/>
        </w:rPr>
        <w:t xml:space="preserve">Variable de tipo </w:t>
      </w:r>
      <w:r w:rsidR="00232865" w:rsidRPr="0079124F">
        <w:rPr>
          <w:rFonts w:eastAsia="Garamond" w:cs="Garamond"/>
          <w:color w:val="000000"/>
          <w:sz w:val="23"/>
          <w:szCs w:val="23"/>
        </w:rPr>
        <w:t>categórica, representa el apellido paterno del estudiante.</w:t>
      </w:r>
    </w:p>
    <w:p w14:paraId="1F1C434A" w14:textId="28DAC21C" w:rsidR="00232865" w:rsidRPr="0079124F" w:rsidRDefault="0023286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Materno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 de tipo categórica, representa el apellido materno del estudiante.</w:t>
      </w:r>
    </w:p>
    <w:p w14:paraId="63150A03" w14:textId="7954BFFC" w:rsidR="00232865" w:rsidRPr="0079124F" w:rsidRDefault="00415C8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Nombre</w:t>
      </w:r>
      <w:r w:rsidR="006E63BB" w:rsidRPr="0079124F">
        <w:rPr>
          <w:rFonts w:eastAsia="Garamond" w:cs="Garamond"/>
          <w:b/>
          <w:bCs/>
          <w:color w:val="000000"/>
          <w:sz w:val="23"/>
          <w:szCs w:val="23"/>
        </w:rPr>
        <w:t>s</w:t>
      </w:r>
      <w:r w:rsidR="000C0C10">
        <w:rPr>
          <w:rFonts w:eastAsia="Garamond" w:cs="Garamond"/>
          <w:b/>
          <w:bCs/>
          <w:color w:val="000000"/>
          <w:sz w:val="23"/>
          <w:szCs w:val="23"/>
        </w:rPr>
        <w:t>:</w:t>
      </w:r>
      <w:r w:rsidR="006E63BB" w:rsidRPr="0079124F">
        <w:rPr>
          <w:rFonts w:eastAsia="Garamond" w:cs="Garamond"/>
          <w:b/>
          <w:bCs/>
          <w:color w:val="000000"/>
          <w:sz w:val="23"/>
          <w:szCs w:val="23"/>
        </w:rPr>
        <w:t xml:space="preserve"> </w:t>
      </w:r>
      <w:r w:rsidR="006E63BB" w:rsidRPr="0079124F">
        <w:rPr>
          <w:rFonts w:eastAsia="Garamond" w:cs="Garamond"/>
          <w:color w:val="000000"/>
          <w:sz w:val="23"/>
          <w:szCs w:val="23"/>
        </w:rPr>
        <w:t>Variable de tipo categórica que contiene el primer y segundo nombre del</w:t>
      </w:r>
      <w:r w:rsidR="0083365F" w:rsidRPr="0079124F">
        <w:rPr>
          <w:rFonts w:eastAsia="Garamond" w:cs="Garamond"/>
          <w:color w:val="000000"/>
          <w:sz w:val="23"/>
          <w:szCs w:val="23"/>
        </w:rPr>
        <w:t>/la estudiante.</w:t>
      </w:r>
    </w:p>
    <w:p w14:paraId="2EC6F90F" w14:textId="6D103E16" w:rsidR="0083365F" w:rsidRPr="0079124F" w:rsidRDefault="0083365F"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Codigo Rude</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8772CD" w:rsidRPr="0079124F">
        <w:rPr>
          <w:rFonts w:eastAsia="Garamond" w:cs="Garamond"/>
          <w:color w:val="000000"/>
          <w:sz w:val="23"/>
          <w:szCs w:val="23"/>
        </w:rPr>
        <w:t xml:space="preserve"> de tipo categórica nominal, </w:t>
      </w:r>
      <w:r w:rsidR="00ED4A60" w:rsidRPr="0079124F">
        <w:rPr>
          <w:rFonts w:eastAsia="Garamond" w:cs="Garamond"/>
          <w:color w:val="000000"/>
          <w:sz w:val="23"/>
          <w:szCs w:val="23"/>
        </w:rPr>
        <w:t>representa el código de identificación del estudiante en el sistema nacional de educación, este se mantiene a lo largo de los años del estudiante en la educación regular.</w:t>
      </w:r>
    </w:p>
    <w:p w14:paraId="48602F4E" w14:textId="2417F2A8" w:rsidR="00ED4A60" w:rsidRPr="0079124F" w:rsidRDefault="00F358A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Genero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0F121E" w:rsidRPr="0079124F">
        <w:rPr>
          <w:rFonts w:eastAsia="Garamond" w:cs="Garamond"/>
          <w:color w:val="000000"/>
          <w:sz w:val="23"/>
          <w:szCs w:val="23"/>
        </w:rPr>
        <w:t xml:space="preserve">El </w:t>
      </w:r>
      <w:r w:rsidR="0023742E" w:rsidRPr="0079124F">
        <w:rPr>
          <w:rFonts w:eastAsia="Garamond" w:cs="Garamond"/>
          <w:color w:val="000000"/>
          <w:sz w:val="23"/>
          <w:szCs w:val="23"/>
        </w:rPr>
        <w:t>género</w:t>
      </w:r>
      <w:r w:rsidR="000F121E" w:rsidRPr="0079124F">
        <w:rPr>
          <w:rFonts w:eastAsia="Garamond" w:cs="Garamond"/>
          <w:color w:val="000000"/>
          <w:sz w:val="23"/>
          <w:szCs w:val="23"/>
        </w:rPr>
        <w:t xml:space="preserve"> de un estudiante puede ser masculino o femenino, el tipo de dato es </w:t>
      </w:r>
      <w:r w:rsidR="00301A88" w:rsidRPr="0079124F">
        <w:rPr>
          <w:rFonts w:eastAsia="Garamond" w:cs="Garamond"/>
          <w:color w:val="000000"/>
          <w:sz w:val="23"/>
          <w:szCs w:val="23"/>
        </w:rPr>
        <w:t>categórico nominal.</w:t>
      </w:r>
    </w:p>
    <w:p w14:paraId="26F31738" w14:textId="0F731734" w:rsidR="00301A88" w:rsidRPr="0079124F" w:rsidRDefault="00301A8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lastRenderedPageBreak/>
        <w:t>Fecha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A6649F" w:rsidRPr="0079124F">
        <w:rPr>
          <w:rFonts w:eastAsia="Garamond" w:cs="Garamond"/>
          <w:color w:val="000000"/>
          <w:sz w:val="23"/>
          <w:szCs w:val="23"/>
        </w:rPr>
        <w:t>Variable de tipo</w:t>
      </w:r>
      <w:r w:rsidR="00A333D8" w:rsidRPr="0079124F">
        <w:rPr>
          <w:rFonts w:eastAsia="Garamond" w:cs="Garamond"/>
          <w:color w:val="000000"/>
          <w:sz w:val="23"/>
          <w:szCs w:val="23"/>
        </w:rPr>
        <w:t xml:space="preserve"> temporal, contine la fecha de nacimiento </w:t>
      </w:r>
      <w:r w:rsidR="00F72DC5" w:rsidRPr="0079124F">
        <w:rPr>
          <w:rFonts w:eastAsia="Garamond" w:cs="Garamond"/>
          <w:color w:val="000000"/>
          <w:sz w:val="23"/>
          <w:szCs w:val="23"/>
        </w:rPr>
        <w:t>del estudiante.</w:t>
      </w:r>
    </w:p>
    <w:p w14:paraId="74A5965E" w14:textId="592489E2" w:rsidR="00F72DC5" w:rsidRPr="0079124F" w:rsidRDefault="00F72DC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Lug.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 xml:space="preserve">Lugar de nacimiento </w:t>
      </w:r>
      <w:r w:rsidR="00537699" w:rsidRPr="0079124F">
        <w:rPr>
          <w:rFonts w:eastAsia="Garamond" w:cs="Garamond"/>
          <w:color w:val="000000"/>
          <w:sz w:val="23"/>
          <w:szCs w:val="23"/>
        </w:rPr>
        <w:t>en el territorio nacional del estudiante, tipo de dato categórico nominal.</w:t>
      </w:r>
    </w:p>
    <w:p w14:paraId="75E65321" w14:textId="331F1312" w:rsidR="00537699"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Numero CI</w:t>
      </w:r>
      <w:r w:rsidR="000C0C10">
        <w:rPr>
          <w:rFonts w:eastAsia="Garamond" w:cs="Garamond"/>
          <w:b/>
          <w:bCs/>
          <w:color w:val="000000"/>
          <w:sz w:val="23"/>
          <w:szCs w:val="23"/>
        </w:rPr>
        <w:t>:</w:t>
      </w:r>
      <w:r w:rsidR="00537699" w:rsidRPr="0079124F">
        <w:rPr>
          <w:rFonts w:eastAsia="Garamond" w:cs="Garamond"/>
          <w:color w:val="000000"/>
          <w:sz w:val="23"/>
          <w:szCs w:val="23"/>
        </w:rPr>
        <w:t xml:space="preserve"> </w:t>
      </w:r>
      <w:r w:rsidR="00C446B4" w:rsidRPr="0079124F">
        <w:rPr>
          <w:rFonts w:eastAsia="Garamond" w:cs="Garamond"/>
          <w:color w:val="000000"/>
          <w:sz w:val="23"/>
          <w:szCs w:val="23"/>
        </w:rPr>
        <w:t>Numero de cedula de identidad, su tipo de dato</w:t>
      </w:r>
      <w:r w:rsidRPr="0079124F">
        <w:rPr>
          <w:rFonts w:eastAsia="Garamond" w:cs="Garamond"/>
          <w:color w:val="000000"/>
          <w:sz w:val="23"/>
          <w:szCs w:val="23"/>
        </w:rPr>
        <w:t xml:space="preserve"> es categórico nominal.</w:t>
      </w:r>
    </w:p>
    <w:p w14:paraId="1BA200EC" w14:textId="3A515BD4" w:rsidR="00443AD6"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Estado Matricula</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426E4A" w:rsidRPr="0079124F">
        <w:rPr>
          <w:rFonts w:eastAsia="Garamond" w:cs="Garamond"/>
          <w:color w:val="000000"/>
          <w:sz w:val="23"/>
          <w:szCs w:val="23"/>
        </w:rPr>
        <w:t>Estado del estudiante, Reprobado, aprobado o abandono. Tipo de dato</w:t>
      </w:r>
      <w:r w:rsidR="00167FEA" w:rsidRPr="0079124F">
        <w:rPr>
          <w:rFonts w:eastAsia="Garamond" w:cs="Garamond"/>
          <w:color w:val="000000"/>
          <w:sz w:val="23"/>
          <w:szCs w:val="23"/>
        </w:rPr>
        <w:t xml:space="preserve"> categórico nominal.</w:t>
      </w:r>
    </w:p>
    <w:p w14:paraId="56B6C08B" w14:textId="1C0DF167"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Com. Lenguaje</w:t>
      </w:r>
      <w:r w:rsidR="00D96877">
        <w:rPr>
          <w:rFonts w:eastAsia="Garamond" w:cs="Garamond"/>
          <w:color w:val="000000"/>
          <w:sz w:val="23"/>
          <w:szCs w:val="23"/>
        </w:rPr>
        <w:t>:</w:t>
      </w:r>
      <w:r w:rsidRPr="0079124F">
        <w:rPr>
          <w:rFonts w:eastAsia="Garamond" w:cs="Garamond"/>
          <w:color w:val="000000"/>
          <w:sz w:val="23"/>
          <w:szCs w:val="23"/>
        </w:rPr>
        <w:t xml:space="preserve"> Calificaciones en Comunicación y Lenguaje. Cuantitativo continuo.</w:t>
      </w:r>
    </w:p>
    <w:p w14:paraId="3C056C50" w14:textId="40A0B9CB"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 Extranjera</w:t>
      </w:r>
      <w:r w:rsidR="00D96877">
        <w:rPr>
          <w:rFonts w:eastAsia="Garamond" w:cs="Garamond"/>
          <w:color w:val="000000"/>
          <w:sz w:val="23"/>
          <w:szCs w:val="23"/>
        </w:rPr>
        <w:t>:</w:t>
      </w:r>
      <w:r w:rsidRPr="0079124F">
        <w:rPr>
          <w:rFonts w:eastAsia="Garamond" w:cs="Garamond"/>
          <w:color w:val="000000"/>
          <w:sz w:val="23"/>
          <w:szCs w:val="23"/>
        </w:rPr>
        <w:t xml:space="preserve"> Calificaciones en Lengua Extranjera. Cuantitativo continuo.</w:t>
      </w:r>
    </w:p>
    <w:p w14:paraId="37190E68" w14:textId="27D36DA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 Civica</w:t>
      </w:r>
      <w:r w:rsidRPr="0079124F">
        <w:rPr>
          <w:rFonts w:eastAsia="Garamond" w:cs="Garamond"/>
          <w:color w:val="000000"/>
          <w:sz w:val="23"/>
          <w:szCs w:val="23"/>
        </w:rPr>
        <w:t>: Calificaciones en Educación Cívica. Cuantitativo continuo.</w:t>
      </w:r>
    </w:p>
    <w:p w14:paraId="574A8159" w14:textId="593C796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Geografia</w:t>
      </w:r>
      <w:r w:rsidRPr="0079124F">
        <w:rPr>
          <w:rFonts w:eastAsia="Garamond" w:cs="Garamond"/>
          <w:color w:val="000000"/>
          <w:sz w:val="23"/>
          <w:szCs w:val="23"/>
        </w:rPr>
        <w:t>: Calificaciones en Geografía. Cuantitativo continuo.</w:t>
      </w:r>
    </w:p>
    <w:p w14:paraId="60511DCE" w14:textId="3331E23D"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Cs. Sociales/Hist</w:t>
      </w:r>
      <w:r w:rsidRPr="0079124F">
        <w:rPr>
          <w:rFonts w:eastAsia="Garamond" w:cs="Garamond"/>
          <w:color w:val="000000"/>
          <w:sz w:val="23"/>
          <w:szCs w:val="23"/>
        </w:rPr>
        <w:t>: Calificaciones en Ciencias Sociales/Historia. Cuantitativo continuo.</w:t>
      </w:r>
    </w:p>
    <w:p w14:paraId="22F145F3" w14:textId="5097A31F"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Edu. Musical</w:t>
      </w:r>
      <w:r w:rsidRPr="0079124F">
        <w:rPr>
          <w:rFonts w:eastAsia="Garamond" w:cs="Garamond"/>
          <w:color w:val="000000"/>
          <w:sz w:val="23"/>
          <w:szCs w:val="23"/>
        </w:rPr>
        <w:t>: Calificaciones en Educación Musical. Cuantitativo continuo.</w:t>
      </w:r>
    </w:p>
    <w:p w14:paraId="1D153426" w14:textId="2F416831"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Art. Plasticas. V</w:t>
      </w:r>
      <w:r w:rsidRPr="0079124F">
        <w:rPr>
          <w:rFonts w:eastAsia="Garamond" w:cs="Garamond"/>
          <w:color w:val="000000"/>
          <w:sz w:val="23"/>
          <w:szCs w:val="23"/>
        </w:rPr>
        <w:t>: Calificaciones en Artes Plásticas. Cuantitativo continuo.</w:t>
      </w:r>
    </w:p>
    <w:p w14:paraId="517E6A79" w14:textId="6E68608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 Fisica. D</w:t>
      </w:r>
      <w:r w:rsidRPr="0079124F">
        <w:rPr>
          <w:rFonts w:eastAsia="Garamond" w:cs="Garamond"/>
          <w:color w:val="000000"/>
          <w:sz w:val="23"/>
          <w:szCs w:val="23"/>
        </w:rPr>
        <w:t>: Calificaciones en Educación Física. Cuantitativo continuo.</w:t>
      </w:r>
    </w:p>
    <w:p w14:paraId="79C78789" w14:textId="52411CB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Matematica</w:t>
      </w:r>
      <w:r w:rsidRPr="0079124F">
        <w:rPr>
          <w:rFonts w:eastAsia="Garamond" w:cs="Garamond"/>
          <w:color w:val="000000"/>
          <w:sz w:val="23"/>
          <w:szCs w:val="23"/>
        </w:rPr>
        <w:t>: Calificaciones en Matemáticas. Cuantitativo continuo.</w:t>
      </w:r>
    </w:p>
    <w:p w14:paraId="76A77BF7" w14:textId="3171B2E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T. General/Esp</w:t>
      </w:r>
      <w:r w:rsidRPr="0079124F">
        <w:rPr>
          <w:rFonts w:eastAsia="Garamond" w:cs="Garamond"/>
          <w:color w:val="000000"/>
          <w:sz w:val="23"/>
          <w:szCs w:val="23"/>
        </w:rPr>
        <w:t>: Calificaciones en Técnicas Generales/Especializadas. Cuantitativo continuo.</w:t>
      </w:r>
    </w:p>
    <w:p w14:paraId="124BB3D6" w14:textId="346B8C5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Fisica</w:t>
      </w:r>
      <w:r w:rsidRPr="0079124F">
        <w:rPr>
          <w:rFonts w:eastAsia="Garamond" w:cs="Garamond"/>
          <w:color w:val="000000"/>
          <w:sz w:val="23"/>
          <w:szCs w:val="23"/>
        </w:rPr>
        <w:t>: Calificaciones en Física. Cuantitativo continuo.</w:t>
      </w:r>
    </w:p>
    <w:p w14:paraId="7D3ECB04" w14:textId="732351D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Quimica</w:t>
      </w:r>
      <w:r w:rsidRPr="0079124F">
        <w:rPr>
          <w:rFonts w:eastAsia="Garamond" w:cs="Garamond"/>
          <w:color w:val="000000"/>
          <w:sz w:val="23"/>
          <w:szCs w:val="23"/>
        </w:rPr>
        <w:t>: Calificaciones en Química. Cuantitativo continuo.</w:t>
      </w:r>
    </w:p>
    <w:p w14:paraId="6CFF5415" w14:textId="372EB855"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Bio./C.Nat</w:t>
      </w:r>
      <w:r w:rsidRPr="0079124F">
        <w:rPr>
          <w:rFonts w:eastAsia="Garamond" w:cs="Garamond"/>
          <w:color w:val="000000"/>
          <w:sz w:val="23"/>
          <w:szCs w:val="23"/>
        </w:rPr>
        <w:t>: Calificaciones en Biología/Ciencias Naturales. Cuantitativo continuo.</w:t>
      </w:r>
    </w:p>
    <w:p w14:paraId="1A499EBF" w14:textId="5CBBA5EA"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Cosmov y</w:t>
      </w:r>
      <w:r w:rsidRPr="0079124F">
        <w:rPr>
          <w:rFonts w:eastAsia="Garamond" w:cs="Garamond"/>
          <w:color w:val="000000"/>
          <w:sz w:val="23"/>
          <w:szCs w:val="23"/>
        </w:rPr>
        <w:t>: Calificaciones en Cosmovisiones y Filosofía. Cuantitativo continuo.</w:t>
      </w:r>
    </w:p>
    <w:p w14:paraId="155BB545" w14:textId="799C8D9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Val. Esp. Rel</w:t>
      </w:r>
      <w:r w:rsidRPr="0079124F">
        <w:rPr>
          <w:rFonts w:eastAsia="Garamond" w:cs="Garamond"/>
          <w:color w:val="000000"/>
          <w:sz w:val="23"/>
          <w:szCs w:val="23"/>
        </w:rPr>
        <w:t>: Calificaciones en Valores Espirituales y Religiones. Cuantitativo continuo.</w:t>
      </w:r>
    </w:p>
    <w:p w14:paraId="7A45CE29" w14:textId="0566D64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Psicologia</w:t>
      </w:r>
      <w:r w:rsidRPr="0079124F">
        <w:rPr>
          <w:rFonts w:eastAsia="Garamond" w:cs="Garamond"/>
          <w:color w:val="000000"/>
          <w:sz w:val="23"/>
          <w:szCs w:val="23"/>
        </w:rPr>
        <w:t>: Calificaciones en Psicología. Cuantitativo continuo.</w:t>
      </w:r>
    </w:p>
    <w:p w14:paraId="2ABA1B76" w14:textId="5514A747" w:rsidR="00167FE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Promedio</w:t>
      </w:r>
      <w:r w:rsidRPr="0079124F">
        <w:rPr>
          <w:rFonts w:eastAsia="Garamond" w:cs="Garamond"/>
          <w:color w:val="000000"/>
          <w:sz w:val="23"/>
          <w:szCs w:val="23"/>
        </w:rPr>
        <w:t>: Promedio general de calificaciones. Cuantitativo continuo.</w:t>
      </w:r>
    </w:p>
    <w:p w14:paraId="4B50C932" w14:textId="327B48CE" w:rsidR="00E62043" w:rsidRPr="0079124F" w:rsidRDefault="00E62043" w:rsidP="006C583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Este análisis será confirmado por un estudio previo realizado sobre los hábitos de estudio y </w:t>
      </w:r>
      <w:r w:rsidR="00D20AED" w:rsidRPr="0079124F">
        <w:rPr>
          <w:rFonts w:eastAsia="Garamond" w:cs="Garamond"/>
          <w:color w:val="000000"/>
          <w:sz w:val="23"/>
          <w:szCs w:val="23"/>
        </w:rPr>
        <w:t>las capacidades de los estudiantes.</w:t>
      </w:r>
    </w:p>
    <w:p w14:paraId="06AD6963" w14:textId="6367FD0D" w:rsidR="007D0A0A" w:rsidRDefault="00FE6085" w:rsidP="00BC5CF4">
      <w:pPr>
        <w:pStyle w:val="Heading2"/>
        <w:numPr>
          <w:ilvl w:val="1"/>
          <w:numId w:val="7"/>
        </w:numPr>
      </w:pPr>
      <w:bookmarkStart w:id="121" w:name="_Toc197791992"/>
      <w:r>
        <w:t xml:space="preserve">Recolectar, consolidar y preprocesar datos históricos desde el </w:t>
      </w:r>
      <w:r w:rsidR="002C0666">
        <w:t>año 2015 al 2024</w:t>
      </w:r>
      <w:bookmarkEnd w:id="121"/>
    </w:p>
    <w:p w14:paraId="2CA72CE8" w14:textId="3D93D7EE" w:rsidR="00E52DE4" w:rsidRPr="00E52DE4" w:rsidRDefault="00E52DE4" w:rsidP="00E52DE4">
      <w:pPr>
        <w:pStyle w:val="Heading3"/>
        <w:numPr>
          <w:ilvl w:val="2"/>
          <w:numId w:val="7"/>
        </w:numPr>
      </w:pPr>
      <w:bookmarkStart w:id="122" w:name="_Toc197791993"/>
      <w:r>
        <w:t>Recolectar y consolidar datos históricos</w:t>
      </w:r>
      <w:bookmarkEnd w:id="122"/>
      <w:r>
        <w:t xml:space="preserve"> </w:t>
      </w:r>
    </w:p>
    <w:p w14:paraId="2CB7F684" w14:textId="4DC3BDB6" w:rsidR="00826B12" w:rsidRPr="00826B12" w:rsidRDefault="00EA2803" w:rsidP="00826B12">
      <w:pPr>
        <w:jc w:val="both"/>
        <w:rPr>
          <w:rFonts w:eastAsia="Helvetica Neue" w:cs="Helvetica Neue"/>
          <w:bCs/>
          <w:color w:val="000000"/>
          <w:sz w:val="23"/>
          <w:szCs w:val="23"/>
        </w:rPr>
      </w:pPr>
      <w:r w:rsidRPr="0079124F">
        <w:rPr>
          <w:rFonts w:eastAsia="Helvetica Neue" w:cs="Helvetica Neue"/>
          <w:bCs/>
          <w:color w:val="000000"/>
          <w:sz w:val="23"/>
          <w:szCs w:val="23"/>
        </w:rPr>
        <w:t xml:space="preserve">Para adquirir los archivos correspondientes para este proyecto, </w:t>
      </w:r>
      <w:r w:rsidR="00861364" w:rsidRPr="0079124F">
        <w:rPr>
          <w:rFonts w:eastAsia="Helvetica Neue" w:cs="Helvetica Neue"/>
          <w:bCs/>
          <w:color w:val="000000"/>
          <w:sz w:val="23"/>
          <w:szCs w:val="23"/>
        </w:rPr>
        <w:t>fue necesario hablar con la directora de la unidad educativa San José Obrero, la cual propo</w:t>
      </w:r>
      <w:r w:rsidR="00895AE1" w:rsidRPr="0079124F">
        <w:rPr>
          <w:rFonts w:eastAsia="Helvetica Neue" w:cs="Helvetica Neue"/>
          <w:bCs/>
          <w:color w:val="000000"/>
          <w:sz w:val="23"/>
          <w:szCs w:val="23"/>
        </w:rPr>
        <w:t>rcionó archivos que contenían datos referentes a las calificaciones anuales de los estudiantes (desde el año 2015 al 2024)</w:t>
      </w:r>
      <w:r w:rsidR="00697231" w:rsidRPr="0079124F">
        <w:rPr>
          <w:rFonts w:eastAsia="Helvetica Neue" w:cs="Helvetica Neue"/>
          <w:bCs/>
          <w:color w:val="000000"/>
          <w:sz w:val="23"/>
          <w:szCs w:val="23"/>
        </w:rPr>
        <w:t xml:space="preserve">, en un principio dichos archivos eran en formato pdf, luego de una conversión de archivo a </w:t>
      </w:r>
      <w:r w:rsidR="00F80A77" w:rsidRPr="0079124F">
        <w:rPr>
          <w:rFonts w:eastAsia="Helvetica Neue" w:cs="Helvetica Neue"/>
          <w:bCs/>
          <w:color w:val="000000"/>
          <w:sz w:val="23"/>
          <w:szCs w:val="23"/>
        </w:rPr>
        <w:t>tipo Excel se tenían archivos como se pueden apreciar en la figura 3.4-1</w:t>
      </w:r>
    </w:p>
    <w:p w14:paraId="3E532644" w14:textId="4751EB2D" w:rsidR="00FB6DB8" w:rsidRPr="0079124F" w:rsidRDefault="00B929DA" w:rsidP="00FB6DB8">
      <w:pPr>
        <w:keepNext/>
        <w:pBdr>
          <w:top w:val="nil"/>
          <w:left w:val="nil"/>
          <w:bottom w:val="nil"/>
          <w:right w:val="nil"/>
          <w:between w:val="nil"/>
        </w:pBdr>
        <w:spacing w:before="120" w:after="120" w:line="240" w:lineRule="auto"/>
        <w:jc w:val="center"/>
      </w:pPr>
      <w:r w:rsidRPr="00B929DA">
        <w:rPr>
          <w:noProof/>
        </w:rPr>
        <w:lastRenderedPageBreak/>
        <w:drawing>
          <wp:inline distT="0" distB="0" distL="0" distR="0" wp14:anchorId="7D35F85C" wp14:editId="638E4AC4">
            <wp:extent cx="2575560" cy="1349449"/>
            <wp:effectExtent l="0" t="0" r="0" b="3175"/>
            <wp:docPr id="43777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2261" name=""/>
                    <pic:cNvPicPr/>
                  </pic:nvPicPr>
                  <pic:blipFill rotWithShape="1">
                    <a:blip r:embed="rId35"/>
                    <a:srcRect r="48090" b="8299"/>
                    <a:stretch/>
                  </pic:blipFill>
                  <pic:spPr bwMode="auto">
                    <a:xfrm>
                      <a:off x="0" y="0"/>
                      <a:ext cx="2575560" cy="1349449"/>
                    </a:xfrm>
                    <a:prstGeom prst="rect">
                      <a:avLst/>
                    </a:prstGeom>
                    <a:ln>
                      <a:noFill/>
                    </a:ln>
                    <a:extLst>
                      <a:ext uri="{53640926-AAD7-44D8-BBD7-CCE9431645EC}">
                        <a14:shadowObscured xmlns:a14="http://schemas.microsoft.com/office/drawing/2010/main"/>
                      </a:ext>
                    </a:extLst>
                  </pic:spPr>
                </pic:pic>
              </a:graphicData>
            </a:graphic>
          </wp:inline>
        </w:drawing>
      </w:r>
    </w:p>
    <w:p w14:paraId="73C71AC0" w14:textId="566B8921" w:rsidR="0023742E" w:rsidRPr="0079124F" w:rsidRDefault="00FB6DB8" w:rsidP="00592494">
      <w:pPr>
        <w:pStyle w:val="Caption"/>
        <w:spacing w:before="0" w:after="0"/>
        <w:rPr>
          <w:color w:val="000000"/>
        </w:rPr>
      </w:pPr>
      <w:bookmarkStart w:id="123" w:name="_Toc196569870"/>
      <w:bookmarkStart w:id="124" w:name="_Toc197792049"/>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Muestra de archivos en formato Excel</w:t>
      </w:r>
      <w:bookmarkEnd w:id="123"/>
      <w:bookmarkEnd w:id="124"/>
    </w:p>
    <w:p w14:paraId="01A94C28" w14:textId="7B5121DF" w:rsidR="00BF2E0B" w:rsidRPr="0079124F" w:rsidRDefault="00336196"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sidR="00D44C51">
        <w:rPr>
          <w:rFonts w:ascii="Times" w:hAnsi="Times"/>
          <w:b/>
          <w:sz w:val="18"/>
          <w:szCs w:val="18"/>
        </w:rPr>
        <w:t>Elaboración propia</w:t>
      </w:r>
      <w:r w:rsidR="004B3628">
        <w:rPr>
          <w:rFonts w:ascii="Times" w:hAnsi="Times"/>
          <w:b/>
          <w:sz w:val="18"/>
          <w:szCs w:val="18"/>
        </w:rPr>
        <w:t xml:space="preserve"> (2025)</w:t>
      </w:r>
    </w:p>
    <w:p w14:paraId="692E4318" w14:textId="4144FDEE" w:rsidR="00A80B70" w:rsidRDefault="0059726D" w:rsidP="006C5836">
      <w:pPr>
        <w:spacing w:before="240"/>
        <w:jc w:val="both"/>
        <w:rPr>
          <w:rFonts w:eastAsia="Helvetica Neue" w:cs="Helvetica Neue"/>
          <w:bCs/>
          <w:color w:val="000000"/>
          <w:sz w:val="23"/>
          <w:szCs w:val="23"/>
        </w:rPr>
      </w:pPr>
      <w:r w:rsidRPr="0079124F">
        <w:rPr>
          <w:rFonts w:eastAsia="Helvetica Neue" w:cs="Helvetica Neue"/>
          <w:bCs/>
          <w:color w:val="000000"/>
          <w:sz w:val="23"/>
          <w:szCs w:val="23"/>
        </w:rPr>
        <w:t>Los datos proporcionados fueron de nivel primario y secundario, en la figura 3.4-</w:t>
      </w:r>
      <w:r w:rsidR="003E059F">
        <w:rPr>
          <w:rFonts w:eastAsia="Helvetica Neue" w:cs="Helvetica Neue"/>
          <w:bCs/>
          <w:color w:val="000000"/>
          <w:sz w:val="23"/>
          <w:szCs w:val="23"/>
        </w:rPr>
        <w:t>2</w:t>
      </w:r>
      <w:r w:rsidRPr="0079124F">
        <w:rPr>
          <w:rFonts w:eastAsia="Helvetica Neue" w:cs="Helvetica Neue"/>
          <w:bCs/>
          <w:color w:val="000000"/>
          <w:sz w:val="23"/>
          <w:szCs w:val="23"/>
        </w:rPr>
        <w:t xml:space="preserve">, se puede apreciar </w:t>
      </w:r>
      <w:r w:rsidR="00A80B70" w:rsidRPr="0079124F">
        <w:rPr>
          <w:rFonts w:eastAsia="Helvetica Neue" w:cs="Helvetica Neue"/>
          <w:bCs/>
          <w:color w:val="000000"/>
          <w:sz w:val="23"/>
          <w:szCs w:val="23"/>
        </w:rPr>
        <w:t xml:space="preserve">los archivos Excel de </w:t>
      </w:r>
      <w:r w:rsidR="001F7366">
        <w:rPr>
          <w:rFonts w:eastAsia="Helvetica Neue" w:cs="Helvetica Neue"/>
          <w:bCs/>
          <w:color w:val="000000"/>
          <w:sz w:val="23"/>
          <w:szCs w:val="23"/>
        </w:rPr>
        <w:t>primaria</w:t>
      </w:r>
      <w:r w:rsidR="00A80B70" w:rsidRPr="0079124F">
        <w:rPr>
          <w:rFonts w:eastAsia="Helvetica Neue" w:cs="Helvetica Neue"/>
          <w:bCs/>
          <w:color w:val="000000"/>
          <w:sz w:val="23"/>
          <w:szCs w:val="23"/>
        </w:rPr>
        <w:t>, también se tiene de la misma manera y en el mismo formato para el nivel primario.</w:t>
      </w:r>
    </w:p>
    <w:p w14:paraId="715F2548" w14:textId="2B193CCC" w:rsidR="00BF594F" w:rsidRDefault="00BF594F" w:rsidP="006C5836">
      <w:pPr>
        <w:spacing w:before="240"/>
        <w:jc w:val="both"/>
        <w:rPr>
          <w:rFonts w:eastAsia="Helvetica Neue" w:cs="Helvetica Neue"/>
          <w:bCs/>
          <w:color w:val="000000"/>
          <w:sz w:val="23"/>
          <w:szCs w:val="23"/>
        </w:rPr>
      </w:pPr>
      <w:r>
        <w:rPr>
          <w:rFonts w:eastAsia="Helvetica Neue" w:cs="Helvetica Neue"/>
          <w:bCs/>
          <w:color w:val="000000"/>
          <w:sz w:val="23"/>
          <w:szCs w:val="23"/>
        </w:rPr>
        <w:t>Luego de tener los datos</w:t>
      </w:r>
      <w:r w:rsidR="00C579EA">
        <w:rPr>
          <w:rFonts w:eastAsia="Helvetica Neue" w:cs="Helvetica Neue"/>
          <w:bCs/>
          <w:color w:val="000000"/>
          <w:sz w:val="23"/>
          <w:szCs w:val="23"/>
        </w:rPr>
        <w:t xml:space="preserve"> ordenados en carpetas de primaria y secundaria</w:t>
      </w:r>
      <w:r w:rsidR="00CA6892">
        <w:rPr>
          <w:rFonts w:eastAsia="Helvetica Neue" w:cs="Helvetica Neue"/>
          <w:bCs/>
          <w:color w:val="000000"/>
          <w:sz w:val="23"/>
          <w:szCs w:val="23"/>
        </w:rPr>
        <w:t>, se procede a importar los datos al notebook</w:t>
      </w:r>
      <w:r w:rsidR="00B17D83">
        <w:rPr>
          <w:rFonts w:eastAsia="Helvetica Neue" w:cs="Helvetica Neue"/>
          <w:bCs/>
          <w:color w:val="000000"/>
          <w:sz w:val="23"/>
          <w:szCs w:val="23"/>
        </w:rPr>
        <w:t xml:space="preserve"> mediante GitHub o de los archivos locales.</w:t>
      </w:r>
    </w:p>
    <w:p w14:paraId="767B63E3" w14:textId="77777777" w:rsidR="00BF594F" w:rsidRDefault="007B0253" w:rsidP="00BF594F">
      <w:pPr>
        <w:keepNext/>
        <w:spacing w:before="240"/>
        <w:jc w:val="center"/>
      </w:pPr>
      <w:r w:rsidRPr="007B0253">
        <w:rPr>
          <w:rFonts w:eastAsia="Helvetica Neue" w:cs="Helvetica Neue"/>
          <w:bCs/>
          <w:noProof/>
          <w:color w:val="000000"/>
          <w:sz w:val="23"/>
          <w:szCs w:val="23"/>
        </w:rPr>
        <w:drawing>
          <wp:inline distT="0" distB="0" distL="0" distR="0" wp14:anchorId="57D42725" wp14:editId="53D52D4F">
            <wp:extent cx="5486400" cy="2223605"/>
            <wp:effectExtent l="0" t="0" r="0" b="5715"/>
            <wp:docPr id="9167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3402" name=""/>
                    <pic:cNvPicPr/>
                  </pic:nvPicPr>
                  <pic:blipFill>
                    <a:blip r:embed="rId36"/>
                    <a:stretch>
                      <a:fillRect/>
                    </a:stretch>
                  </pic:blipFill>
                  <pic:spPr>
                    <a:xfrm>
                      <a:off x="0" y="0"/>
                      <a:ext cx="5486400" cy="2223605"/>
                    </a:xfrm>
                    <a:prstGeom prst="rect">
                      <a:avLst/>
                    </a:prstGeom>
                  </pic:spPr>
                </pic:pic>
              </a:graphicData>
            </a:graphic>
          </wp:inline>
        </w:drawing>
      </w:r>
    </w:p>
    <w:p w14:paraId="5BFF90EE" w14:textId="22305FFB" w:rsidR="007B0253" w:rsidRDefault="00BF594F" w:rsidP="00E708FE">
      <w:pPr>
        <w:pStyle w:val="Caption"/>
        <w:spacing w:before="0" w:after="0"/>
      </w:pPr>
      <w:bookmarkStart w:id="125" w:name="_Toc197792050"/>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t>: Importación de los archivos al notebook</w:t>
      </w:r>
      <w:bookmarkEnd w:id="125"/>
    </w:p>
    <w:p w14:paraId="4C65C401" w14:textId="4ED05E84" w:rsidR="004B3628" w:rsidRPr="004B3628" w:rsidRDefault="004B3628"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5282B53" w14:textId="63127E09" w:rsidR="00A60810" w:rsidRPr="0079124F" w:rsidRDefault="00540CED" w:rsidP="00540CED">
      <w:pPr>
        <w:pStyle w:val="Heading3"/>
        <w:numPr>
          <w:ilvl w:val="2"/>
          <w:numId w:val="7"/>
        </w:numPr>
      </w:pPr>
      <w:bookmarkStart w:id="126" w:name="_Toc197791994"/>
      <w:r>
        <w:t>Preprocesa</w:t>
      </w:r>
      <w:r w:rsidR="00B8740F">
        <w:t>miento y limpieza de datos</w:t>
      </w:r>
      <w:bookmarkEnd w:id="126"/>
      <w:r w:rsidR="00B62576" w:rsidRPr="0079124F">
        <w:t xml:space="preserve"> </w:t>
      </w:r>
    </w:p>
    <w:p w14:paraId="4760E9FF" w14:textId="2C15F99C" w:rsidR="006468ED" w:rsidRPr="0079124F" w:rsidRDefault="001D246F" w:rsidP="00994B0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A lo largo de este p</w:t>
      </w:r>
      <w:r w:rsidR="00120666" w:rsidRPr="0079124F">
        <w:rPr>
          <w:rFonts w:eastAsia="Garamond" w:cs="Garamond"/>
          <w:color w:val="000000"/>
          <w:sz w:val="23"/>
          <w:szCs w:val="23"/>
        </w:rPr>
        <w:t>aso</w:t>
      </w:r>
      <w:r w:rsidRPr="0079124F">
        <w:rPr>
          <w:rFonts w:eastAsia="Garamond" w:cs="Garamond"/>
          <w:color w:val="000000"/>
          <w:sz w:val="23"/>
          <w:szCs w:val="23"/>
        </w:rPr>
        <w:t xml:space="preserve"> se llevaron a cabo varios</w:t>
      </w:r>
      <w:r w:rsidR="00120666" w:rsidRPr="0079124F">
        <w:rPr>
          <w:rFonts w:eastAsia="Garamond" w:cs="Garamond"/>
          <w:color w:val="000000"/>
          <w:sz w:val="23"/>
          <w:szCs w:val="23"/>
        </w:rPr>
        <w:t xml:space="preserve"> procesos para tener datos de calidad, al momento de iniciar el proceso se tenían </w:t>
      </w:r>
      <w:r w:rsidR="00D93F87" w:rsidRPr="0079124F">
        <w:rPr>
          <w:rFonts w:eastAsia="Garamond" w:cs="Garamond"/>
          <w:color w:val="000000"/>
          <w:sz w:val="23"/>
          <w:szCs w:val="23"/>
        </w:rPr>
        <w:t xml:space="preserve">2 carpetas (Notas primarias y Notas secundaria), dentro de cada uno se </w:t>
      </w:r>
      <w:r w:rsidR="0037373C" w:rsidRPr="0079124F">
        <w:rPr>
          <w:rFonts w:eastAsia="Garamond" w:cs="Garamond"/>
          <w:color w:val="000000"/>
          <w:sz w:val="23"/>
          <w:szCs w:val="23"/>
        </w:rPr>
        <w:t>tenía</w:t>
      </w:r>
      <w:r w:rsidR="00D93F87" w:rsidRPr="0079124F">
        <w:rPr>
          <w:rFonts w:eastAsia="Garamond" w:cs="Garamond"/>
          <w:color w:val="000000"/>
          <w:sz w:val="23"/>
          <w:szCs w:val="23"/>
        </w:rPr>
        <w:t xml:space="preserve"> </w:t>
      </w:r>
      <w:r w:rsidR="0037373C" w:rsidRPr="0079124F">
        <w:rPr>
          <w:rFonts w:eastAsia="Garamond" w:cs="Garamond"/>
          <w:color w:val="000000"/>
          <w:sz w:val="23"/>
          <w:szCs w:val="23"/>
        </w:rPr>
        <w:t>los archivos con las calificaciones por año, como se muestra en la figura</w:t>
      </w:r>
      <w:r w:rsidR="00481289" w:rsidRPr="0079124F">
        <w:rPr>
          <w:rFonts w:eastAsia="Garamond" w:cs="Garamond"/>
          <w:color w:val="000000"/>
          <w:sz w:val="23"/>
          <w:szCs w:val="23"/>
        </w:rPr>
        <w:t xml:space="preserve"> 3.</w:t>
      </w:r>
      <w:r w:rsidR="00B8740F">
        <w:rPr>
          <w:rFonts w:eastAsia="Garamond" w:cs="Garamond"/>
          <w:color w:val="000000"/>
          <w:sz w:val="23"/>
          <w:szCs w:val="23"/>
        </w:rPr>
        <w:t>4-</w:t>
      </w:r>
      <w:r w:rsidR="00A901D1">
        <w:rPr>
          <w:rFonts w:eastAsia="Garamond" w:cs="Garamond"/>
          <w:color w:val="000000"/>
          <w:sz w:val="23"/>
          <w:szCs w:val="23"/>
        </w:rPr>
        <w:t>1</w:t>
      </w:r>
    </w:p>
    <w:p w14:paraId="1042AE0C" w14:textId="5D4206DC" w:rsidR="00F16C45" w:rsidRPr="0079124F" w:rsidRDefault="00F16C45">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Una vez </w:t>
      </w:r>
      <w:r w:rsidR="00676E4B" w:rsidRPr="4E70CA29">
        <w:rPr>
          <w:rFonts w:eastAsia="Garamond" w:cs="Garamond"/>
          <w:color w:val="000000" w:themeColor="text1"/>
          <w:sz w:val="23"/>
          <w:szCs w:val="23"/>
        </w:rPr>
        <w:t xml:space="preserve">verificada la información se procedió a realizar una función para hacer un </w:t>
      </w:r>
      <w:r w:rsidR="4E70CA29" w:rsidRPr="4E70CA29">
        <w:rPr>
          <w:rFonts w:eastAsia="Garamond" w:cs="Garamond"/>
          <w:color w:val="000000" w:themeColor="text1"/>
          <w:sz w:val="23"/>
          <w:szCs w:val="23"/>
        </w:rPr>
        <w:t>unificar</w:t>
      </w:r>
      <w:r w:rsidR="00676E4B" w:rsidRPr="4E70CA29">
        <w:rPr>
          <w:rFonts w:eastAsia="Garamond" w:cs="Garamond"/>
          <w:color w:val="000000" w:themeColor="text1"/>
          <w:sz w:val="23"/>
          <w:szCs w:val="23"/>
        </w:rPr>
        <w:t xml:space="preserve"> todos los archivos </w:t>
      </w:r>
      <w:r w:rsidR="004B32A4" w:rsidRPr="4E70CA29">
        <w:rPr>
          <w:rFonts w:eastAsia="Garamond" w:cs="Garamond"/>
          <w:color w:val="000000" w:themeColor="text1"/>
          <w:sz w:val="23"/>
          <w:szCs w:val="23"/>
        </w:rPr>
        <w:t xml:space="preserve">en un solo dataset desde </w:t>
      </w:r>
      <w:r w:rsidR="00F8148E" w:rsidRPr="4E70CA29">
        <w:rPr>
          <w:rFonts w:eastAsia="Garamond" w:cs="Garamond"/>
          <w:color w:val="000000" w:themeColor="text1"/>
          <w:sz w:val="23"/>
          <w:szCs w:val="23"/>
        </w:rPr>
        <w:t>el notebook</w:t>
      </w:r>
      <w:r w:rsidR="004B32A4" w:rsidRPr="4E70CA29">
        <w:rPr>
          <w:rFonts w:eastAsia="Garamond" w:cs="Garamond"/>
          <w:color w:val="000000" w:themeColor="text1"/>
          <w:sz w:val="23"/>
          <w:szCs w:val="23"/>
        </w:rPr>
        <w:t xml:space="preserve"> como muestra la figura 3.</w:t>
      </w:r>
      <w:r w:rsidR="00094062" w:rsidRPr="4E70CA29">
        <w:rPr>
          <w:rFonts w:eastAsia="Garamond" w:cs="Garamond"/>
          <w:color w:val="000000" w:themeColor="text1"/>
          <w:sz w:val="23"/>
          <w:szCs w:val="23"/>
        </w:rPr>
        <w:t>4</w:t>
      </w:r>
      <w:r w:rsidR="00A901D1" w:rsidRPr="4E70CA29">
        <w:rPr>
          <w:rFonts w:eastAsia="Garamond" w:cs="Garamond"/>
          <w:color w:val="000000" w:themeColor="text1"/>
          <w:sz w:val="23"/>
          <w:szCs w:val="23"/>
        </w:rPr>
        <w:t>-3</w:t>
      </w:r>
      <w:r w:rsidR="000333CC" w:rsidRPr="4E70CA29">
        <w:rPr>
          <w:rFonts w:eastAsia="Garamond" w:cs="Garamond"/>
          <w:color w:val="000000" w:themeColor="text1"/>
          <w:sz w:val="23"/>
          <w:szCs w:val="23"/>
        </w:rPr>
        <w:t>.</w:t>
      </w:r>
    </w:p>
    <w:p w14:paraId="4A2D478C" w14:textId="3EFBE70A" w:rsidR="00240D3F" w:rsidRPr="0079124F" w:rsidRDefault="00094062" w:rsidP="00240D3F">
      <w:pPr>
        <w:keepNext/>
        <w:pBdr>
          <w:top w:val="nil"/>
          <w:left w:val="nil"/>
          <w:bottom w:val="nil"/>
          <w:right w:val="nil"/>
          <w:between w:val="nil"/>
        </w:pBdr>
        <w:spacing w:before="120" w:after="120" w:line="240" w:lineRule="auto"/>
        <w:jc w:val="center"/>
      </w:pPr>
      <w:bookmarkStart w:id="127" w:name="_Hlk194676909"/>
      <w:r w:rsidRPr="00094062">
        <w:rPr>
          <w:noProof/>
        </w:rPr>
        <w:lastRenderedPageBreak/>
        <w:drawing>
          <wp:inline distT="0" distB="0" distL="0" distR="0" wp14:anchorId="60DB3F3A" wp14:editId="18AFB27B">
            <wp:extent cx="5486400" cy="1687345"/>
            <wp:effectExtent l="0" t="0" r="0" b="8255"/>
            <wp:docPr id="2140644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499" name="Picture 1" descr="A screenshot of a computer code&#10;&#10;AI-generated content may be incorrect."/>
                    <pic:cNvPicPr/>
                  </pic:nvPicPr>
                  <pic:blipFill>
                    <a:blip r:embed="rId37"/>
                    <a:stretch>
                      <a:fillRect/>
                    </a:stretch>
                  </pic:blipFill>
                  <pic:spPr>
                    <a:xfrm>
                      <a:off x="0" y="0"/>
                      <a:ext cx="5486400" cy="1687345"/>
                    </a:xfrm>
                    <a:prstGeom prst="rect">
                      <a:avLst/>
                    </a:prstGeom>
                  </pic:spPr>
                </pic:pic>
              </a:graphicData>
            </a:graphic>
          </wp:inline>
        </w:drawing>
      </w:r>
    </w:p>
    <w:p w14:paraId="608AE1F4" w14:textId="69BD2BD2" w:rsidR="00C32560" w:rsidRPr="0079124F" w:rsidRDefault="00240D3F" w:rsidP="00E708FE">
      <w:pPr>
        <w:pStyle w:val="Caption"/>
        <w:spacing w:before="0" w:after="0"/>
        <w:rPr>
          <w:color w:val="000000"/>
        </w:rPr>
      </w:pPr>
      <w:bookmarkStart w:id="128" w:name="_Toc196569871"/>
      <w:bookmarkStart w:id="129" w:name="_Toc197792051"/>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Unificación de los archivos</w:t>
      </w:r>
      <w:bookmarkEnd w:id="128"/>
      <w:bookmarkEnd w:id="129"/>
    </w:p>
    <w:p w14:paraId="4303B93F" w14:textId="77777777" w:rsidR="0099077D" w:rsidRPr="0079124F" w:rsidRDefault="0099077D"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bookmarkEnd w:id="127"/>
    <w:p w14:paraId="7313A6A2" w14:textId="62E955A6" w:rsidR="0099077D" w:rsidRPr="0079124F" w:rsidRDefault="00284D1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Una vez realiz</w:t>
      </w:r>
      <w:r w:rsidR="00A34A11" w:rsidRPr="0079124F">
        <w:rPr>
          <w:rFonts w:eastAsia="Garamond" w:cs="Garamond"/>
          <w:color w:val="000000"/>
          <w:sz w:val="23"/>
          <w:szCs w:val="23"/>
        </w:rPr>
        <w:t xml:space="preserve">o esto y definida la ruta donde se tienen </w:t>
      </w:r>
      <w:r w:rsidR="00552FA9" w:rsidRPr="0079124F">
        <w:rPr>
          <w:rFonts w:eastAsia="Garamond" w:cs="Garamond"/>
          <w:color w:val="000000"/>
          <w:sz w:val="23"/>
          <w:szCs w:val="23"/>
        </w:rPr>
        <w:t>los archivos</w:t>
      </w:r>
      <w:r w:rsidR="00A34A11" w:rsidRPr="0079124F">
        <w:rPr>
          <w:rFonts w:eastAsia="Garamond" w:cs="Garamond"/>
          <w:color w:val="000000"/>
          <w:sz w:val="23"/>
          <w:szCs w:val="23"/>
        </w:rPr>
        <w:t xml:space="preserve"> (f</w:t>
      </w:r>
      <w:r w:rsidR="00A67D2B" w:rsidRPr="0079124F">
        <w:rPr>
          <w:rFonts w:eastAsia="Garamond" w:cs="Garamond"/>
          <w:color w:val="000000"/>
          <w:sz w:val="23"/>
          <w:szCs w:val="23"/>
        </w:rPr>
        <w:t>older_paths), se define la ruta de salida (output</w:t>
      </w:r>
      <w:r w:rsidR="009B4005" w:rsidRPr="0079124F">
        <w:rPr>
          <w:rFonts w:eastAsia="Garamond" w:cs="Garamond"/>
          <w:color w:val="000000"/>
          <w:sz w:val="23"/>
          <w:szCs w:val="23"/>
        </w:rPr>
        <w:t xml:space="preserve">_file), donde se indica el nombre de salida del archivo </w:t>
      </w:r>
      <w:r w:rsidR="001A5C49" w:rsidRPr="0079124F">
        <w:rPr>
          <w:rFonts w:eastAsia="Garamond" w:cs="Garamond"/>
          <w:color w:val="000000"/>
          <w:sz w:val="23"/>
          <w:szCs w:val="23"/>
        </w:rPr>
        <w:t>y su ruta definida como se muestra</w:t>
      </w:r>
      <w:r w:rsidR="00AC6656" w:rsidRPr="0079124F">
        <w:rPr>
          <w:rFonts w:eastAsia="Garamond" w:cs="Garamond"/>
          <w:color w:val="000000"/>
          <w:sz w:val="23"/>
          <w:szCs w:val="23"/>
        </w:rPr>
        <w:t xml:space="preserve"> a continuación (ver</w:t>
      </w:r>
      <w:r w:rsidR="001A5C49" w:rsidRPr="0079124F">
        <w:rPr>
          <w:rFonts w:eastAsia="Garamond" w:cs="Garamond"/>
          <w:color w:val="000000"/>
          <w:sz w:val="23"/>
          <w:szCs w:val="23"/>
        </w:rPr>
        <w:t xml:space="preserve"> figura 3.</w:t>
      </w:r>
      <w:r w:rsidR="000333CC">
        <w:rPr>
          <w:rFonts w:eastAsia="Garamond" w:cs="Garamond"/>
          <w:color w:val="000000"/>
          <w:sz w:val="23"/>
          <w:szCs w:val="23"/>
        </w:rPr>
        <w:t>4-4</w:t>
      </w:r>
      <w:r w:rsidR="00AC6656" w:rsidRPr="0079124F">
        <w:rPr>
          <w:rFonts w:eastAsia="Garamond" w:cs="Garamond"/>
          <w:color w:val="000000"/>
          <w:sz w:val="23"/>
          <w:szCs w:val="23"/>
        </w:rPr>
        <w:t>)</w:t>
      </w:r>
    </w:p>
    <w:p w14:paraId="66924614" w14:textId="2BDB77EE" w:rsidR="00BD3C1D" w:rsidRDefault="00BF3949" w:rsidP="00BD3C1D">
      <w:pPr>
        <w:keepNext/>
        <w:pBdr>
          <w:top w:val="nil"/>
          <w:left w:val="nil"/>
          <w:bottom w:val="nil"/>
          <w:right w:val="nil"/>
          <w:between w:val="nil"/>
        </w:pBdr>
        <w:spacing w:before="120" w:after="120" w:line="240" w:lineRule="auto"/>
        <w:jc w:val="center"/>
      </w:pPr>
      <w:r w:rsidRPr="00BF3949">
        <w:rPr>
          <w:rFonts w:eastAsia="Garamond" w:cs="Garamond"/>
          <w:noProof/>
          <w:color w:val="000000"/>
          <w:sz w:val="23"/>
          <w:szCs w:val="23"/>
        </w:rPr>
        <w:drawing>
          <wp:inline distT="0" distB="0" distL="0" distR="0" wp14:anchorId="37852374" wp14:editId="09ADE905">
            <wp:extent cx="5458587" cy="1152686"/>
            <wp:effectExtent l="0" t="0" r="8890" b="9525"/>
            <wp:docPr id="5025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8458" name=""/>
                    <pic:cNvPicPr/>
                  </pic:nvPicPr>
                  <pic:blipFill>
                    <a:blip r:embed="rId38"/>
                    <a:stretch>
                      <a:fillRect/>
                    </a:stretch>
                  </pic:blipFill>
                  <pic:spPr>
                    <a:xfrm>
                      <a:off x="0" y="0"/>
                      <a:ext cx="5458587" cy="1152686"/>
                    </a:xfrm>
                    <a:prstGeom prst="rect">
                      <a:avLst/>
                    </a:prstGeom>
                  </pic:spPr>
                </pic:pic>
              </a:graphicData>
            </a:graphic>
          </wp:inline>
        </w:drawing>
      </w:r>
    </w:p>
    <w:p w14:paraId="7EF9D50F" w14:textId="79E8B38F" w:rsidR="002D15CA" w:rsidRPr="0079124F" w:rsidRDefault="00BD3C1D" w:rsidP="00E708FE">
      <w:pPr>
        <w:pStyle w:val="Caption"/>
        <w:spacing w:before="0" w:after="0"/>
      </w:pPr>
      <w:bookmarkStart w:id="130" w:name="_Toc197792052"/>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xml:space="preserve">: </w:t>
      </w:r>
      <w:r w:rsidRPr="006E44D0">
        <w:t>Juntando los arch</w:t>
      </w:r>
      <w:r w:rsidR="00153A08">
        <w:t>ivos en el notebook</w:t>
      </w:r>
      <w:bookmarkEnd w:id="130"/>
    </w:p>
    <w:p w14:paraId="5CFD2BBE" w14:textId="77777777" w:rsidR="00AC6656" w:rsidRPr="0079124F" w:rsidRDefault="00AC6656"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EF513C1" w14:textId="2BF04767" w:rsidR="00FF450E" w:rsidRPr="0079124F" w:rsidRDefault="0082479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Ya con </w:t>
      </w:r>
      <w:r w:rsidR="00746103" w:rsidRPr="0079124F">
        <w:rPr>
          <w:rFonts w:eastAsia="Garamond" w:cs="Garamond"/>
          <w:color w:val="000000"/>
          <w:sz w:val="23"/>
          <w:szCs w:val="23"/>
        </w:rPr>
        <w:t xml:space="preserve">un solo archivo con todos los datos, procedemos a importarlo y </w:t>
      </w:r>
      <w:r w:rsidR="002B4F55" w:rsidRPr="0079124F">
        <w:rPr>
          <w:rFonts w:eastAsia="Garamond" w:cs="Garamond"/>
          <w:color w:val="000000"/>
          <w:sz w:val="23"/>
          <w:szCs w:val="23"/>
        </w:rPr>
        <w:t>ver la cantidad de filas y columnas que posee nuestro set de datos (ver figura 3.</w:t>
      </w:r>
      <w:r w:rsidR="000C27C2">
        <w:rPr>
          <w:rFonts w:eastAsia="Garamond" w:cs="Garamond"/>
          <w:color w:val="000000"/>
          <w:sz w:val="23"/>
          <w:szCs w:val="23"/>
        </w:rPr>
        <w:t>4-</w:t>
      </w:r>
      <w:r w:rsidR="00D036F0">
        <w:rPr>
          <w:rFonts w:eastAsia="Garamond" w:cs="Garamond"/>
          <w:color w:val="000000"/>
          <w:sz w:val="23"/>
          <w:szCs w:val="23"/>
        </w:rPr>
        <w:t>5</w:t>
      </w:r>
      <w:r w:rsidR="002B4F55" w:rsidRPr="0079124F">
        <w:rPr>
          <w:rFonts w:eastAsia="Garamond" w:cs="Garamond"/>
          <w:color w:val="000000"/>
          <w:sz w:val="23"/>
          <w:szCs w:val="23"/>
        </w:rPr>
        <w:t>)</w:t>
      </w:r>
    </w:p>
    <w:p w14:paraId="648660E3" w14:textId="6B20C12A" w:rsidR="00CD79D9" w:rsidRPr="0079124F" w:rsidRDefault="004C10A6" w:rsidP="00CD79D9">
      <w:pPr>
        <w:keepNext/>
        <w:pBdr>
          <w:top w:val="nil"/>
          <w:left w:val="nil"/>
          <w:bottom w:val="nil"/>
          <w:right w:val="nil"/>
          <w:between w:val="nil"/>
        </w:pBdr>
        <w:spacing w:before="120" w:after="120" w:line="240" w:lineRule="auto"/>
        <w:jc w:val="center"/>
      </w:pPr>
      <w:r w:rsidRPr="004C10A6">
        <w:rPr>
          <w:rFonts w:eastAsia="Garamond" w:cs="Garamond"/>
          <w:noProof/>
          <w:color w:val="000000"/>
          <w:sz w:val="23"/>
          <w:szCs w:val="23"/>
        </w:rPr>
        <w:drawing>
          <wp:inline distT="0" distB="0" distL="0" distR="0" wp14:anchorId="04910449" wp14:editId="143ED9F2">
            <wp:extent cx="5486400" cy="779690"/>
            <wp:effectExtent l="0" t="0" r="0" b="1905"/>
            <wp:docPr id="66191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8176" name="Picture 1" descr="A screenshot of a computer&#10;&#10;AI-generated content may be incorrect."/>
                    <pic:cNvPicPr/>
                  </pic:nvPicPr>
                  <pic:blipFill>
                    <a:blip r:embed="rId39"/>
                    <a:stretch>
                      <a:fillRect/>
                    </a:stretch>
                  </pic:blipFill>
                  <pic:spPr>
                    <a:xfrm>
                      <a:off x="0" y="0"/>
                      <a:ext cx="5486400" cy="779690"/>
                    </a:xfrm>
                    <a:prstGeom prst="rect">
                      <a:avLst/>
                    </a:prstGeom>
                  </pic:spPr>
                </pic:pic>
              </a:graphicData>
            </a:graphic>
          </wp:inline>
        </w:drawing>
      </w:r>
    </w:p>
    <w:p w14:paraId="3CAEBAE3" w14:textId="4DDCFAB0" w:rsidR="00894CE3" w:rsidRPr="0079124F" w:rsidRDefault="00CD79D9" w:rsidP="00E708FE">
      <w:pPr>
        <w:pStyle w:val="Caption"/>
        <w:spacing w:before="0" w:after="0"/>
        <w:rPr>
          <w:color w:val="000000"/>
        </w:rPr>
      </w:pPr>
      <w:bookmarkStart w:id="131" w:name="_Toc196569873"/>
      <w:bookmarkStart w:id="132" w:name="_Toc197792053"/>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Importar el dataset completo</w:t>
      </w:r>
      <w:bookmarkEnd w:id="131"/>
      <w:bookmarkEnd w:id="132"/>
    </w:p>
    <w:p w14:paraId="09205A27" w14:textId="77777777" w:rsidR="002B4F55" w:rsidRPr="0079124F" w:rsidRDefault="002B4F55"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C33E69A" w14:textId="297A8A01" w:rsidR="00E37ECE" w:rsidRPr="0079124F" w:rsidRDefault="00164A8A" w:rsidP="00BC5CF4">
      <w:pPr>
        <w:pStyle w:val="Heading3"/>
        <w:numPr>
          <w:ilvl w:val="2"/>
          <w:numId w:val="7"/>
        </w:numPr>
      </w:pPr>
      <w:bookmarkStart w:id="133" w:name="_Toc197264684"/>
      <w:bookmarkStart w:id="134" w:name="_Toc197264874"/>
      <w:bookmarkStart w:id="135" w:name="_Toc197791995"/>
      <w:r w:rsidRPr="0079124F">
        <w:t>Contando la cantidad de filas y columnas</w:t>
      </w:r>
      <w:bookmarkEnd w:id="133"/>
      <w:bookmarkEnd w:id="134"/>
      <w:bookmarkEnd w:id="135"/>
    </w:p>
    <w:p w14:paraId="2ACB659F" w14:textId="035D38D4" w:rsidR="00B150CB" w:rsidRPr="0079124F" w:rsidRDefault="008D27A9" w:rsidP="008D27A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Para iniciar este apartado se debe de contar la cantidad total de filas y columnas</w:t>
      </w:r>
      <w:r w:rsidR="00894CE3" w:rsidRPr="0079124F">
        <w:rPr>
          <w:rFonts w:eastAsia="Garamond" w:cs="Garamond"/>
          <w:color w:val="000000"/>
          <w:sz w:val="23"/>
          <w:szCs w:val="23"/>
        </w:rPr>
        <w:t xml:space="preserve"> que tiene el dataset como se ve en la figura</w:t>
      </w:r>
      <w:r w:rsidR="00B150CB" w:rsidRPr="0079124F">
        <w:rPr>
          <w:rFonts w:eastAsia="Garamond" w:cs="Garamond"/>
          <w:color w:val="000000"/>
          <w:sz w:val="23"/>
          <w:szCs w:val="23"/>
        </w:rPr>
        <w:t xml:space="preserve"> 3.</w:t>
      </w:r>
      <w:r w:rsidR="00582944">
        <w:rPr>
          <w:rFonts w:eastAsia="Garamond" w:cs="Garamond"/>
          <w:color w:val="000000"/>
          <w:sz w:val="23"/>
          <w:szCs w:val="23"/>
        </w:rPr>
        <w:t>4-</w:t>
      </w:r>
      <w:r w:rsidR="0049343C">
        <w:rPr>
          <w:rFonts w:eastAsia="Garamond" w:cs="Garamond"/>
          <w:color w:val="000000"/>
          <w:sz w:val="23"/>
          <w:szCs w:val="23"/>
        </w:rPr>
        <w:t>6</w:t>
      </w:r>
      <w:r w:rsidR="00582944">
        <w:rPr>
          <w:rFonts w:eastAsia="Garamond" w:cs="Garamond"/>
          <w:color w:val="000000"/>
          <w:sz w:val="23"/>
          <w:szCs w:val="23"/>
        </w:rPr>
        <w:t>.</w:t>
      </w:r>
    </w:p>
    <w:p w14:paraId="44D450F3" w14:textId="02872C28" w:rsidR="00D071A6" w:rsidRPr="0079124F" w:rsidRDefault="002712D5" w:rsidP="00D071A6">
      <w:pPr>
        <w:keepNext/>
        <w:pBdr>
          <w:top w:val="nil"/>
          <w:left w:val="nil"/>
          <w:bottom w:val="nil"/>
          <w:right w:val="nil"/>
          <w:between w:val="nil"/>
        </w:pBdr>
        <w:spacing w:before="120" w:after="120" w:line="240" w:lineRule="auto"/>
        <w:jc w:val="center"/>
      </w:pPr>
      <w:r w:rsidRPr="002712D5">
        <w:rPr>
          <w:b/>
          <w:noProof/>
          <w:color w:val="000000"/>
          <w:sz w:val="18"/>
          <w:szCs w:val="18"/>
        </w:rPr>
        <w:lastRenderedPageBreak/>
        <w:drawing>
          <wp:inline distT="0" distB="0" distL="0" distR="0" wp14:anchorId="7C8484FB" wp14:editId="4EC9CDBB">
            <wp:extent cx="5486400" cy="725159"/>
            <wp:effectExtent l="0" t="0" r="0" b="0"/>
            <wp:docPr id="13499727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2762" name="Picture 1" descr="A close-up of a text&#10;&#10;AI-generated content may be incorrect."/>
                    <pic:cNvPicPr/>
                  </pic:nvPicPr>
                  <pic:blipFill>
                    <a:blip r:embed="rId40"/>
                    <a:stretch>
                      <a:fillRect/>
                    </a:stretch>
                  </pic:blipFill>
                  <pic:spPr>
                    <a:xfrm>
                      <a:off x="0" y="0"/>
                      <a:ext cx="5486400" cy="725159"/>
                    </a:xfrm>
                    <a:prstGeom prst="rect">
                      <a:avLst/>
                    </a:prstGeom>
                  </pic:spPr>
                </pic:pic>
              </a:graphicData>
            </a:graphic>
          </wp:inline>
        </w:drawing>
      </w:r>
    </w:p>
    <w:p w14:paraId="4C196EFD" w14:textId="16399618" w:rsidR="00B150CB" w:rsidRPr="0079124F" w:rsidRDefault="00D071A6" w:rsidP="00E708FE">
      <w:pPr>
        <w:pStyle w:val="Caption"/>
        <w:spacing w:before="0" w:after="0"/>
        <w:rPr>
          <w:color w:val="000000"/>
        </w:rPr>
      </w:pPr>
      <w:bookmarkStart w:id="136" w:name="_Toc196569874"/>
      <w:bookmarkStart w:id="137" w:name="_Toc197792054"/>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xml:space="preserve">: </w:t>
      </w:r>
      <w:bookmarkEnd w:id="136"/>
      <w:r w:rsidR="00582944">
        <w:t>Contar la cantidad de filas y columnas</w:t>
      </w:r>
      <w:bookmarkEnd w:id="137"/>
    </w:p>
    <w:p w14:paraId="1BF250A5" w14:textId="2E8709C9" w:rsidR="00B150CB" w:rsidRPr="0079124F" w:rsidRDefault="00B150CB"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0627DB87" w14:textId="73BAEE1C" w:rsidR="00164A8A" w:rsidRPr="0079124F" w:rsidRDefault="008D27A9" w:rsidP="00BC5CF4">
      <w:pPr>
        <w:pStyle w:val="Heading3"/>
        <w:numPr>
          <w:ilvl w:val="2"/>
          <w:numId w:val="7"/>
        </w:numPr>
      </w:pPr>
      <w:bookmarkStart w:id="138" w:name="_Toc197264685"/>
      <w:bookmarkStart w:id="139" w:name="_Toc197264875"/>
      <w:bookmarkStart w:id="140" w:name="_Toc197791996"/>
      <w:r w:rsidRPr="0079124F">
        <w:t>Verificación de valores nulos</w:t>
      </w:r>
      <w:bookmarkEnd w:id="138"/>
      <w:bookmarkEnd w:id="139"/>
      <w:bookmarkEnd w:id="140"/>
    </w:p>
    <w:p w14:paraId="0223A79F" w14:textId="536ABC1F" w:rsidR="002B4F55" w:rsidRPr="0079124F" w:rsidRDefault="00A2743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Seguido de esto, verificamos </w:t>
      </w:r>
      <w:r w:rsidR="0094752A" w:rsidRPr="0079124F">
        <w:rPr>
          <w:rFonts w:eastAsia="Garamond" w:cs="Garamond"/>
          <w:color w:val="000000"/>
          <w:sz w:val="23"/>
          <w:szCs w:val="23"/>
        </w:rPr>
        <w:t>la cantidad de valores faltantes</w:t>
      </w:r>
      <w:r w:rsidR="00367EAD">
        <w:rPr>
          <w:rFonts w:eastAsia="Garamond" w:cs="Garamond"/>
          <w:color w:val="000000"/>
          <w:sz w:val="23"/>
          <w:szCs w:val="23"/>
        </w:rPr>
        <w:t xml:space="preserve"> o nulos</w:t>
      </w:r>
      <w:r w:rsidR="0094752A" w:rsidRPr="0079124F">
        <w:rPr>
          <w:rFonts w:eastAsia="Garamond" w:cs="Garamond"/>
          <w:color w:val="000000"/>
          <w:sz w:val="23"/>
          <w:szCs w:val="23"/>
        </w:rPr>
        <w:t xml:space="preserve"> </w:t>
      </w:r>
      <w:r w:rsidR="00EA504F" w:rsidRPr="0079124F">
        <w:rPr>
          <w:rFonts w:eastAsia="Garamond" w:cs="Garamond"/>
          <w:color w:val="000000"/>
          <w:sz w:val="23"/>
          <w:szCs w:val="23"/>
        </w:rPr>
        <w:t>para luego abordarlos teniendo en</w:t>
      </w:r>
      <w:r w:rsidR="000414BA" w:rsidRPr="0079124F">
        <w:rPr>
          <w:rFonts w:eastAsia="Garamond" w:cs="Garamond"/>
          <w:color w:val="000000"/>
          <w:sz w:val="23"/>
          <w:szCs w:val="23"/>
        </w:rPr>
        <w:t xml:space="preserve"> </w:t>
      </w:r>
      <w:r w:rsidR="00EA504F" w:rsidRPr="0079124F">
        <w:rPr>
          <w:rFonts w:eastAsia="Garamond" w:cs="Garamond"/>
          <w:color w:val="000000"/>
          <w:sz w:val="23"/>
          <w:szCs w:val="23"/>
        </w:rPr>
        <w:t>cuenta</w:t>
      </w:r>
      <w:r w:rsidR="000414BA" w:rsidRPr="0079124F">
        <w:rPr>
          <w:rFonts w:eastAsia="Garamond" w:cs="Garamond"/>
          <w:color w:val="000000"/>
          <w:sz w:val="23"/>
          <w:szCs w:val="23"/>
        </w:rPr>
        <w:t xml:space="preserve"> la integridad de la información (ver figura 3.</w:t>
      </w:r>
      <w:r w:rsidR="00F508AC">
        <w:rPr>
          <w:rFonts w:eastAsia="Garamond" w:cs="Garamond"/>
          <w:color w:val="000000"/>
          <w:sz w:val="23"/>
          <w:szCs w:val="23"/>
        </w:rPr>
        <w:t>4-</w:t>
      </w:r>
      <w:r w:rsidR="007533B7">
        <w:rPr>
          <w:rFonts w:eastAsia="Garamond" w:cs="Garamond"/>
          <w:color w:val="000000"/>
          <w:sz w:val="23"/>
          <w:szCs w:val="23"/>
        </w:rPr>
        <w:t>7</w:t>
      </w:r>
      <w:r w:rsidR="000414BA" w:rsidRPr="0079124F">
        <w:rPr>
          <w:rFonts w:eastAsia="Garamond" w:cs="Garamond"/>
          <w:color w:val="000000"/>
          <w:sz w:val="23"/>
          <w:szCs w:val="23"/>
        </w:rPr>
        <w:t>)</w:t>
      </w:r>
      <w:r w:rsidR="00367EAD">
        <w:rPr>
          <w:rFonts w:eastAsia="Garamond" w:cs="Garamond"/>
          <w:color w:val="000000"/>
          <w:sz w:val="23"/>
          <w:szCs w:val="23"/>
        </w:rPr>
        <w:t>.</w:t>
      </w:r>
    </w:p>
    <w:p w14:paraId="01512544" w14:textId="27F1DB15" w:rsidR="00CB4AB1" w:rsidRPr="0079124F" w:rsidRDefault="00BB7E91" w:rsidP="00CB4AB1">
      <w:pPr>
        <w:keepNext/>
        <w:pBdr>
          <w:top w:val="nil"/>
          <w:left w:val="nil"/>
          <w:bottom w:val="nil"/>
          <w:right w:val="nil"/>
          <w:between w:val="nil"/>
        </w:pBdr>
        <w:spacing w:before="120" w:after="120" w:line="240" w:lineRule="auto"/>
        <w:jc w:val="center"/>
      </w:pPr>
      <w:r w:rsidRPr="00BB7E91">
        <w:rPr>
          <w:noProof/>
        </w:rPr>
        <w:drawing>
          <wp:inline distT="0" distB="0" distL="0" distR="0" wp14:anchorId="46B8B2A1" wp14:editId="3748A1BD">
            <wp:extent cx="5486400" cy="1958715"/>
            <wp:effectExtent l="0" t="0" r="0" b="3810"/>
            <wp:docPr id="12654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3076" name=""/>
                    <pic:cNvPicPr/>
                  </pic:nvPicPr>
                  <pic:blipFill>
                    <a:blip r:embed="rId41"/>
                    <a:stretch>
                      <a:fillRect/>
                    </a:stretch>
                  </pic:blipFill>
                  <pic:spPr>
                    <a:xfrm>
                      <a:off x="0" y="0"/>
                      <a:ext cx="5486400" cy="1958715"/>
                    </a:xfrm>
                    <a:prstGeom prst="rect">
                      <a:avLst/>
                    </a:prstGeom>
                  </pic:spPr>
                </pic:pic>
              </a:graphicData>
            </a:graphic>
          </wp:inline>
        </w:drawing>
      </w:r>
    </w:p>
    <w:p w14:paraId="658F5B5E" w14:textId="6480ACF4" w:rsidR="0086393C" w:rsidRPr="0079124F" w:rsidRDefault="00CB4AB1" w:rsidP="00E708FE">
      <w:pPr>
        <w:pStyle w:val="Caption"/>
        <w:spacing w:before="0" w:after="0"/>
        <w:rPr>
          <w:color w:val="000000"/>
        </w:rPr>
      </w:pPr>
      <w:bookmarkStart w:id="141" w:name="_Toc196569875"/>
      <w:bookmarkStart w:id="142" w:name="_Toc197792055"/>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Verificando valores nulos</w:t>
      </w:r>
      <w:bookmarkEnd w:id="141"/>
      <w:bookmarkEnd w:id="142"/>
    </w:p>
    <w:p w14:paraId="4CCA05E4" w14:textId="77777777" w:rsidR="000414BA" w:rsidRPr="0079124F" w:rsidRDefault="000414BA"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54F11C86" w14:textId="62F5734E" w:rsidR="00E25956" w:rsidRPr="0079124F" w:rsidRDefault="00173477" w:rsidP="00BC5CF4">
      <w:pPr>
        <w:pStyle w:val="Heading3"/>
        <w:numPr>
          <w:ilvl w:val="2"/>
          <w:numId w:val="7"/>
        </w:numPr>
      </w:pPr>
      <w:bookmarkStart w:id="143" w:name="_Toc197264686"/>
      <w:bookmarkStart w:id="144" w:name="_Toc197264876"/>
      <w:bookmarkStart w:id="145" w:name="_Toc197791997"/>
      <w:r w:rsidRPr="0079124F">
        <w:t xml:space="preserve">Borrando valores </w:t>
      </w:r>
      <w:r w:rsidR="0009527F">
        <w:t xml:space="preserve">nulos y </w:t>
      </w:r>
      <w:r w:rsidRPr="0079124F">
        <w:t>duplicados</w:t>
      </w:r>
      <w:bookmarkEnd w:id="143"/>
      <w:bookmarkEnd w:id="144"/>
      <w:bookmarkEnd w:id="145"/>
    </w:p>
    <w:p w14:paraId="58EA8444" w14:textId="408AC641" w:rsidR="0009527F" w:rsidRDefault="0009527F">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Luego de ver la cantidad de valores nulos por columnas, </w:t>
      </w:r>
      <w:r w:rsidR="00180E69">
        <w:rPr>
          <w:rFonts w:eastAsia="Garamond" w:cs="Garamond"/>
          <w:color w:val="000000"/>
          <w:sz w:val="23"/>
          <w:szCs w:val="23"/>
        </w:rPr>
        <w:t xml:space="preserve">se procede a ver las filas que contienen todos sus datos </w:t>
      </w:r>
      <w:r w:rsidR="007B6058">
        <w:rPr>
          <w:rFonts w:eastAsia="Garamond" w:cs="Garamond"/>
          <w:color w:val="000000"/>
          <w:sz w:val="23"/>
          <w:szCs w:val="23"/>
        </w:rPr>
        <w:t>vacíos como podemos ver en la figura 3.4-8.</w:t>
      </w:r>
    </w:p>
    <w:p w14:paraId="173BDDE5" w14:textId="77777777" w:rsidR="004742CB" w:rsidRDefault="005F1B84" w:rsidP="004742CB">
      <w:pPr>
        <w:keepNext/>
        <w:pBdr>
          <w:top w:val="nil"/>
          <w:left w:val="nil"/>
          <w:bottom w:val="nil"/>
          <w:right w:val="nil"/>
          <w:between w:val="nil"/>
        </w:pBdr>
        <w:spacing w:before="240" w:after="240"/>
        <w:jc w:val="center"/>
      </w:pPr>
      <w:r w:rsidRPr="005F1B84">
        <w:rPr>
          <w:rFonts w:eastAsia="Garamond" w:cs="Garamond"/>
          <w:noProof/>
          <w:color w:val="000000"/>
          <w:sz w:val="23"/>
          <w:szCs w:val="23"/>
        </w:rPr>
        <w:drawing>
          <wp:inline distT="0" distB="0" distL="0" distR="0" wp14:anchorId="58A4A24B" wp14:editId="37534D6A">
            <wp:extent cx="5486400" cy="1513153"/>
            <wp:effectExtent l="0" t="0" r="0" b="0"/>
            <wp:docPr id="81189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4410" name="Picture 1" descr="A screenshot of a computer&#10;&#10;AI-generated content may be incorrect."/>
                    <pic:cNvPicPr/>
                  </pic:nvPicPr>
                  <pic:blipFill>
                    <a:blip r:embed="rId42"/>
                    <a:stretch>
                      <a:fillRect/>
                    </a:stretch>
                  </pic:blipFill>
                  <pic:spPr>
                    <a:xfrm>
                      <a:off x="0" y="0"/>
                      <a:ext cx="5486400" cy="1513153"/>
                    </a:xfrm>
                    <a:prstGeom prst="rect">
                      <a:avLst/>
                    </a:prstGeom>
                  </pic:spPr>
                </pic:pic>
              </a:graphicData>
            </a:graphic>
          </wp:inline>
        </w:drawing>
      </w:r>
    </w:p>
    <w:p w14:paraId="0674761B" w14:textId="38D787EE" w:rsidR="00B81FDE" w:rsidRDefault="004742CB" w:rsidP="00126E28">
      <w:pPr>
        <w:pStyle w:val="Caption"/>
        <w:spacing w:before="0" w:after="0"/>
      </w:pPr>
      <w:bookmarkStart w:id="146" w:name="_Toc197792056"/>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8</w:t>
      </w:r>
      <w:r w:rsidR="00236638">
        <w:fldChar w:fldCharType="end"/>
      </w:r>
      <w:r>
        <w:t xml:space="preserve">: </w:t>
      </w:r>
      <w:r w:rsidR="00957193">
        <w:t>Visualizando</w:t>
      </w:r>
      <w:r>
        <w:t xml:space="preserve"> las filas vacías</w:t>
      </w:r>
      <w:bookmarkEnd w:id="146"/>
    </w:p>
    <w:p w14:paraId="2A07C499" w14:textId="197C65DB"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26FA8F29" w14:textId="694242D8" w:rsidR="007B6058" w:rsidRDefault="007B6058">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Se procede a eliminar estas filas </w:t>
      </w:r>
      <w:r w:rsidR="002A737F">
        <w:rPr>
          <w:rFonts w:eastAsia="Garamond" w:cs="Garamond"/>
          <w:color w:val="000000"/>
          <w:sz w:val="23"/>
          <w:szCs w:val="23"/>
        </w:rPr>
        <w:t>vacías</w:t>
      </w:r>
      <w:r>
        <w:rPr>
          <w:rFonts w:eastAsia="Garamond" w:cs="Garamond"/>
          <w:color w:val="000000"/>
          <w:sz w:val="23"/>
          <w:szCs w:val="23"/>
        </w:rPr>
        <w:t xml:space="preserve"> </w:t>
      </w:r>
      <w:r w:rsidR="00314B57">
        <w:rPr>
          <w:rFonts w:eastAsia="Garamond" w:cs="Garamond"/>
          <w:color w:val="000000"/>
          <w:sz w:val="23"/>
          <w:szCs w:val="23"/>
        </w:rPr>
        <w:t>en su totalidad como podemos ver en la figura 3.4-9.</w:t>
      </w:r>
    </w:p>
    <w:p w14:paraId="3FFFF262" w14:textId="77777777" w:rsidR="00C057F4" w:rsidRDefault="000778B8" w:rsidP="00C057F4">
      <w:pPr>
        <w:keepNext/>
        <w:pBdr>
          <w:top w:val="nil"/>
          <w:left w:val="nil"/>
          <w:bottom w:val="nil"/>
          <w:right w:val="nil"/>
          <w:between w:val="nil"/>
        </w:pBdr>
        <w:spacing w:before="240" w:after="240"/>
        <w:jc w:val="center"/>
      </w:pPr>
      <w:r w:rsidRPr="000778B8">
        <w:rPr>
          <w:rFonts w:eastAsia="Garamond" w:cs="Garamond"/>
          <w:noProof/>
          <w:color w:val="000000"/>
          <w:sz w:val="23"/>
          <w:szCs w:val="23"/>
        </w:rPr>
        <w:lastRenderedPageBreak/>
        <w:drawing>
          <wp:inline distT="0" distB="0" distL="0" distR="0" wp14:anchorId="48D0F98F" wp14:editId="77E38444">
            <wp:extent cx="5486400" cy="219018"/>
            <wp:effectExtent l="0" t="0" r="0" b="0"/>
            <wp:docPr id="1608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616" name=""/>
                    <pic:cNvPicPr/>
                  </pic:nvPicPr>
                  <pic:blipFill>
                    <a:blip r:embed="rId43"/>
                    <a:stretch>
                      <a:fillRect/>
                    </a:stretch>
                  </pic:blipFill>
                  <pic:spPr>
                    <a:xfrm>
                      <a:off x="0" y="0"/>
                      <a:ext cx="5486400" cy="219018"/>
                    </a:xfrm>
                    <a:prstGeom prst="rect">
                      <a:avLst/>
                    </a:prstGeom>
                  </pic:spPr>
                </pic:pic>
              </a:graphicData>
            </a:graphic>
          </wp:inline>
        </w:drawing>
      </w:r>
    </w:p>
    <w:p w14:paraId="2A888E76" w14:textId="5FF16865" w:rsidR="00314B57" w:rsidRDefault="00C057F4" w:rsidP="00126E28">
      <w:pPr>
        <w:pStyle w:val="Caption"/>
        <w:spacing w:before="0" w:after="0"/>
      </w:pPr>
      <w:bookmarkStart w:id="147" w:name="_Toc197792057"/>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9</w:t>
      </w:r>
      <w:r w:rsidR="00236638">
        <w:fldChar w:fldCharType="end"/>
      </w:r>
      <w:r>
        <w:t>: Borrado de filas vacías</w:t>
      </w:r>
      <w:bookmarkEnd w:id="147"/>
    </w:p>
    <w:p w14:paraId="286BBC44" w14:textId="0D8CB4D6"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49F2FB2" w14:textId="11C458FE" w:rsidR="001A5C49"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Se borro </w:t>
      </w:r>
      <w:r w:rsidR="00A603FD" w:rsidRPr="4E70CA29">
        <w:rPr>
          <w:rFonts w:eastAsia="Garamond" w:cs="Garamond"/>
          <w:color w:val="000000" w:themeColor="text1"/>
          <w:sz w:val="23"/>
          <w:szCs w:val="23"/>
        </w:rPr>
        <w:t>los</w:t>
      </w:r>
      <w:r w:rsidR="00660AC5" w:rsidRPr="4E70CA29">
        <w:rPr>
          <w:rFonts w:eastAsia="Garamond" w:cs="Garamond"/>
          <w:color w:val="000000" w:themeColor="text1"/>
          <w:sz w:val="23"/>
          <w:szCs w:val="23"/>
        </w:rPr>
        <w:t xml:space="preserve"> valores duplicados</w:t>
      </w:r>
      <w:r w:rsidR="000D57EB" w:rsidRPr="4E70CA29">
        <w:rPr>
          <w:rFonts w:eastAsia="Garamond" w:cs="Garamond"/>
          <w:color w:val="000000" w:themeColor="text1"/>
          <w:sz w:val="23"/>
          <w:szCs w:val="23"/>
        </w:rPr>
        <w:t xml:space="preserve"> para garantizar que los datos sean únicos</w:t>
      </w:r>
      <w:r w:rsidRPr="4E70CA29">
        <w:rPr>
          <w:rFonts w:eastAsia="Garamond" w:cs="Garamond"/>
          <w:color w:val="000000" w:themeColor="text1"/>
          <w:sz w:val="23"/>
          <w:szCs w:val="23"/>
        </w:rPr>
        <w:t>,</w:t>
      </w:r>
      <w:r w:rsidR="000D57EB" w:rsidRPr="4E70CA29">
        <w:rPr>
          <w:rFonts w:eastAsia="Garamond" w:cs="Garamond"/>
          <w:color w:val="000000" w:themeColor="text1"/>
          <w:sz w:val="23"/>
          <w:szCs w:val="23"/>
        </w:rPr>
        <w:t xml:space="preserve"> ya que es </w:t>
      </w:r>
      <w:r w:rsidRPr="4E70CA29">
        <w:rPr>
          <w:rFonts w:eastAsia="Garamond" w:cs="Garamond"/>
          <w:color w:val="000000" w:themeColor="text1"/>
          <w:sz w:val="23"/>
          <w:szCs w:val="23"/>
        </w:rPr>
        <w:t xml:space="preserve">poco probable </w:t>
      </w:r>
      <w:r w:rsidR="000D57EB" w:rsidRPr="4E70CA29">
        <w:rPr>
          <w:rFonts w:eastAsia="Garamond" w:cs="Garamond"/>
          <w:color w:val="000000" w:themeColor="text1"/>
          <w:sz w:val="23"/>
          <w:szCs w:val="23"/>
        </w:rPr>
        <w:t xml:space="preserve">que un estudiante </w:t>
      </w:r>
      <w:r w:rsidRPr="4E70CA29">
        <w:rPr>
          <w:rFonts w:eastAsia="Garamond" w:cs="Garamond"/>
          <w:color w:val="000000" w:themeColor="text1"/>
          <w:sz w:val="23"/>
          <w:szCs w:val="23"/>
        </w:rPr>
        <w:t xml:space="preserve">tenga exactamente </w:t>
      </w:r>
      <w:r w:rsidR="000D57EB" w:rsidRPr="4E70CA29">
        <w:rPr>
          <w:rFonts w:eastAsia="Garamond" w:cs="Garamond"/>
          <w:color w:val="000000" w:themeColor="text1"/>
          <w:sz w:val="23"/>
          <w:szCs w:val="23"/>
        </w:rPr>
        <w:t>el mismo promedio en las materias</w:t>
      </w:r>
      <w:r w:rsidR="00936577"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durante </w:t>
      </w:r>
      <w:r w:rsidR="00936577" w:rsidRPr="4E70CA29">
        <w:rPr>
          <w:rFonts w:eastAsia="Garamond" w:cs="Garamond"/>
          <w:color w:val="000000" w:themeColor="text1"/>
          <w:sz w:val="23"/>
          <w:szCs w:val="23"/>
        </w:rPr>
        <w:t xml:space="preserve">el mismo año </w:t>
      </w:r>
      <w:r w:rsidR="00B26963" w:rsidRPr="4E70CA29">
        <w:rPr>
          <w:rFonts w:eastAsia="Garamond" w:cs="Garamond"/>
          <w:color w:val="000000" w:themeColor="text1"/>
          <w:sz w:val="23"/>
          <w:szCs w:val="23"/>
        </w:rPr>
        <w:t>(ver figura 3.</w:t>
      </w:r>
      <w:r w:rsidR="003B2EE4" w:rsidRPr="4E70CA29">
        <w:rPr>
          <w:rFonts w:eastAsia="Garamond" w:cs="Garamond"/>
          <w:color w:val="000000" w:themeColor="text1"/>
          <w:sz w:val="23"/>
          <w:szCs w:val="23"/>
        </w:rPr>
        <w:t>4-</w:t>
      </w:r>
      <w:r w:rsidR="00576D63" w:rsidRPr="4E70CA29">
        <w:rPr>
          <w:rFonts w:eastAsia="Garamond" w:cs="Garamond"/>
          <w:color w:val="000000" w:themeColor="text1"/>
          <w:sz w:val="23"/>
          <w:szCs w:val="23"/>
        </w:rPr>
        <w:t>10</w:t>
      </w:r>
      <w:r w:rsidR="00B26963" w:rsidRPr="4E70CA29">
        <w:rPr>
          <w:rFonts w:eastAsia="Garamond" w:cs="Garamond"/>
          <w:color w:val="000000" w:themeColor="text1"/>
          <w:sz w:val="23"/>
          <w:szCs w:val="23"/>
        </w:rPr>
        <w:t>)</w:t>
      </w:r>
      <w:r w:rsidR="003B2EE4" w:rsidRPr="4E70CA29">
        <w:rPr>
          <w:rFonts w:eastAsia="Garamond" w:cs="Garamond"/>
          <w:color w:val="000000" w:themeColor="text1"/>
          <w:sz w:val="23"/>
          <w:szCs w:val="23"/>
        </w:rPr>
        <w:t>.</w:t>
      </w:r>
    </w:p>
    <w:p w14:paraId="27F9206F" w14:textId="53993FF0" w:rsidR="00634BC2" w:rsidRPr="0079124F" w:rsidRDefault="00F1306F" w:rsidP="00634BC2">
      <w:pPr>
        <w:keepNext/>
        <w:pBdr>
          <w:top w:val="nil"/>
          <w:left w:val="nil"/>
          <w:bottom w:val="nil"/>
          <w:right w:val="nil"/>
          <w:between w:val="nil"/>
        </w:pBdr>
        <w:spacing w:before="120" w:after="120" w:line="240" w:lineRule="auto"/>
        <w:jc w:val="center"/>
      </w:pPr>
      <w:r w:rsidRPr="00F1306F">
        <w:rPr>
          <w:noProof/>
        </w:rPr>
        <w:drawing>
          <wp:inline distT="0" distB="0" distL="0" distR="0" wp14:anchorId="3936B154" wp14:editId="6FEDF070">
            <wp:extent cx="5486400" cy="333487"/>
            <wp:effectExtent l="0" t="0" r="0" b="9525"/>
            <wp:docPr id="14383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2187" name=""/>
                    <pic:cNvPicPr/>
                  </pic:nvPicPr>
                  <pic:blipFill>
                    <a:blip r:embed="rId44"/>
                    <a:stretch>
                      <a:fillRect/>
                    </a:stretch>
                  </pic:blipFill>
                  <pic:spPr>
                    <a:xfrm>
                      <a:off x="0" y="0"/>
                      <a:ext cx="5486400" cy="333487"/>
                    </a:xfrm>
                    <a:prstGeom prst="rect">
                      <a:avLst/>
                    </a:prstGeom>
                  </pic:spPr>
                </pic:pic>
              </a:graphicData>
            </a:graphic>
          </wp:inline>
        </w:drawing>
      </w:r>
    </w:p>
    <w:p w14:paraId="3978F35F" w14:textId="076D2E32" w:rsidR="00173477" w:rsidRPr="0079124F" w:rsidRDefault="00634BC2" w:rsidP="00126E28">
      <w:pPr>
        <w:pStyle w:val="Caption"/>
        <w:spacing w:before="0" w:after="0"/>
        <w:rPr>
          <w:color w:val="000000"/>
        </w:rPr>
      </w:pPr>
      <w:bookmarkStart w:id="148" w:name="_Toc196569876"/>
      <w:bookmarkStart w:id="149" w:name="_Toc197792058"/>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10</w:t>
      </w:r>
      <w:r w:rsidR="00236638">
        <w:fldChar w:fldCharType="end"/>
      </w:r>
      <w:r w:rsidRPr="0079124F">
        <w:t xml:space="preserve">: Borrado de </w:t>
      </w:r>
      <w:r w:rsidR="00F1306F">
        <w:t xml:space="preserve">datos </w:t>
      </w:r>
      <w:r w:rsidRPr="0079124F">
        <w:t>duplicados</w:t>
      </w:r>
      <w:bookmarkEnd w:id="148"/>
      <w:bookmarkEnd w:id="149"/>
    </w:p>
    <w:p w14:paraId="0CD002A1" w14:textId="77777777" w:rsidR="00B26963" w:rsidRPr="0079124F" w:rsidRDefault="00B26963"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6CD2810" w14:textId="19C5B29F" w:rsidR="001473F2" w:rsidRPr="0079124F" w:rsidRDefault="001473F2" w:rsidP="009835DD">
      <w:pPr>
        <w:pStyle w:val="Heading3"/>
        <w:numPr>
          <w:ilvl w:val="2"/>
          <w:numId w:val="7"/>
        </w:numPr>
      </w:pPr>
      <w:bookmarkStart w:id="150" w:name="_Toc197264687"/>
      <w:bookmarkStart w:id="151" w:name="_Toc197264877"/>
      <w:bookmarkStart w:id="152" w:name="_Toc197791998"/>
      <w:r w:rsidRPr="0079124F">
        <w:t xml:space="preserve">Tratamiento de </w:t>
      </w:r>
      <w:r w:rsidR="4E70CA29">
        <w:t xml:space="preserve">valores nulos por </w:t>
      </w:r>
      <w:r w:rsidRPr="0079124F">
        <w:t xml:space="preserve">columnas </w:t>
      </w:r>
      <w:r w:rsidR="00FD2195" w:rsidRPr="0079124F">
        <w:t>categóricas y numéricas</w:t>
      </w:r>
      <w:bookmarkEnd w:id="150"/>
      <w:bookmarkEnd w:id="151"/>
      <w:bookmarkEnd w:id="152"/>
    </w:p>
    <w:p w14:paraId="66F2406D" w14:textId="5E15FA3A" w:rsidR="00E55131"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Para el tratamiento de datos nulos, se aplicó una estrategia de imputación específica según el tipo de dato. En campos de tipo categórico, </w:t>
      </w:r>
      <w:r w:rsidR="00EC5DA9" w:rsidRPr="4E70CA29">
        <w:rPr>
          <w:rFonts w:eastAsia="Garamond" w:cs="Garamond"/>
          <w:color w:val="000000" w:themeColor="text1"/>
          <w:sz w:val="23"/>
          <w:szCs w:val="23"/>
        </w:rPr>
        <w:t>como nombre, apellidos</w:t>
      </w:r>
      <w:r w:rsidR="000728A6" w:rsidRPr="4E70CA29">
        <w:rPr>
          <w:rFonts w:eastAsia="Garamond" w:cs="Garamond"/>
          <w:color w:val="000000" w:themeColor="text1"/>
          <w:sz w:val="23"/>
          <w:szCs w:val="23"/>
        </w:rPr>
        <w:t>, lugar de nacimiento</w:t>
      </w:r>
      <w:r w:rsidRPr="4E70CA29">
        <w:rPr>
          <w:rFonts w:eastAsia="Garamond" w:cs="Garamond"/>
          <w:color w:val="000000" w:themeColor="text1"/>
          <w:sz w:val="23"/>
          <w:szCs w:val="23"/>
        </w:rPr>
        <w:t>,</w:t>
      </w:r>
      <w:r w:rsidR="000728A6"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se </w:t>
      </w:r>
      <w:r w:rsidR="00365FD4" w:rsidRPr="4E70CA29">
        <w:rPr>
          <w:rFonts w:eastAsia="Garamond" w:cs="Garamond"/>
          <w:color w:val="000000" w:themeColor="text1"/>
          <w:sz w:val="23"/>
          <w:szCs w:val="23"/>
        </w:rPr>
        <w:t>asignó</w:t>
      </w:r>
      <w:r w:rsidRPr="4E70CA29">
        <w:rPr>
          <w:rFonts w:eastAsia="Garamond" w:cs="Garamond"/>
          <w:color w:val="000000" w:themeColor="text1"/>
          <w:sz w:val="23"/>
          <w:szCs w:val="23"/>
        </w:rPr>
        <w:t xml:space="preserve"> el valor “</w:t>
      </w:r>
      <w:r w:rsidR="000728A6" w:rsidRPr="4E70CA29">
        <w:rPr>
          <w:rFonts w:eastAsia="Garamond" w:cs="Garamond"/>
          <w:color w:val="000000" w:themeColor="text1"/>
          <w:sz w:val="23"/>
          <w:szCs w:val="23"/>
        </w:rPr>
        <w:t>desconocido</w:t>
      </w:r>
      <w:r w:rsidRPr="4E70CA29">
        <w:rPr>
          <w:rFonts w:eastAsia="Garamond" w:cs="Garamond"/>
          <w:color w:val="000000" w:themeColor="text1"/>
          <w:sz w:val="23"/>
          <w:szCs w:val="23"/>
        </w:rPr>
        <w:t xml:space="preserve">”. En el caso de las columnas </w:t>
      </w:r>
      <w:r w:rsidR="00365FD4" w:rsidRPr="4E70CA29">
        <w:rPr>
          <w:rFonts w:eastAsia="Garamond" w:cs="Garamond"/>
          <w:color w:val="000000" w:themeColor="text1"/>
          <w:sz w:val="23"/>
          <w:szCs w:val="23"/>
        </w:rPr>
        <w:t>numéricas</w:t>
      </w:r>
      <w:r w:rsidR="00E55131" w:rsidRPr="4E70CA29">
        <w:rPr>
          <w:rFonts w:eastAsia="Garamond" w:cs="Garamond"/>
          <w:color w:val="000000" w:themeColor="text1"/>
          <w:sz w:val="23"/>
          <w:szCs w:val="23"/>
        </w:rPr>
        <w:t xml:space="preserve"> (calificaciones</w:t>
      </w:r>
      <w:r w:rsidRPr="4E70CA29">
        <w:rPr>
          <w:rFonts w:eastAsia="Garamond" w:cs="Garamond"/>
          <w:color w:val="000000" w:themeColor="text1"/>
          <w:sz w:val="23"/>
          <w:szCs w:val="23"/>
        </w:rPr>
        <w:t>), los valores nulos se reemplazaron</w:t>
      </w:r>
      <w:r w:rsidR="00E55131" w:rsidRPr="4E70CA29">
        <w:rPr>
          <w:rFonts w:eastAsia="Garamond" w:cs="Garamond"/>
          <w:color w:val="000000" w:themeColor="text1"/>
          <w:sz w:val="23"/>
          <w:szCs w:val="23"/>
        </w:rPr>
        <w:t xml:space="preserve"> con el valor de 0 (ver figura 3.</w:t>
      </w:r>
      <w:r w:rsidR="00576D63" w:rsidRPr="4E70CA29">
        <w:rPr>
          <w:rFonts w:eastAsia="Garamond" w:cs="Garamond"/>
          <w:color w:val="000000" w:themeColor="text1"/>
          <w:sz w:val="23"/>
          <w:szCs w:val="23"/>
        </w:rPr>
        <w:t>4-11</w:t>
      </w:r>
      <w:r w:rsidR="00E55131" w:rsidRPr="4E70CA29">
        <w:rPr>
          <w:rFonts w:eastAsia="Garamond" w:cs="Garamond"/>
          <w:color w:val="000000" w:themeColor="text1"/>
          <w:sz w:val="23"/>
          <w:szCs w:val="23"/>
        </w:rPr>
        <w:t>)</w:t>
      </w:r>
      <w:r w:rsidR="0080740B"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esta decisión se basa en</w:t>
      </w:r>
      <w:r w:rsidR="0080740B" w:rsidRPr="4E70CA29">
        <w:rPr>
          <w:rFonts w:eastAsia="Garamond" w:cs="Garamond"/>
          <w:color w:val="000000" w:themeColor="text1"/>
          <w:sz w:val="23"/>
          <w:szCs w:val="23"/>
        </w:rPr>
        <w:t xml:space="preserve"> que</w:t>
      </w:r>
      <w:r w:rsidRPr="4E70CA29">
        <w:rPr>
          <w:rFonts w:eastAsia="Garamond" w:cs="Garamond"/>
          <w:color w:val="000000" w:themeColor="text1"/>
          <w:sz w:val="23"/>
          <w:szCs w:val="23"/>
        </w:rPr>
        <w:t>, generalmente</w:t>
      </w:r>
      <w:r w:rsidR="0080740B" w:rsidRPr="4E70CA29">
        <w:rPr>
          <w:rFonts w:eastAsia="Garamond" w:cs="Garamond"/>
          <w:color w:val="000000" w:themeColor="text1"/>
          <w:sz w:val="23"/>
          <w:szCs w:val="23"/>
        </w:rPr>
        <w:t xml:space="preserve"> los estudiantes que tienen </w:t>
      </w:r>
      <w:r w:rsidR="00D17194" w:rsidRPr="4E70CA29">
        <w:rPr>
          <w:rFonts w:eastAsia="Garamond" w:cs="Garamond"/>
          <w:color w:val="000000" w:themeColor="text1"/>
          <w:sz w:val="23"/>
          <w:szCs w:val="23"/>
        </w:rPr>
        <w:t xml:space="preserve">calificaciones con valor </w:t>
      </w:r>
      <w:r w:rsidRPr="4E70CA29">
        <w:rPr>
          <w:rFonts w:eastAsia="Garamond" w:cs="Garamond"/>
          <w:color w:val="000000" w:themeColor="text1"/>
          <w:sz w:val="23"/>
          <w:szCs w:val="23"/>
        </w:rPr>
        <w:t>NULL</w:t>
      </w:r>
      <w:r w:rsidR="00D17194"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se debe</w:t>
      </w:r>
      <w:r w:rsidR="00D17194" w:rsidRPr="4E70CA29">
        <w:rPr>
          <w:rFonts w:eastAsia="Garamond" w:cs="Garamond"/>
          <w:color w:val="000000" w:themeColor="text1"/>
          <w:sz w:val="23"/>
          <w:szCs w:val="23"/>
        </w:rPr>
        <w:t xml:space="preserve"> a que no pasan dichas materias otro </w:t>
      </w:r>
      <w:r w:rsidR="00E96A33" w:rsidRPr="4E70CA29">
        <w:rPr>
          <w:rFonts w:eastAsia="Garamond" w:cs="Garamond"/>
          <w:color w:val="000000" w:themeColor="text1"/>
          <w:sz w:val="23"/>
          <w:szCs w:val="23"/>
        </w:rPr>
        <w:t>motivo es que el estudiante se haya retirado o cambiado de colegio, de poner alguna calificación diferente, el sistema de educación boliviano interpreta que el estudiante a concluido dicha materia o gestión escolar</w:t>
      </w:r>
      <w:r w:rsidR="00E11CA6" w:rsidRPr="4E70CA29">
        <w:rPr>
          <w:rFonts w:eastAsia="Garamond" w:cs="Garamond"/>
          <w:color w:val="000000" w:themeColor="text1"/>
          <w:sz w:val="23"/>
          <w:szCs w:val="23"/>
        </w:rPr>
        <w:t>.</w:t>
      </w:r>
      <w:r w:rsidR="00E55131" w:rsidRPr="4E70CA29">
        <w:rPr>
          <w:rFonts w:eastAsia="Garamond" w:cs="Garamond"/>
          <w:color w:val="000000" w:themeColor="text1"/>
          <w:sz w:val="23"/>
          <w:szCs w:val="23"/>
        </w:rPr>
        <w:t xml:space="preserve"> </w:t>
      </w:r>
    </w:p>
    <w:p w14:paraId="7B9719E4" w14:textId="77777777" w:rsidR="00634BC2" w:rsidRPr="0079124F" w:rsidRDefault="00FD2195" w:rsidP="00634BC2">
      <w:pPr>
        <w:keepNext/>
        <w:pBdr>
          <w:top w:val="nil"/>
          <w:left w:val="nil"/>
          <w:bottom w:val="nil"/>
          <w:right w:val="nil"/>
          <w:between w:val="nil"/>
        </w:pBdr>
        <w:spacing w:before="120" w:after="120" w:line="240" w:lineRule="auto"/>
        <w:jc w:val="center"/>
      </w:pPr>
      <w:r w:rsidRPr="0079124F">
        <w:rPr>
          <w:rFonts w:eastAsia="Garamond" w:cs="Garamond"/>
          <w:noProof/>
          <w:color w:val="000000"/>
          <w:sz w:val="23"/>
          <w:szCs w:val="23"/>
        </w:rPr>
        <w:drawing>
          <wp:inline distT="0" distB="0" distL="0" distR="0" wp14:anchorId="5F00EA4D" wp14:editId="43BC744C">
            <wp:extent cx="5486400" cy="1157632"/>
            <wp:effectExtent l="0" t="0" r="0" b="4445"/>
            <wp:docPr id="7880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5585" name=""/>
                    <pic:cNvPicPr/>
                  </pic:nvPicPr>
                  <pic:blipFill>
                    <a:blip r:embed="rId45"/>
                    <a:stretch>
                      <a:fillRect/>
                    </a:stretch>
                  </pic:blipFill>
                  <pic:spPr>
                    <a:xfrm>
                      <a:off x="0" y="0"/>
                      <a:ext cx="5486400" cy="1157632"/>
                    </a:xfrm>
                    <a:prstGeom prst="rect">
                      <a:avLst/>
                    </a:prstGeom>
                  </pic:spPr>
                </pic:pic>
              </a:graphicData>
            </a:graphic>
          </wp:inline>
        </w:drawing>
      </w:r>
    </w:p>
    <w:p w14:paraId="2E88BF20" w14:textId="2172ED63" w:rsidR="00FD2195" w:rsidRPr="0079124F" w:rsidRDefault="00634BC2" w:rsidP="000268CE">
      <w:pPr>
        <w:pStyle w:val="Caption"/>
        <w:spacing w:before="0" w:after="0"/>
        <w:rPr>
          <w:color w:val="000000"/>
        </w:rPr>
      </w:pPr>
      <w:bookmarkStart w:id="153" w:name="_Toc196569877"/>
      <w:bookmarkStart w:id="154" w:name="_Toc197792059"/>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11</w:t>
      </w:r>
      <w:r w:rsidR="00236638">
        <w:fldChar w:fldCharType="end"/>
      </w:r>
      <w:r w:rsidRPr="0079124F">
        <w:t>: Reemplazando datos vacíos</w:t>
      </w:r>
      <w:bookmarkEnd w:id="153"/>
      <w:bookmarkEnd w:id="154"/>
    </w:p>
    <w:p w14:paraId="44C4AE31" w14:textId="77777777" w:rsidR="00E11CA6" w:rsidRPr="0079124F" w:rsidRDefault="00E11CA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6AB1FD3" w14:textId="4A75E07C" w:rsidR="00D3589D" w:rsidRPr="0079124F" w:rsidRDefault="00D3589D" w:rsidP="009835DD">
      <w:pPr>
        <w:pStyle w:val="Heading3"/>
        <w:numPr>
          <w:ilvl w:val="2"/>
          <w:numId w:val="7"/>
        </w:numPr>
      </w:pPr>
      <w:bookmarkStart w:id="155" w:name="_Toc197264688"/>
      <w:bookmarkStart w:id="156" w:name="_Toc197264878"/>
      <w:bookmarkStart w:id="157" w:name="_Toc197791999"/>
      <w:r w:rsidRPr="0079124F">
        <w:t xml:space="preserve">Tratamiento de </w:t>
      </w:r>
      <w:r w:rsidR="002F758A">
        <w:t xml:space="preserve">valores </w:t>
      </w:r>
      <w:r w:rsidR="4E70CA29">
        <w:t>nulos</w:t>
      </w:r>
      <w:r w:rsidR="002F758A">
        <w:t xml:space="preserve"> en la</w:t>
      </w:r>
      <w:r w:rsidR="4E70CA29">
        <w:t xml:space="preserve"> columna </w:t>
      </w:r>
      <w:r w:rsidRPr="0079124F">
        <w:t>Numero CI</w:t>
      </w:r>
      <w:bookmarkEnd w:id="155"/>
      <w:bookmarkEnd w:id="156"/>
      <w:bookmarkEnd w:id="157"/>
    </w:p>
    <w:p w14:paraId="04B4B71B" w14:textId="61481306" w:rsidR="00E11CA6" w:rsidRPr="0079124F" w:rsidRDefault="00C97581">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 tratamiento de dato que se realizó de manera independiente fue el número de </w:t>
      </w:r>
      <w:r w:rsidR="008A1215" w:rsidRPr="4E70CA29">
        <w:rPr>
          <w:rFonts w:eastAsia="Garamond" w:cs="Garamond"/>
          <w:color w:val="000000" w:themeColor="text1"/>
          <w:sz w:val="23"/>
          <w:szCs w:val="23"/>
        </w:rPr>
        <w:t xml:space="preserve">CI, existen estudiantes que llegan a la unidad educativa desde el extranjero, </w:t>
      </w:r>
      <w:r w:rsidR="00DC2C19" w:rsidRPr="4E70CA29">
        <w:rPr>
          <w:rFonts w:eastAsia="Garamond" w:cs="Garamond"/>
          <w:color w:val="000000" w:themeColor="text1"/>
          <w:sz w:val="23"/>
          <w:szCs w:val="23"/>
        </w:rPr>
        <w:t>en el sistema de registro de educación regular no permite ingresar en este campo este tipo de documentos</w:t>
      </w:r>
      <w:r w:rsidR="00E43CDC" w:rsidRPr="4E70CA29">
        <w:rPr>
          <w:rFonts w:eastAsia="Garamond" w:cs="Garamond"/>
          <w:color w:val="000000" w:themeColor="text1"/>
          <w:sz w:val="23"/>
          <w:szCs w:val="23"/>
        </w:rPr>
        <w:t xml:space="preserve"> (indicó </w:t>
      </w:r>
      <w:r w:rsidR="4E70CA29" w:rsidRPr="4E70CA29">
        <w:rPr>
          <w:rFonts w:eastAsia="Garamond" w:cs="Garamond"/>
          <w:color w:val="000000" w:themeColor="text1"/>
          <w:sz w:val="23"/>
          <w:szCs w:val="23"/>
        </w:rPr>
        <w:t>la</w:t>
      </w:r>
      <w:r w:rsidR="00E43CDC" w:rsidRPr="4E70CA29">
        <w:rPr>
          <w:rFonts w:eastAsia="Garamond" w:cs="Garamond"/>
          <w:color w:val="000000" w:themeColor="text1"/>
          <w:sz w:val="23"/>
          <w:szCs w:val="23"/>
        </w:rPr>
        <w:t xml:space="preserve"> directora de la unidad de educativa), en ese entendido se </w:t>
      </w:r>
      <w:r w:rsidR="00AE3D25" w:rsidRPr="4E70CA29">
        <w:rPr>
          <w:rFonts w:eastAsia="Garamond" w:cs="Garamond"/>
          <w:color w:val="000000" w:themeColor="text1"/>
          <w:sz w:val="23"/>
          <w:szCs w:val="23"/>
        </w:rPr>
        <w:t xml:space="preserve">reemplazaron estos campos </w:t>
      </w:r>
      <w:r w:rsidR="4E70CA29" w:rsidRPr="4E70CA29">
        <w:rPr>
          <w:rFonts w:eastAsia="Garamond" w:cs="Garamond"/>
          <w:color w:val="000000" w:themeColor="text1"/>
          <w:sz w:val="23"/>
          <w:szCs w:val="23"/>
        </w:rPr>
        <w:t xml:space="preserve">NULL </w:t>
      </w:r>
      <w:r w:rsidR="00AE3D25" w:rsidRPr="4E70CA29">
        <w:rPr>
          <w:rFonts w:eastAsia="Garamond" w:cs="Garamond"/>
          <w:color w:val="000000" w:themeColor="text1"/>
          <w:sz w:val="23"/>
          <w:szCs w:val="23"/>
        </w:rPr>
        <w:t>por N/A (no aplica) como se puede ver en la figura 3.</w:t>
      </w:r>
      <w:r w:rsidR="00871799" w:rsidRPr="4E70CA29">
        <w:rPr>
          <w:rFonts w:eastAsia="Garamond" w:cs="Garamond"/>
          <w:color w:val="000000" w:themeColor="text1"/>
          <w:sz w:val="23"/>
          <w:szCs w:val="23"/>
        </w:rPr>
        <w:t>4-12.</w:t>
      </w:r>
    </w:p>
    <w:p w14:paraId="22C2933A" w14:textId="6A83796C" w:rsidR="001A5D8B" w:rsidRPr="0079124F" w:rsidRDefault="00871799" w:rsidP="001A5D8B">
      <w:pPr>
        <w:keepNext/>
        <w:pBdr>
          <w:top w:val="nil"/>
          <w:left w:val="nil"/>
          <w:bottom w:val="nil"/>
          <w:right w:val="nil"/>
          <w:between w:val="nil"/>
        </w:pBdr>
        <w:spacing w:before="120" w:after="120" w:line="240" w:lineRule="auto"/>
        <w:jc w:val="center"/>
      </w:pPr>
      <w:r w:rsidRPr="00871799">
        <w:rPr>
          <w:noProof/>
        </w:rPr>
        <w:lastRenderedPageBreak/>
        <w:drawing>
          <wp:inline distT="0" distB="0" distL="0" distR="0" wp14:anchorId="50D6027E" wp14:editId="12038C86">
            <wp:extent cx="5486400" cy="443412"/>
            <wp:effectExtent l="0" t="0" r="0" b="0"/>
            <wp:docPr id="88811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8319" name=""/>
                    <pic:cNvPicPr/>
                  </pic:nvPicPr>
                  <pic:blipFill>
                    <a:blip r:embed="rId46"/>
                    <a:stretch>
                      <a:fillRect/>
                    </a:stretch>
                  </pic:blipFill>
                  <pic:spPr>
                    <a:xfrm>
                      <a:off x="0" y="0"/>
                      <a:ext cx="5486400" cy="443412"/>
                    </a:xfrm>
                    <a:prstGeom prst="rect">
                      <a:avLst/>
                    </a:prstGeom>
                  </pic:spPr>
                </pic:pic>
              </a:graphicData>
            </a:graphic>
          </wp:inline>
        </w:drawing>
      </w:r>
    </w:p>
    <w:p w14:paraId="014D1EA9" w14:textId="4EB58535" w:rsidR="00492E7C" w:rsidRPr="0079124F" w:rsidRDefault="001A5D8B" w:rsidP="000268CE">
      <w:pPr>
        <w:pStyle w:val="Caption"/>
        <w:spacing w:before="0" w:after="0"/>
        <w:rPr>
          <w:color w:val="000000"/>
        </w:rPr>
      </w:pPr>
      <w:bookmarkStart w:id="158" w:name="_Toc196569878"/>
      <w:bookmarkStart w:id="159" w:name="_Toc197792060"/>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12</w:t>
      </w:r>
      <w:r w:rsidR="00236638">
        <w:fldChar w:fldCharType="end"/>
      </w:r>
      <w:r w:rsidRPr="0079124F">
        <w:t>: Reemplazo de datos en Numero CI</w:t>
      </w:r>
      <w:bookmarkEnd w:id="158"/>
      <w:bookmarkEnd w:id="159"/>
    </w:p>
    <w:p w14:paraId="71046837" w14:textId="0C2378BA" w:rsidR="0057201E" w:rsidRPr="0079124F" w:rsidRDefault="00AE3D25"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0FA9B68" w14:textId="32E62345" w:rsidR="0057201E" w:rsidRPr="0079124F" w:rsidRDefault="0057201E" w:rsidP="00B95E2B">
      <w:pPr>
        <w:pStyle w:val="Heading3"/>
        <w:numPr>
          <w:ilvl w:val="2"/>
          <w:numId w:val="7"/>
        </w:numPr>
      </w:pPr>
      <w:bookmarkStart w:id="160" w:name="_Toc197264689"/>
      <w:bookmarkStart w:id="161" w:name="_Toc197264879"/>
      <w:bookmarkStart w:id="162" w:name="_Toc197792000"/>
      <w:r w:rsidRPr="0079124F">
        <w:t>Cambio de tipo de dato a Fecha de nacimiento</w:t>
      </w:r>
      <w:bookmarkEnd w:id="160"/>
      <w:bookmarkEnd w:id="161"/>
      <w:bookmarkEnd w:id="162"/>
    </w:p>
    <w:p w14:paraId="1DB73C55" w14:textId="60A33217" w:rsidR="002B0C78" w:rsidRPr="006C5836" w:rsidRDefault="00B71462" w:rsidP="002B0C78">
      <w:pPr>
        <w:pBdr>
          <w:top w:val="nil"/>
          <w:left w:val="nil"/>
          <w:bottom w:val="nil"/>
          <w:right w:val="nil"/>
          <w:between w:val="nil"/>
        </w:pBdr>
        <w:spacing w:before="120" w:after="120" w:line="240" w:lineRule="auto"/>
        <w:rPr>
          <w:bCs/>
          <w:sz w:val="23"/>
          <w:szCs w:val="23"/>
        </w:rPr>
      </w:pPr>
      <w:r w:rsidRPr="006C5836">
        <w:rPr>
          <w:bCs/>
          <w:sz w:val="23"/>
          <w:szCs w:val="23"/>
        </w:rPr>
        <w:t xml:space="preserve">Posteriormente, es importante cambiar </w:t>
      </w:r>
      <w:r w:rsidR="002E0BE4" w:rsidRPr="006C5836">
        <w:rPr>
          <w:bCs/>
          <w:sz w:val="23"/>
          <w:szCs w:val="23"/>
        </w:rPr>
        <w:t xml:space="preserve">la columna de </w:t>
      </w:r>
      <w:r w:rsidR="009819A1" w:rsidRPr="006C5836">
        <w:rPr>
          <w:bCs/>
          <w:sz w:val="23"/>
          <w:szCs w:val="23"/>
        </w:rPr>
        <w:t>Fecha Nac</w:t>
      </w:r>
      <w:r w:rsidR="4E70CA29" w:rsidRPr="4E70CA29">
        <w:rPr>
          <w:sz w:val="23"/>
          <w:szCs w:val="23"/>
        </w:rPr>
        <w:t>. a formato Datetime,</w:t>
      </w:r>
      <w:r w:rsidR="009819A1" w:rsidRPr="006C5836">
        <w:rPr>
          <w:bCs/>
          <w:sz w:val="23"/>
          <w:szCs w:val="23"/>
        </w:rPr>
        <w:t xml:space="preserve"> aquí está conteni</w:t>
      </w:r>
      <w:r w:rsidR="00FE234B" w:rsidRPr="006C5836">
        <w:rPr>
          <w:bCs/>
          <w:sz w:val="23"/>
          <w:szCs w:val="23"/>
        </w:rPr>
        <w:t>da la fecha de nacimiento del estudiante (</w:t>
      </w:r>
      <w:r w:rsidR="003A5256" w:rsidRPr="006C5836">
        <w:rPr>
          <w:bCs/>
          <w:sz w:val="23"/>
          <w:szCs w:val="23"/>
        </w:rPr>
        <w:t>ver figura 3.</w:t>
      </w:r>
      <w:r w:rsidR="00A059D6">
        <w:rPr>
          <w:bCs/>
          <w:sz w:val="23"/>
          <w:szCs w:val="23"/>
        </w:rPr>
        <w:t>4-13</w:t>
      </w:r>
      <w:r w:rsidR="006D7B50" w:rsidRPr="006C5836">
        <w:rPr>
          <w:bCs/>
          <w:sz w:val="23"/>
          <w:szCs w:val="23"/>
        </w:rPr>
        <w:t>)</w:t>
      </w:r>
      <w:r w:rsidR="00A059D6">
        <w:rPr>
          <w:bCs/>
          <w:sz w:val="23"/>
          <w:szCs w:val="23"/>
        </w:rPr>
        <w:t>.</w:t>
      </w:r>
    </w:p>
    <w:p w14:paraId="5FEDE8A1" w14:textId="478CCC4A" w:rsidR="00681CA3" w:rsidRPr="0079124F" w:rsidRDefault="00EA24F4" w:rsidP="00681CA3">
      <w:pPr>
        <w:keepNext/>
        <w:pBdr>
          <w:top w:val="nil"/>
          <w:left w:val="nil"/>
          <w:bottom w:val="nil"/>
          <w:right w:val="nil"/>
          <w:between w:val="nil"/>
        </w:pBdr>
        <w:spacing w:before="120" w:after="120" w:line="240" w:lineRule="auto"/>
        <w:jc w:val="center"/>
      </w:pPr>
      <w:r w:rsidRPr="00EA24F4">
        <w:rPr>
          <w:noProof/>
        </w:rPr>
        <w:drawing>
          <wp:inline distT="0" distB="0" distL="0" distR="0" wp14:anchorId="7F861F3A" wp14:editId="53A7F977">
            <wp:extent cx="5486400" cy="239264"/>
            <wp:effectExtent l="0" t="0" r="0" b="8890"/>
            <wp:docPr id="20395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8623" name=""/>
                    <pic:cNvPicPr/>
                  </pic:nvPicPr>
                  <pic:blipFill>
                    <a:blip r:embed="rId47"/>
                    <a:stretch>
                      <a:fillRect/>
                    </a:stretch>
                  </pic:blipFill>
                  <pic:spPr>
                    <a:xfrm>
                      <a:off x="0" y="0"/>
                      <a:ext cx="5486400" cy="239264"/>
                    </a:xfrm>
                    <a:prstGeom prst="rect">
                      <a:avLst/>
                    </a:prstGeom>
                  </pic:spPr>
                </pic:pic>
              </a:graphicData>
            </a:graphic>
          </wp:inline>
        </w:drawing>
      </w:r>
    </w:p>
    <w:p w14:paraId="6634615A" w14:textId="30C0165E" w:rsidR="00151579" w:rsidRPr="0079124F" w:rsidRDefault="00681CA3" w:rsidP="000268CE">
      <w:pPr>
        <w:pStyle w:val="Caption"/>
        <w:spacing w:before="0" w:after="0"/>
        <w:rPr>
          <w:color w:val="000000"/>
        </w:rPr>
      </w:pPr>
      <w:bookmarkStart w:id="163" w:name="_Toc196569879"/>
      <w:bookmarkStart w:id="164" w:name="_Toc197792061"/>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13</w:t>
      </w:r>
      <w:r w:rsidR="00236638">
        <w:fldChar w:fldCharType="end"/>
      </w:r>
      <w:r w:rsidRPr="0079124F">
        <w:t>: Cambio de tipo de datos de Object a Datetime</w:t>
      </w:r>
      <w:bookmarkEnd w:id="163"/>
      <w:bookmarkEnd w:id="164"/>
    </w:p>
    <w:p w14:paraId="4E89A43C" w14:textId="77777777" w:rsidR="003A5256" w:rsidRPr="0079124F" w:rsidRDefault="003A525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A32DBF4" w14:textId="4185B23E" w:rsidR="00BE00C8" w:rsidRPr="0079124F" w:rsidRDefault="000937EC" w:rsidP="00B95E2B">
      <w:pPr>
        <w:pStyle w:val="Heading3"/>
        <w:numPr>
          <w:ilvl w:val="2"/>
          <w:numId w:val="7"/>
        </w:numPr>
      </w:pPr>
      <w:bookmarkStart w:id="165" w:name="_Toc197264691"/>
      <w:bookmarkStart w:id="166" w:name="_Toc197264881"/>
      <w:bookmarkStart w:id="167" w:name="_Toc197792001"/>
      <w:r w:rsidRPr="0079124F">
        <w:t>Separando datos personales y calificaciones</w:t>
      </w:r>
      <w:bookmarkEnd w:id="165"/>
      <w:bookmarkEnd w:id="166"/>
      <w:bookmarkEnd w:id="167"/>
    </w:p>
    <w:p w14:paraId="183A99F4" w14:textId="2047DB11" w:rsidR="00A60810" w:rsidRPr="0079124F" w:rsidRDefault="00430193" w:rsidP="00023F93">
      <w:pPr>
        <w:pBdr>
          <w:top w:val="nil"/>
          <w:left w:val="nil"/>
          <w:bottom w:val="nil"/>
          <w:right w:val="nil"/>
          <w:between w:val="nil"/>
        </w:pBdr>
        <w:jc w:val="both"/>
        <w:rPr>
          <w:rFonts w:eastAsia="Garamond" w:cs="Garamond"/>
          <w:color w:val="000000"/>
          <w:sz w:val="23"/>
          <w:szCs w:val="23"/>
        </w:rPr>
      </w:pPr>
      <w:r w:rsidRPr="4E70CA29">
        <w:rPr>
          <w:rFonts w:eastAsia="Garamond" w:cs="Garamond"/>
          <w:color w:val="000000" w:themeColor="text1"/>
          <w:sz w:val="23"/>
          <w:szCs w:val="23"/>
        </w:rPr>
        <w:t xml:space="preserve">Para tener los datos más ordenados, se separaron </w:t>
      </w:r>
      <w:r w:rsidR="00667F93" w:rsidRPr="4E70CA29">
        <w:rPr>
          <w:rFonts w:eastAsia="Garamond" w:cs="Garamond"/>
          <w:color w:val="000000" w:themeColor="text1"/>
          <w:sz w:val="23"/>
          <w:szCs w:val="23"/>
        </w:rPr>
        <w:t xml:space="preserve">estos en </w:t>
      </w:r>
      <w:r w:rsidR="4E70CA29" w:rsidRPr="4E70CA29">
        <w:rPr>
          <w:rFonts w:eastAsia="Garamond" w:cs="Garamond"/>
          <w:color w:val="000000" w:themeColor="text1"/>
          <w:sz w:val="23"/>
          <w:szCs w:val="23"/>
        </w:rPr>
        <w:t xml:space="preserve">dos grupos: </w:t>
      </w:r>
      <w:r w:rsidR="00667F93" w:rsidRPr="4E70CA29">
        <w:rPr>
          <w:rFonts w:eastAsia="Garamond" w:cs="Garamond"/>
          <w:color w:val="000000" w:themeColor="text1"/>
          <w:sz w:val="23"/>
          <w:szCs w:val="23"/>
        </w:rPr>
        <w:t>datos_personales y calificaciones</w:t>
      </w:r>
      <w:r w:rsidR="006C69E1" w:rsidRPr="4E70CA29">
        <w:rPr>
          <w:rFonts w:eastAsia="Garamond" w:cs="Garamond"/>
          <w:color w:val="000000" w:themeColor="text1"/>
          <w:sz w:val="23"/>
          <w:szCs w:val="23"/>
        </w:rPr>
        <w:t xml:space="preserve"> (ver figura 3.</w:t>
      </w:r>
      <w:r w:rsidR="002A7A9B" w:rsidRPr="4E70CA29">
        <w:rPr>
          <w:rFonts w:eastAsia="Garamond" w:cs="Garamond"/>
          <w:color w:val="000000" w:themeColor="text1"/>
          <w:sz w:val="23"/>
          <w:szCs w:val="23"/>
        </w:rPr>
        <w:t>4-14</w:t>
      </w:r>
      <w:r w:rsidR="006C69E1" w:rsidRPr="4E70CA29">
        <w:rPr>
          <w:rFonts w:eastAsia="Garamond" w:cs="Garamond"/>
          <w:color w:val="000000" w:themeColor="text1"/>
          <w:sz w:val="23"/>
          <w:szCs w:val="23"/>
        </w:rPr>
        <w:t>)</w:t>
      </w:r>
      <w:r w:rsidR="00C25EB4" w:rsidRPr="4E70CA29">
        <w:rPr>
          <w:rFonts w:eastAsia="Garamond" w:cs="Garamond"/>
          <w:color w:val="000000" w:themeColor="text1"/>
          <w:sz w:val="23"/>
          <w:szCs w:val="23"/>
        </w:rPr>
        <w:t>, también se cambió el tipo de dato de estos últimos</w:t>
      </w:r>
      <w:r w:rsidR="00667F93" w:rsidRPr="4E70CA29">
        <w:rPr>
          <w:rFonts w:eastAsia="Garamond" w:cs="Garamond"/>
          <w:color w:val="000000" w:themeColor="text1"/>
          <w:sz w:val="23"/>
          <w:szCs w:val="23"/>
        </w:rPr>
        <w:t xml:space="preserve">, posteriormente veremos que esto nos será favorable a la hora de </w:t>
      </w:r>
      <w:r w:rsidR="002A7A9B" w:rsidRPr="4E70CA29">
        <w:rPr>
          <w:rFonts w:eastAsia="Garamond" w:cs="Garamond"/>
          <w:color w:val="000000" w:themeColor="text1"/>
          <w:sz w:val="23"/>
          <w:szCs w:val="23"/>
        </w:rPr>
        <w:t xml:space="preserve">analizar los </w:t>
      </w:r>
      <w:r w:rsidR="00492EBD" w:rsidRPr="4E70CA29">
        <w:rPr>
          <w:rFonts w:eastAsia="Garamond" w:cs="Garamond"/>
          <w:color w:val="000000" w:themeColor="text1"/>
          <w:sz w:val="23"/>
          <w:szCs w:val="23"/>
        </w:rPr>
        <w:t>datos.</w:t>
      </w:r>
    </w:p>
    <w:p w14:paraId="7D94A0D4" w14:textId="77777777" w:rsidR="00FF53B3" w:rsidRDefault="007861B4" w:rsidP="00FF53B3">
      <w:pPr>
        <w:keepNext/>
        <w:pBdr>
          <w:top w:val="nil"/>
          <w:left w:val="nil"/>
          <w:bottom w:val="nil"/>
          <w:right w:val="nil"/>
          <w:between w:val="nil"/>
        </w:pBdr>
        <w:spacing w:before="120" w:after="120" w:line="240" w:lineRule="auto"/>
        <w:jc w:val="center"/>
      </w:pPr>
      <w:r w:rsidRPr="007861B4">
        <w:rPr>
          <w:noProof/>
        </w:rPr>
        <w:drawing>
          <wp:inline distT="0" distB="0" distL="0" distR="0" wp14:anchorId="771003F0" wp14:editId="658C1C77">
            <wp:extent cx="5486400" cy="1417132"/>
            <wp:effectExtent l="0" t="0" r="0" b="0"/>
            <wp:docPr id="17410114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11408" name="Picture 1" descr="A screenshot of a computer code&#10;&#10;AI-generated content may be incorrect."/>
                    <pic:cNvPicPr/>
                  </pic:nvPicPr>
                  <pic:blipFill>
                    <a:blip r:embed="rId48"/>
                    <a:stretch>
                      <a:fillRect/>
                    </a:stretch>
                  </pic:blipFill>
                  <pic:spPr>
                    <a:xfrm>
                      <a:off x="0" y="0"/>
                      <a:ext cx="5486400" cy="1417132"/>
                    </a:xfrm>
                    <a:prstGeom prst="rect">
                      <a:avLst/>
                    </a:prstGeom>
                  </pic:spPr>
                </pic:pic>
              </a:graphicData>
            </a:graphic>
          </wp:inline>
        </w:drawing>
      </w:r>
    </w:p>
    <w:p w14:paraId="6DA6074C" w14:textId="5CB2E419" w:rsidR="00460FEE" w:rsidRPr="0079124F" w:rsidRDefault="00FF53B3" w:rsidP="000268CE">
      <w:pPr>
        <w:pStyle w:val="Caption"/>
        <w:spacing w:before="0" w:after="0"/>
      </w:pPr>
      <w:bookmarkStart w:id="168" w:name="_Toc197792062"/>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14</w:t>
      </w:r>
      <w:r w:rsidR="00236638">
        <w:fldChar w:fldCharType="end"/>
      </w:r>
      <w:r>
        <w:t>: Ordenamiento de datos</w:t>
      </w:r>
      <w:bookmarkEnd w:id="168"/>
    </w:p>
    <w:p w14:paraId="74938E99" w14:textId="7FEF0716" w:rsidR="00CD36B4" w:rsidRPr="0079124F" w:rsidRDefault="00CD36B4" w:rsidP="000268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167D2D1B" w14:textId="2BBA22DE" w:rsidR="002722E9" w:rsidRPr="0079124F" w:rsidRDefault="00A91D84" w:rsidP="00E976E2">
      <w:pPr>
        <w:pStyle w:val="Heading3"/>
        <w:numPr>
          <w:ilvl w:val="2"/>
          <w:numId w:val="7"/>
        </w:numPr>
      </w:pPr>
      <w:bookmarkStart w:id="169" w:name="_Toc197264692"/>
      <w:bookmarkStart w:id="170" w:name="_Toc197264882"/>
      <w:bookmarkStart w:id="171" w:name="_Toc197792002"/>
      <w:r w:rsidRPr="0079124F">
        <w:t>Guardado de datos personales y calificaciones</w:t>
      </w:r>
      <w:r w:rsidR="00AD442E" w:rsidRPr="0079124F">
        <w:t xml:space="preserve"> en archivos separados</w:t>
      </w:r>
      <w:bookmarkEnd w:id="169"/>
      <w:bookmarkEnd w:id="170"/>
      <w:bookmarkEnd w:id="171"/>
    </w:p>
    <w:p w14:paraId="1B30EAA7" w14:textId="231EBDDB" w:rsidR="00A60810" w:rsidRPr="0079124F" w:rsidRDefault="00AE1145"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Guardamos estos datos en archivos Excel separados para su posterior uso</w:t>
      </w:r>
      <w:r w:rsidR="00CF6B22" w:rsidRPr="0079124F">
        <w:rPr>
          <w:rFonts w:eastAsia="Garamond" w:cs="Garamond"/>
          <w:color w:val="000000"/>
          <w:sz w:val="23"/>
          <w:szCs w:val="23"/>
        </w:rPr>
        <w:t xml:space="preserve"> como se puede ver</w:t>
      </w:r>
      <w:r w:rsidR="00DC4196" w:rsidRPr="0079124F">
        <w:rPr>
          <w:rFonts w:eastAsia="Garamond" w:cs="Garamond"/>
          <w:color w:val="000000"/>
          <w:sz w:val="23"/>
          <w:szCs w:val="23"/>
        </w:rPr>
        <w:t xml:space="preserve"> en la figura 3.</w:t>
      </w:r>
      <w:r w:rsidR="00987785">
        <w:rPr>
          <w:rFonts w:eastAsia="Garamond" w:cs="Garamond"/>
          <w:color w:val="000000"/>
          <w:sz w:val="23"/>
          <w:szCs w:val="23"/>
        </w:rPr>
        <w:t>4-1</w:t>
      </w:r>
      <w:r w:rsidR="00C46072">
        <w:rPr>
          <w:rFonts w:eastAsia="Garamond" w:cs="Garamond"/>
          <w:color w:val="000000"/>
          <w:sz w:val="23"/>
          <w:szCs w:val="23"/>
        </w:rPr>
        <w:t>5</w:t>
      </w:r>
      <w:r w:rsidR="00987785">
        <w:rPr>
          <w:rFonts w:eastAsia="Garamond" w:cs="Garamond"/>
          <w:color w:val="000000"/>
          <w:sz w:val="23"/>
          <w:szCs w:val="23"/>
        </w:rPr>
        <w:t>.</w:t>
      </w:r>
    </w:p>
    <w:p w14:paraId="164D1663" w14:textId="1C9A9168" w:rsidR="00460FEE" w:rsidRPr="0079124F" w:rsidRDefault="00987785" w:rsidP="00460FEE">
      <w:pPr>
        <w:keepNext/>
        <w:pBdr>
          <w:top w:val="nil"/>
          <w:left w:val="nil"/>
          <w:bottom w:val="nil"/>
          <w:right w:val="nil"/>
          <w:between w:val="nil"/>
        </w:pBdr>
        <w:spacing w:before="120" w:after="120" w:line="240" w:lineRule="auto"/>
        <w:jc w:val="center"/>
      </w:pPr>
      <w:r w:rsidRPr="00987785">
        <w:rPr>
          <w:noProof/>
        </w:rPr>
        <w:drawing>
          <wp:inline distT="0" distB="0" distL="0" distR="0" wp14:anchorId="70C8FB20" wp14:editId="351EBD26">
            <wp:extent cx="5486400" cy="317828"/>
            <wp:effectExtent l="0" t="0" r="0" b="6350"/>
            <wp:docPr id="883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10" name=""/>
                    <pic:cNvPicPr/>
                  </pic:nvPicPr>
                  <pic:blipFill>
                    <a:blip r:embed="rId49"/>
                    <a:stretch>
                      <a:fillRect/>
                    </a:stretch>
                  </pic:blipFill>
                  <pic:spPr>
                    <a:xfrm>
                      <a:off x="0" y="0"/>
                      <a:ext cx="5486400" cy="317828"/>
                    </a:xfrm>
                    <a:prstGeom prst="rect">
                      <a:avLst/>
                    </a:prstGeom>
                  </pic:spPr>
                </pic:pic>
              </a:graphicData>
            </a:graphic>
          </wp:inline>
        </w:drawing>
      </w:r>
    </w:p>
    <w:p w14:paraId="7BC93F68" w14:textId="7AC717C0" w:rsidR="00DC4196" w:rsidRPr="0079124F" w:rsidRDefault="00460FEE" w:rsidP="009D4C62">
      <w:pPr>
        <w:pStyle w:val="Caption"/>
        <w:spacing w:before="0" w:after="0"/>
        <w:rPr>
          <w:color w:val="000000"/>
        </w:rPr>
      </w:pPr>
      <w:bookmarkStart w:id="172" w:name="_Toc196569881"/>
      <w:bookmarkStart w:id="173" w:name="_Toc197792063"/>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15</w:t>
      </w:r>
      <w:r w:rsidR="00236638">
        <w:fldChar w:fldCharType="end"/>
      </w:r>
      <w:r w:rsidRPr="0079124F">
        <w:t>: Guardado de datos separados en archivos Excel</w:t>
      </w:r>
      <w:bookmarkEnd w:id="172"/>
      <w:bookmarkEnd w:id="173"/>
    </w:p>
    <w:p w14:paraId="72926B0B" w14:textId="77777777" w:rsidR="00DC4196" w:rsidRPr="0079124F" w:rsidRDefault="00DC4196"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2360A39" w14:textId="5299EE58" w:rsidR="00323311" w:rsidRPr="0079124F" w:rsidRDefault="00323311" w:rsidP="00E976E2">
      <w:pPr>
        <w:pStyle w:val="Heading3"/>
        <w:numPr>
          <w:ilvl w:val="2"/>
          <w:numId w:val="7"/>
        </w:numPr>
      </w:pPr>
      <w:bookmarkStart w:id="174" w:name="_Toc197264693"/>
      <w:bookmarkStart w:id="175" w:name="_Toc197264883"/>
      <w:bookmarkStart w:id="176" w:name="_Toc197792003"/>
      <w:r w:rsidRPr="0079124F">
        <w:t>Quitando a estudiantes con promedio = 0</w:t>
      </w:r>
      <w:bookmarkEnd w:id="174"/>
      <w:bookmarkEnd w:id="175"/>
      <w:bookmarkEnd w:id="176"/>
    </w:p>
    <w:p w14:paraId="3EA6C74F" w14:textId="70EB332D" w:rsidR="00A60810" w:rsidRPr="0079124F" w:rsidRDefault="003A7E84"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Hasta este punto se tenían a estudiantes</w:t>
      </w:r>
      <w:r w:rsidR="007734C6" w:rsidRPr="0079124F">
        <w:rPr>
          <w:rFonts w:eastAsia="Garamond" w:cs="Garamond"/>
          <w:color w:val="000000"/>
          <w:sz w:val="23"/>
          <w:szCs w:val="23"/>
        </w:rPr>
        <w:t xml:space="preserve"> con promedio=0, ya que para realizar la analítica esta información es valiosa, los estudiante</w:t>
      </w:r>
      <w:r w:rsidR="00920AA3" w:rsidRPr="0079124F">
        <w:rPr>
          <w:rFonts w:eastAsia="Garamond" w:cs="Garamond"/>
          <w:color w:val="000000"/>
          <w:sz w:val="23"/>
          <w:szCs w:val="23"/>
        </w:rPr>
        <w:t xml:space="preserve">s que cuentan con este promedio </w:t>
      </w:r>
      <w:r w:rsidR="00C327FC" w:rsidRPr="0079124F">
        <w:rPr>
          <w:rFonts w:eastAsia="Garamond" w:cs="Garamond"/>
          <w:color w:val="000000"/>
          <w:sz w:val="23"/>
          <w:szCs w:val="23"/>
        </w:rPr>
        <w:t>son</w:t>
      </w:r>
      <w:r w:rsidR="00920AA3" w:rsidRPr="0079124F">
        <w:rPr>
          <w:rFonts w:eastAsia="Garamond" w:cs="Garamond"/>
          <w:color w:val="000000"/>
          <w:sz w:val="23"/>
          <w:szCs w:val="23"/>
        </w:rPr>
        <w:t xml:space="preserve"> por el motivo de: traslado</w:t>
      </w:r>
      <w:r w:rsidR="00743A8C" w:rsidRPr="0079124F">
        <w:rPr>
          <w:rFonts w:eastAsia="Garamond" w:cs="Garamond"/>
          <w:color w:val="000000"/>
          <w:sz w:val="23"/>
          <w:szCs w:val="23"/>
        </w:rPr>
        <w:t xml:space="preserve"> o abandono, </w:t>
      </w:r>
      <w:r w:rsidR="00A41BA6" w:rsidRPr="0079124F">
        <w:rPr>
          <w:rFonts w:eastAsia="Garamond" w:cs="Garamond"/>
          <w:color w:val="000000"/>
          <w:sz w:val="23"/>
          <w:szCs w:val="23"/>
        </w:rPr>
        <w:t>para la parte posterior que es predictiva, tener estos datos</w:t>
      </w:r>
      <w:r w:rsidR="006C7CB3" w:rsidRPr="0079124F">
        <w:rPr>
          <w:rFonts w:eastAsia="Garamond" w:cs="Garamond"/>
          <w:color w:val="000000"/>
          <w:sz w:val="23"/>
          <w:szCs w:val="23"/>
        </w:rPr>
        <w:t xml:space="preserve"> era irrelevante, ya que si un estudiante ya no se encuentra en la unidad educativa no tiene sentido predecir si este reprobara el año escolar en la unidad educativa San José Obrero </w:t>
      </w:r>
      <w:r w:rsidR="0094436E" w:rsidRPr="0079124F">
        <w:rPr>
          <w:rFonts w:eastAsia="Garamond" w:cs="Garamond"/>
          <w:color w:val="000000"/>
          <w:sz w:val="23"/>
          <w:szCs w:val="23"/>
        </w:rPr>
        <w:t>que es el objetivo de este proyecto.</w:t>
      </w:r>
    </w:p>
    <w:p w14:paraId="114AA7C2" w14:textId="79B7B6A2" w:rsidR="0094436E" w:rsidRPr="0079124F" w:rsidRDefault="0094436E"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lastRenderedPageBreak/>
        <w:t xml:space="preserve">Dado este motivo, se procedió a quitar del dataset a los estudiantes como promedio </w:t>
      </w:r>
      <w:r w:rsidR="00305030" w:rsidRPr="0079124F">
        <w:rPr>
          <w:rFonts w:eastAsia="Garamond" w:cs="Garamond"/>
          <w:color w:val="000000"/>
          <w:sz w:val="23"/>
          <w:szCs w:val="23"/>
        </w:rPr>
        <w:t>igual a cero (ver figura 3.</w:t>
      </w:r>
      <w:r w:rsidR="009B3E66">
        <w:rPr>
          <w:rFonts w:eastAsia="Garamond" w:cs="Garamond"/>
          <w:color w:val="000000"/>
          <w:sz w:val="23"/>
          <w:szCs w:val="23"/>
        </w:rPr>
        <w:t>4.1</w:t>
      </w:r>
      <w:r w:rsidR="00177580">
        <w:rPr>
          <w:rFonts w:eastAsia="Garamond" w:cs="Garamond"/>
          <w:color w:val="000000"/>
          <w:sz w:val="23"/>
          <w:szCs w:val="23"/>
        </w:rPr>
        <w:t>6</w:t>
      </w:r>
      <w:r w:rsidR="00305030" w:rsidRPr="0079124F">
        <w:rPr>
          <w:rFonts w:eastAsia="Garamond" w:cs="Garamond"/>
          <w:color w:val="000000"/>
          <w:sz w:val="23"/>
          <w:szCs w:val="23"/>
        </w:rPr>
        <w:t>).</w:t>
      </w:r>
    </w:p>
    <w:p w14:paraId="15CBC411" w14:textId="4B69F439" w:rsidR="001C40DC" w:rsidRPr="0079124F" w:rsidRDefault="005E6527" w:rsidP="001C40DC">
      <w:pPr>
        <w:keepNext/>
        <w:pBdr>
          <w:top w:val="nil"/>
          <w:left w:val="nil"/>
          <w:bottom w:val="nil"/>
          <w:right w:val="nil"/>
          <w:between w:val="nil"/>
        </w:pBdr>
        <w:spacing w:before="120" w:after="120" w:line="240" w:lineRule="auto"/>
        <w:jc w:val="center"/>
      </w:pPr>
      <w:r w:rsidRPr="005E6527">
        <w:rPr>
          <w:noProof/>
        </w:rPr>
        <w:drawing>
          <wp:inline distT="0" distB="0" distL="0" distR="0" wp14:anchorId="3ACB0E2B" wp14:editId="46D49762">
            <wp:extent cx="5486400" cy="200577"/>
            <wp:effectExtent l="0" t="0" r="0" b="9525"/>
            <wp:docPr id="208088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0961" name=""/>
                    <pic:cNvPicPr/>
                  </pic:nvPicPr>
                  <pic:blipFill>
                    <a:blip r:embed="rId50"/>
                    <a:stretch>
                      <a:fillRect/>
                    </a:stretch>
                  </pic:blipFill>
                  <pic:spPr>
                    <a:xfrm>
                      <a:off x="0" y="0"/>
                      <a:ext cx="5486400" cy="200577"/>
                    </a:xfrm>
                    <a:prstGeom prst="rect">
                      <a:avLst/>
                    </a:prstGeom>
                  </pic:spPr>
                </pic:pic>
              </a:graphicData>
            </a:graphic>
          </wp:inline>
        </w:drawing>
      </w:r>
    </w:p>
    <w:p w14:paraId="1B11119C" w14:textId="41A75974" w:rsidR="00C327FC" w:rsidRPr="0079124F" w:rsidRDefault="001C40DC" w:rsidP="009D4C62">
      <w:pPr>
        <w:pStyle w:val="Caption"/>
        <w:spacing w:before="0" w:after="0"/>
        <w:rPr>
          <w:color w:val="000000"/>
        </w:rPr>
      </w:pPr>
      <w:bookmarkStart w:id="177" w:name="_Toc196569882"/>
      <w:bookmarkStart w:id="178" w:name="_Toc197792064"/>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16</w:t>
      </w:r>
      <w:r w:rsidR="00236638">
        <w:fldChar w:fldCharType="end"/>
      </w:r>
      <w:r w:rsidRPr="0079124F">
        <w:t>: Descartando estudiantes con promedio=0</w:t>
      </w:r>
      <w:bookmarkEnd w:id="177"/>
      <w:bookmarkEnd w:id="178"/>
    </w:p>
    <w:p w14:paraId="061F5FA0" w14:textId="77777777" w:rsidR="00305030" w:rsidRPr="0079124F" w:rsidRDefault="00305030"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5267F2BD" w14:textId="45C78F22" w:rsidR="004B37E7" w:rsidRPr="0079124F" w:rsidRDefault="00582CB9" w:rsidP="00E976E2">
      <w:pPr>
        <w:pStyle w:val="Heading3"/>
        <w:numPr>
          <w:ilvl w:val="2"/>
          <w:numId w:val="7"/>
        </w:numPr>
      </w:pPr>
      <w:bookmarkStart w:id="179" w:name="_Toc197264694"/>
      <w:bookmarkStart w:id="180" w:name="_Toc197264884"/>
      <w:bookmarkStart w:id="181" w:name="_Toc197792004"/>
      <w:r w:rsidRPr="0079124F">
        <w:t>Convirtiendo la gestión a tipo de dato entero</w:t>
      </w:r>
      <w:bookmarkEnd w:id="179"/>
      <w:bookmarkEnd w:id="180"/>
      <w:bookmarkEnd w:id="181"/>
    </w:p>
    <w:p w14:paraId="5AAF54A0" w14:textId="79B77EBF" w:rsidR="00305030" w:rsidRPr="0079124F" w:rsidRDefault="00C60720"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Además de esto, se cambió el tipo de dato a entero para la columna de </w:t>
      </w:r>
      <w:r w:rsidR="00AC62A4" w:rsidRPr="0079124F">
        <w:rPr>
          <w:rFonts w:eastAsia="Garamond" w:cs="Garamond"/>
          <w:color w:val="000000"/>
          <w:sz w:val="23"/>
          <w:szCs w:val="23"/>
        </w:rPr>
        <w:t>gestión</w:t>
      </w:r>
      <w:r w:rsidR="00AF3B88" w:rsidRPr="0079124F">
        <w:rPr>
          <w:rFonts w:eastAsia="Garamond" w:cs="Garamond"/>
          <w:color w:val="000000"/>
          <w:sz w:val="23"/>
          <w:szCs w:val="23"/>
        </w:rPr>
        <w:t xml:space="preserve"> como se puede ver en la figura </w:t>
      </w:r>
      <w:r w:rsidR="00505E0A" w:rsidRPr="0079124F">
        <w:rPr>
          <w:rFonts w:eastAsia="Garamond" w:cs="Garamond"/>
          <w:color w:val="000000"/>
          <w:sz w:val="23"/>
          <w:szCs w:val="23"/>
        </w:rPr>
        <w:t>3.</w:t>
      </w:r>
      <w:r w:rsidR="00AC62A4">
        <w:rPr>
          <w:rFonts w:eastAsia="Garamond" w:cs="Garamond"/>
          <w:color w:val="000000"/>
          <w:sz w:val="23"/>
          <w:szCs w:val="23"/>
        </w:rPr>
        <w:t>4-1</w:t>
      </w:r>
      <w:r w:rsidR="00177580">
        <w:rPr>
          <w:rFonts w:eastAsia="Garamond" w:cs="Garamond"/>
          <w:color w:val="000000"/>
          <w:sz w:val="23"/>
          <w:szCs w:val="23"/>
        </w:rPr>
        <w:t>7</w:t>
      </w:r>
      <w:r w:rsidR="00AC62A4">
        <w:rPr>
          <w:rFonts w:eastAsia="Garamond" w:cs="Garamond"/>
          <w:color w:val="000000"/>
          <w:sz w:val="23"/>
          <w:szCs w:val="23"/>
        </w:rPr>
        <w:t>.</w:t>
      </w:r>
    </w:p>
    <w:p w14:paraId="31C8EB4C" w14:textId="03B04BB0" w:rsidR="001C40DC" w:rsidRPr="0079124F" w:rsidRDefault="00AC62A4" w:rsidP="001C40DC">
      <w:pPr>
        <w:keepNext/>
        <w:pBdr>
          <w:top w:val="nil"/>
          <w:left w:val="nil"/>
          <w:bottom w:val="nil"/>
          <w:right w:val="nil"/>
          <w:between w:val="nil"/>
        </w:pBdr>
        <w:spacing w:before="120" w:after="120" w:line="240" w:lineRule="auto"/>
        <w:jc w:val="center"/>
      </w:pPr>
      <w:r w:rsidRPr="00AC62A4">
        <w:rPr>
          <w:noProof/>
        </w:rPr>
        <w:drawing>
          <wp:inline distT="0" distB="0" distL="0" distR="0" wp14:anchorId="1D54478D" wp14:editId="35D7E067">
            <wp:extent cx="5486400" cy="205933"/>
            <wp:effectExtent l="0" t="0" r="0" b="3810"/>
            <wp:docPr id="13028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1867" name=""/>
                    <pic:cNvPicPr/>
                  </pic:nvPicPr>
                  <pic:blipFill>
                    <a:blip r:embed="rId51"/>
                    <a:stretch>
                      <a:fillRect/>
                    </a:stretch>
                  </pic:blipFill>
                  <pic:spPr>
                    <a:xfrm>
                      <a:off x="0" y="0"/>
                      <a:ext cx="5486400" cy="205933"/>
                    </a:xfrm>
                    <a:prstGeom prst="rect">
                      <a:avLst/>
                    </a:prstGeom>
                  </pic:spPr>
                </pic:pic>
              </a:graphicData>
            </a:graphic>
          </wp:inline>
        </w:drawing>
      </w:r>
    </w:p>
    <w:p w14:paraId="3AB13120" w14:textId="18A32A3F" w:rsidR="004A3B3E" w:rsidRPr="0079124F" w:rsidRDefault="001C40DC" w:rsidP="009D4C62">
      <w:pPr>
        <w:pStyle w:val="Caption"/>
        <w:spacing w:before="0" w:after="0"/>
        <w:rPr>
          <w:color w:val="000000"/>
        </w:rPr>
      </w:pPr>
      <w:bookmarkStart w:id="182" w:name="_Toc196569883"/>
      <w:bookmarkStart w:id="183" w:name="_Toc197792065"/>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17</w:t>
      </w:r>
      <w:r w:rsidR="00236638">
        <w:fldChar w:fldCharType="end"/>
      </w:r>
      <w:r w:rsidRPr="0079124F">
        <w:t xml:space="preserve">: Cambio de tipo de dato a la columna </w:t>
      </w:r>
      <w:bookmarkEnd w:id="182"/>
      <w:r w:rsidR="00AC62A4" w:rsidRPr="0079124F">
        <w:t>gestión</w:t>
      </w:r>
      <w:bookmarkEnd w:id="183"/>
    </w:p>
    <w:p w14:paraId="50D702E8" w14:textId="4A8869D9" w:rsidR="00505E0A" w:rsidRPr="0079124F" w:rsidRDefault="00505E0A"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73C38A2" w14:textId="44B78F8A" w:rsidR="00A60810" w:rsidRPr="0079124F" w:rsidRDefault="00B10347" w:rsidP="00450782">
      <w:pPr>
        <w:pStyle w:val="Heading2"/>
        <w:numPr>
          <w:ilvl w:val="1"/>
          <w:numId w:val="7"/>
        </w:numPr>
      </w:pPr>
      <w:bookmarkStart w:id="184" w:name="_Toc197792005"/>
      <w:r>
        <w:t xml:space="preserve">Analizar la evolución </w:t>
      </w:r>
      <w:r w:rsidR="00846F21">
        <w:t>del rendimiento académico de los estudiantes</w:t>
      </w:r>
      <w:bookmarkEnd w:id="184"/>
    </w:p>
    <w:p w14:paraId="223070AE" w14:textId="19118EFF" w:rsidR="001438B9" w:rsidRDefault="00B24BAA">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Ya teniendo los datos en archivos en formato Excel, procedemos a importarlos en nuestro Tableau </w:t>
      </w:r>
      <w:r w:rsidR="000964D8">
        <w:rPr>
          <w:rFonts w:eastAsia="Garamond" w:cs="Garamond"/>
          <w:color w:val="000000"/>
          <w:sz w:val="23"/>
          <w:szCs w:val="23"/>
        </w:rPr>
        <w:t>como fuente de datos como se muestra en la figura 3.5-1.</w:t>
      </w:r>
    </w:p>
    <w:p w14:paraId="12A7D1F4" w14:textId="77777777" w:rsidR="00C7281D" w:rsidRDefault="00C7281D" w:rsidP="00C7281D">
      <w:pPr>
        <w:keepNext/>
        <w:pBdr>
          <w:top w:val="nil"/>
          <w:left w:val="nil"/>
          <w:bottom w:val="nil"/>
          <w:right w:val="nil"/>
          <w:between w:val="nil"/>
        </w:pBdr>
        <w:spacing w:before="240" w:after="240"/>
        <w:jc w:val="center"/>
      </w:pPr>
      <w:r w:rsidRPr="00C7281D">
        <w:rPr>
          <w:rFonts w:eastAsia="Garamond" w:cs="Garamond"/>
          <w:noProof/>
          <w:color w:val="000000"/>
          <w:sz w:val="23"/>
          <w:szCs w:val="23"/>
        </w:rPr>
        <w:drawing>
          <wp:inline distT="0" distB="0" distL="0" distR="0" wp14:anchorId="483F8AC3" wp14:editId="73B89B42">
            <wp:extent cx="5486400" cy="801712"/>
            <wp:effectExtent l="0" t="0" r="0" b="0"/>
            <wp:docPr id="1577794959" name="Picture 1" descr="A white wall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4959" name="Picture 1" descr="A white wall with a black border&#10;&#10;AI-generated content may be incorrect."/>
                    <pic:cNvPicPr/>
                  </pic:nvPicPr>
                  <pic:blipFill>
                    <a:blip r:embed="rId52"/>
                    <a:stretch>
                      <a:fillRect/>
                    </a:stretch>
                  </pic:blipFill>
                  <pic:spPr>
                    <a:xfrm>
                      <a:off x="0" y="0"/>
                      <a:ext cx="5486400" cy="801712"/>
                    </a:xfrm>
                    <a:prstGeom prst="rect">
                      <a:avLst/>
                    </a:prstGeom>
                  </pic:spPr>
                </pic:pic>
              </a:graphicData>
            </a:graphic>
          </wp:inline>
        </w:drawing>
      </w:r>
    </w:p>
    <w:p w14:paraId="23D913F7" w14:textId="714521C4" w:rsidR="000964D8" w:rsidRDefault="00C7281D" w:rsidP="0022577B">
      <w:pPr>
        <w:pStyle w:val="Caption"/>
        <w:spacing w:before="0" w:after="0"/>
      </w:pPr>
      <w:bookmarkStart w:id="185" w:name="_Toc197792066"/>
      <w:r>
        <w:t xml:space="preserve">Figura </w:t>
      </w:r>
      <w:r w:rsidR="00236638">
        <w:fldChar w:fldCharType="begin"/>
      </w:r>
      <w:r w:rsidR="00236638">
        <w:instrText xml:space="preserve"> STYLEREF 2 \s </w:instrText>
      </w:r>
      <w:r w:rsidR="00236638">
        <w:fldChar w:fldCharType="separate"/>
      </w:r>
      <w:r w:rsidR="007715CD">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Importando archivos a </w:t>
      </w:r>
      <w:r w:rsidR="004B3628">
        <w:t>Tableau</w:t>
      </w:r>
      <w:bookmarkEnd w:id="185"/>
    </w:p>
    <w:p w14:paraId="6E9B2A88" w14:textId="53C6E5B3" w:rsidR="004B3628" w:rsidRPr="004B3628" w:rsidRDefault="004B3628"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0C557E8A" w14:textId="193CE6DE" w:rsidR="00A60810" w:rsidRPr="0079124F" w:rsidRDefault="00BE6B0E">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ver la evolución de cada estudiante a lo largo de los años, se </w:t>
      </w:r>
      <w:r w:rsidR="0043304C">
        <w:rPr>
          <w:rFonts w:eastAsia="Garamond" w:cs="Garamond"/>
          <w:color w:val="000000"/>
          <w:sz w:val="23"/>
          <w:szCs w:val="23"/>
        </w:rPr>
        <w:t xml:space="preserve">realizará la </w:t>
      </w:r>
      <w:r w:rsidR="008A4919" w:rsidRPr="0079124F">
        <w:rPr>
          <w:rFonts w:eastAsia="Garamond" w:cs="Garamond"/>
          <w:color w:val="000000"/>
          <w:sz w:val="23"/>
          <w:szCs w:val="23"/>
        </w:rPr>
        <w:t>combinación de</w:t>
      </w:r>
      <w:r w:rsidR="0043304C">
        <w:rPr>
          <w:rFonts w:eastAsia="Garamond" w:cs="Garamond"/>
          <w:color w:val="000000"/>
          <w:sz w:val="23"/>
          <w:szCs w:val="23"/>
        </w:rPr>
        <w:t xml:space="preserve"> Nombres A. Paterno y A. Materno </w:t>
      </w:r>
      <w:r w:rsidR="00AA6EA6">
        <w:rPr>
          <w:rFonts w:eastAsia="Garamond" w:cs="Garamond"/>
          <w:color w:val="000000"/>
          <w:sz w:val="23"/>
          <w:szCs w:val="23"/>
        </w:rPr>
        <w:t xml:space="preserve">como se puede </w:t>
      </w:r>
      <w:r w:rsidR="008A4919" w:rsidRPr="0079124F">
        <w:rPr>
          <w:rFonts w:eastAsia="Garamond" w:cs="Garamond"/>
          <w:color w:val="000000"/>
          <w:sz w:val="23"/>
          <w:szCs w:val="23"/>
        </w:rPr>
        <w:t>ver</w:t>
      </w:r>
      <w:r w:rsidR="00AA6EA6">
        <w:rPr>
          <w:rFonts w:eastAsia="Garamond" w:cs="Garamond"/>
          <w:color w:val="000000"/>
          <w:sz w:val="23"/>
          <w:szCs w:val="23"/>
        </w:rPr>
        <w:t xml:space="preserve"> en la</w:t>
      </w:r>
      <w:r w:rsidR="008A4919" w:rsidRPr="0079124F">
        <w:rPr>
          <w:rFonts w:eastAsia="Garamond" w:cs="Garamond"/>
          <w:color w:val="000000"/>
          <w:sz w:val="23"/>
          <w:szCs w:val="23"/>
        </w:rPr>
        <w:t xml:space="preserve"> figura 3.</w:t>
      </w:r>
      <w:r w:rsidR="00C045B5">
        <w:rPr>
          <w:rFonts w:eastAsia="Garamond" w:cs="Garamond"/>
          <w:color w:val="000000"/>
          <w:sz w:val="23"/>
          <w:szCs w:val="23"/>
        </w:rPr>
        <w:t>5-2</w:t>
      </w:r>
      <w:r w:rsidR="00AA6EA6">
        <w:rPr>
          <w:rFonts w:eastAsia="Garamond" w:cs="Garamond"/>
          <w:color w:val="000000"/>
          <w:sz w:val="23"/>
          <w:szCs w:val="23"/>
        </w:rPr>
        <w:t>.</w:t>
      </w:r>
    </w:p>
    <w:p w14:paraId="083F8077" w14:textId="32880900" w:rsidR="00803E48" w:rsidRPr="0079124F" w:rsidRDefault="00AC5907" w:rsidP="00803E48">
      <w:pPr>
        <w:keepNext/>
        <w:pBdr>
          <w:top w:val="nil"/>
          <w:left w:val="nil"/>
          <w:bottom w:val="nil"/>
          <w:right w:val="nil"/>
          <w:between w:val="nil"/>
        </w:pBdr>
        <w:spacing w:before="120" w:after="120" w:line="240" w:lineRule="auto"/>
        <w:jc w:val="center"/>
      </w:pPr>
      <w:r w:rsidRPr="00AC5907">
        <w:rPr>
          <w:noProof/>
        </w:rPr>
        <w:drawing>
          <wp:inline distT="0" distB="0" distL="0" distR="0" wp14:anchorId="27CE224A" wp14:editId="20A5BFD8">
            <wp:extent cx="5486400" cy="849922"/>
            <wp:effectExtent l="0" t="0" r="0" b="7620"/>
            <wp:docPr id="1299536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6245" name="Picture 1" descr="A screenshot of a computer&#10;&#10;AI-generated content may be incorrect."/>
                    <pic:cNvPicPr/>
                  </pic:nvPicPr>
                  <pic:blipFill>
                    <a:blip r:embed="rId53"/>
                    <a:stretch>
                      <a:fillRect/>
                    </a:stretch>
                  </pic:blipFill>
                  <pic:spPr>
                    <a:xfrm>
                      <a:off x="0" y="0"/>
                      <a:ext cx="5486400" cy="849922"/>
                    </a:xfrm>
                    <a:prstGeom prst="rect">
                      <a:avLst/>
                    </a:prstGeom>
                  </pic:spPr>
                </pic:pic>
              </a:graphicData>
            </a:graphic>
          </wp:inline>
        </w:drawing>
      </w:r>
    </w:p>
    <w:p w14:paraId="4557AF53" w14:textId="69635E7F" w:rsidR="009A4BF9" w:rsidRPr="0079124F" w:rsidRDefault="00803E48" w:rsidP="0022577B">
      <w:pPr>
        <w:pStyle w:val="Caption"/>
        <w:spacing w:before="0" w:after="0"/>
        <w:rPr>
          <w:color w:val="000000"/>
        </w:rPr>
      </w:pPr>
      <w:bookmarkStart w:id="186" w:name="_Toc196569884"/>
      <w:bookmarkStart w:id="187" w:name="_Toc197792067"/>
      <w:r w:rsidRPr="0079124F">
        <w:t xml:space="preserve">Figura </w:t>
      </w:r>
      <w:r w:rsidR="00236638">
        <w:fldChar w:fldCharType="begin"/>
      </w:r>
      <w:r w:rsidR="00236638">
        <w:instrText xml:space="preserve"> STYLEREF 2 \s </w:instrText>
      </w:r>
      <w:r w:rsidR="00236638">
        <w:fldChar w:fldCharType="separate"/>
      </w:r>
      <w:r w:rsidR="007715CD">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Formula para obtener el nombre completo del estudiante</w:t>
      </w:r>
      <w:bookmarkEnd w:id="186"/>
      <w:bookmarkEnd w:id="187"/>
    </w:p>
    <w:p w14:paraId="73EBF145" w14:textId="77777777" w:rsidR="003F5DC6" w:rsidRPr="0079124F" w:rsidRDefault="003F5DC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98E4052" w14:textId="584512DF" w:rsidR="00A60810" w:rsidRPr="0079124F" w:rsidRDefault="00FF009A" w:rsidP="004C527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gráficos completos se </w:t>
      </w:r>
      <w:r w:rsidR="00F453A5" w:rsidRPr="0079124F">
        <w:rPr>
          <w:rFonts w:eastAsia="Garamond" w:cs="Garamond"/>
          <w:color w:val="000000"/>
          <w:sz w:val="23"/>
          <w:szCs w:val="23"/>
        </w:rPr>
        <w:t>generarán</w:t>
      </w:r>
      <w:r w:rsidRPr="0079124F">
        <w:rPr>
          <w:rFonts w:eastAsia="Garamond" w:cs="Garamond"/>
          <w:color w:val="000000"/>
          <w:sz w:val="23"/>
          <w:szCs w:val="23"/>
        </w:rPr>
        <w:t xml:space="preserve"> posteriormente con más detalle.</w:t>
      </w:r>
    </w:p>
    <w:p w14:paraId="21464EE0" w14:textId="518C4824" w:rsidR="00A60810" w:rsidRPr="0079124F" w:rsidRDefault="00FB4305" w:rsidP="00C045B5">
      <w:pPr>
        <w:pStyle w:val="Heading2"/>
        <w:numPr>
          <w:ilvl w:val="1"/>
          <w:numId w:val="7"/>
        </w:numPr>
      </w:pPr>
      <w:bookmarkStart w:id="188" w:name="_Toc197264696"/>
      <w:bookmarkStart w:id="189" w:name="_Toc197264886"/>
      <w:bookmarkStart w:id="190" w:name="_Toc197792006"/>
      <w:r w:rsidRPr="0079124F">
        <w:lastRenderedPageBreak/>
        <w:t xml:space="preserve">Identificación de las materias </w:t>
      </w:r>
      <w:bookmarkEnd w:id="188"/>
      <w:bookmarkEnd w:id="189"/>
      <w:r w:rsidR="00B634AE">
        <w:t xml:space="preserve">con mayor índice </w:t>
      </w:r>
      <w:r w:rsidR="008D2033">
        <w:t>de reprobación</w:t>
      </w:r>
      <w:bookmarkEnd w:id="190"/>
    </w:p>
    <w:p w14:paraId="10F8C25C" w14:textId="2461DACA" w:rsidR="00976FD9" w:rsidRDefault="009B373B" w:rsidP="00976FD9">
      <w:pPr>
        <w:pStyle w:val="Heading3"/>
        <w:numPr>
          <w:ilvl w:val="2"/>
          <w:numId w:val="7"/>
        </w:numPr>
      </w:pPr>
      <w:bookmarkStart w:id="191" w:name="_Toc197792007"/>
      <w:r>
        <w:t xml:space="preserve">Preparación de la tabla </w:t>
      </w:r>
      <w:r w:rsidR="00074DF4">
        <w:t xml:space="preserve">calificaciones </w:t>
      </w:r>
      <w:r w:rsidR="00976FD9">
        <w:t>en Tableau</w:t>
      </w:r>
      <w:bookmarkEnd w:id="191"/>
    </w:p>
    <w:p w14:paraId="59156B82" w14:textId="30D0A2C9" w:rsidR="00A05945" w:rsidRPr="00A05945" w:rsidRDefault="00FF1D4D" w:rsidP="00A0594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identificar a las materias con mayor </w:t>
      </w:r>
      <w:r w:rsidR="00325CF3" w:rsidRPr="0079124F">
        <w:rPr>
          <w:rFonts w:eastAsia="Garamond" w:cs="Garamond"/>
          <w:color w:val="000000"/>
          <w:sz w:val="23"/>
          <w:szCs w:val="23"/>
        </w:rPr>
        <w:t>dificultad para los estudiantes, se realiz</w:t>
      </w:r>
      <w:r w:rsidR="00183338" w:rsidRPr="0079124F">
        <w:rPr>
          <w:rFonts w:eastAsia="Garamond" w:cs="Garamond"/>
          <w:color w:val="000000"/>
          <w:sz w:val="23"/>
          <w:szCs w:val="23"/>
        </w:rPr>
        <w:t xml:space="preserve">ó un ordenamiento de los promedios según su nivel, curso y materia, </w:t>
      </w:r>
      <w:r w:rsidR="00495856" w:rsidRPr="0079124F">
        <w:rPr>
          <w:rFonts w:eastAsia="Garamond" w:cs="Garamond"/>
          <w:color w:val="000000"/>
          <w:sz w:val="23"/>
          <w:szCs w:val="23"/>
        </w:rPr>
        <w:t xml:space="preserve">al tener el nombre de las materias en </w:t>
      </w:r>
      <w:r w:rsidR="0082431D">
        <w:rPr>
          <w:rFonts w:eastAsia="Garamond" w:cs="Garamond"/>
          <w:color w:val="000000"/>
          <w:sz w:val="23"/>
          <w:szCs w:val="23"/>
        </w:rPr>
        <w:t>horizontal</w:t>
      </w:r>
      <w:r w:rsidR="00495856" w:rsidRPr="0079124F">
        <w:rPr>
          <w:rFonts w:eastAsia="Garamond" w:cs="Garamond"/>
          <w:color w:val="000000"/>
          <w:sz w:val="23"/>
          <w:szCs w:val="23"/>
        </w:rPr>
        <w:t xml:space="preserve">, lo primero que se realizó fue un </w:t>
      </w:r>
      <w:r w:rsidR="008666A0" w:rsidRPr="0079124F">
        <w:rPr>
          <w:rFonts w:eastAsia="Garamond" w:cs="Garamond"/>
          <w:color w:val="000000"/>
          <w:sz w:val="23"/>
          <w:szCs w:val="23"/>
        </w:rPr>
        <w:t>pívot</w:t>
      </w:r>
      <w:r w:rsidR="00495856" w:rsidRPr="0079124F">
        <w:rPr>
          <w:rFonts w:eastAsia="Garamond" w:cs="Garamond"/>
          <w:color w:val="000000"/>
          <w:sz w:val="23"/>
          <w:szCs w:val="23"/>
        </w:rPr>
        <w:t xml:space="preserve"> </w:t>
      </w:r>
      <w:r w:rsidR="001A53C5">
        <w:rPr>
          <w:rFonts w:eastAsia="Garamond" w:cs="Garamond"/>
          <w:color w:val="000000"/>
          <w:sz w:val="23"/>
          <w:szCs w:val="23"/>
        </w:rPr>
        <w:t xml:space="preserve">y poner estas en </w:t>
      </w:r>
      <w:r w:rsidR="0082431D">
        <w:rPr>
          <w:rFonts w:eastAsia="Garamond" w:cs="Garamond"/>
          <w:color w:val="000000"/>
          <w:sz w:val="23"/>
          <w:szCs w:val="23"/>
        </w:rPr>
        <w:t xml:space="preserve">vertical </w:t>
      </w:r>
      <w:r w:rsidR="00647435" w:rsidRPr="0079124F">
        <w:rPr>
          <w:rFonts w:eastAsia="Garamond" w:cs="Garamond"/>
          <w:color w:val="000000"/>
          <w:sz w:val="23"/>
          <w:szCs w:val="23"/>
        </w:rPr>
        <w:t>para tener una mejor comprensión y análisis por materia</w:t>
      </w:r>
      <w:r w:rsidR="007B6EEF" w:rsidRPr="0079124F">
        <w:rPr>
          <w:rFonts w:eastAsia="Garamond" w:cs="Garamond"/>
          <w:color w:val="000000"/>
          <w:sz w:val="23"/>
          <w:szCs w:val="23"/>
        </w:rPr>
        <w:t xml:space="preserve"> como se ve en la figura 3.</w:t>
      </w:r>
      <w:r w:rsidR="009A4BF9" w:rsidRPr="0079124F">
        <w:rPr>
          <w:rFonts w:eastAsia="Garamond" w:cs="Garamond"/>
          <w:color w:val="000000"/>
          <w:sz w:val="23"/>
          <w:szCs w:val="23"/>
        </w:rPr>
        <w:t>6-</w:t>
      </w:r>
      <w:r w:rsidR="00C045B5">
        <w:rPr>
          <w:rFonts w:eastAsia="Garamond" w:cs="Garamond"/>
          <w:color w:val="000000"/>
          <w:sz w:val="23"/>
          <w:szCs w:val="23"/>
        </w:rPr>
        <w:t>1</w:t>
      </w:r>
      <w:r w:rsidR="00647435" w:rsidRPr="0079124F">
        <w:rPr>
          <w:rFonts w:eastAsia="Garamond" w:cs="Garamond"/>
          <w:color w:val="000000"/>
          <w:sz w:val="23"/>
          <w:szCs w:val="23"/>
        </w:rPr>
        <w:t>, desde luego se obviaron los promedios por materia que contenían 0,</w:t>
      </w:r>
      <w:r w:rsidR="005A781F" w:rsidRPr="0079124F">
        <w:rPr>
          <w:rFonts w:eastAsia="Garamond" w:cs="Garamond"/>
          <w:color w:val="000000"/>
          <w:sz w:val="23"/>
          <w:szCs w:val="23"/>
        </w:rPr>
        <w:t xml:space="preserve"> esto debido a que los estudiantes de primaria no pasan todas las materias del nivel secundario. También se</w:t>
      </w:r>
      <w:r w:rsidR="006B00A3" w:rsidRPr="0079124F">
        <w:rPr>
          <w:rFonts w:eastAsia="Garamond" w:cs="Garamond"/>
          <w:color w:val="000000"/>
          <w:sz w:val="23"/>
          <w:szCs w:val="23"/>
        </w:rPr>
        <w:t xml:space="preserve"> omitieron los estudiantes que abandonaron la unidad educativa o </w:t>
      </w:r>
      <w:r w:rsidR="00294B41" w:rsidRPr="0079124F">
        <w:rPr>
          <w:rFonts w:eastAsia="Garamond" w:cs="Garamond"/>
          <w:color w:val="000000"/>
          <w:sz w:val="23"/>
          <w:szCs w:val="23"/>
        </w:rPr>
        <w:t>realizaron su traslado, esto mismo era perjudicial</w:t>
      </w:r>
      <w:r w:rsidR="0022541D" w:rsidRPr="0079124F">
        <w:rPr>
          <w:rFonts w:eastAsia="Garamond" w:cs="Garamond"/>
          <w:color w:val="000000"/>
          <w:sz w:val="23"/>
          <w:szCs w:val="23"/>
        </w:rPr>
        <w:t xml:space="preserve"> para el promedio por materia y curso</w:t>
      </w:r>
      <w:r w:rsidR="00294B41" w:rsidRPr="0079124F">
        <w:rPr>
          <w:rFonts w:eastAsia="Garamond" w:cs="Garamond"/>
          <w:color w:val="000000"/>
          <w:sz w:val="23"/>
          <w:szCs w:val="23"/>
        </w:rPr>
        <w:t xml:space="preserve"> ya que algunos cursos tienen mayor cantidad de estos tipos de estudiantes</w:t>
      </w:r>
      <w:r w:rsidR="0022541D" w:rsidRPr="0079124F">
        <w:rPr>
          <w:rFonts w:eastAsia="Garamond" w:cs="Garamond"/>
          <w:color w:val="000000"/>
          <w:sz w:val="23"/>
          <w:szCs w:val="23"/>
        </w:rPr>
        <w:t>, lo que hace que el promedio disminuya.</w:t>
      </w:r>
    </w:p>
    <w:p w14:paraId="1A8D3B2F" w14:textId="41C26124" w:rsidR="0082431D" w:rsidRDefault="00CA1DE2" w:rsidP="0082431D">
      <w:pPr>
        <w:keepNext/>
        <w:pBdr>
          <w:top w:val="nil"/>
          <w:left w:val="nil"/>
          <w:bottom w:val="nil"/>
          <w:right w:val="nil"/>
          <w:between w:val="nil"/>
        </w:pBdr>
        <w:spacing w:before="120" w:after="120" w:line="240" w:lineRule="auto"/>
        <w:jc w:val="center"/>
      </w:pPr>
      <w:r w:rsidRPr="00CA1DE2">
        <w:rPr>
          <w:noProof/>
        </w:rPr>
        <w:drawing>
          <wp:inline distT="0" distB="0" distL="0" distR="0" wp14:anchorId="1239F678" wp14:editId="072F6F02">
            <wp:extent cx="5482464" cy="1059180"/>
            <wp:effectExtent l="0" t="0" r="4445" b="7620"/>
            <wp:docPr id="1986000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0983" name="Picture 1" descr="A screenshot of a computer&#10;&#10;AI-generated content may be incorrect."/>
                    <pic:cNvPicPr/>
                  </pic:nvPicPr>
                  <pic:blipFill rotWithShape="1">
                    <a:blip r:embed="rId54"/>
                    <a:srcRect t="4740" b="35338"/>
                    <a:stretch/>
                  </pic:blipFill>
                  <pic:spPr bwMode="auto">
                    <a:xfrm>
                      <a:off x="0" y="0"/>
                      <a:ext cx="5486400" cy="1059940"/>
                    </a:xfrm>
                    <a:prstGeom prst="rect">
                      <a:avLst/>
                    </a:prstGeom>
                    <a:ln>
                      <a:noFill/>
                    </a:ln>
                    <a:extLst>
                      <a:ext uri="{53640926-AAD7-44D8-BBD7-CCE9431645EC}">
                        <a14:shadowObscured xmlns:a14="http://schemas.microsoft.com/office/drawing/2010/main"/>
                      </a:ext>
                    </a:extLst>
                  </pic:spPr>
                </pic:pic>
              </a:graphicData>
            </a:graphic>
          </wp:inline>
        </w:drawing>
      </w:r>
    </w:p>
    <w:p w14:paraId="6636017A" w14:textId="6BE4FCAA" w:rsidR="008666A0" w:rsidRPr="0079124F" w:rsidRDefault="0082431D" w:rsidP="0022577B">
      <w:pPr>
        <w:pStyle w:val="Caption"/>
        <w:spacing w:before="0" w:after="0"/>
      </w:pPr>
      <w:bookmarkStart w:id="192" w:name="_Toc197792068"/>
      <w:r>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Haciendo Pívot de las materias y notas</w:t>
      </w:r>
      <w:bookmarkEnd w:id="192"/>
    </w:p>
    <w:p w14:paraId="12ACE084" w14:textId="53E01B42" w:rsidR="00A60810" w:rsidRPr="0079124F" w:rsidRDefault="0030384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7477506B" w14:textId="252B9B07" w:rsidR="009B7F32" w:rsidRPr="0079124F" w:rsidRDefault="009B7F32" w:rsidP="000C2006">
      <w:pPr>
        <w:pStyle w:val="Heading3"/>
        <w:numPr>
          <w:ilvl w:val="2"/>
          <w:numId w:val="7"/>
        </w:numPr>
      </w:pPr>
      <w:bookmarkStart w:id="193" w:name="_Toc197264697"/>
      <w:bookmarkStart w:id="194" w:name="_Toc197264887"/>
      <w:bookmarkStart w:id="195" w:name="_Toc197792008"/>
      <w:r w:rsidRPr="0079124F">
        <w:t>Análisis exploratorio</w:t>
      </w:r>
      <w:bookmarkEnd w:id="193"/>
      <w:bookmarkEnd w:id="194"/>
      <w:r w:rsidR="000C2006">
        <w:t xml:space="preserve"> en </w:t>
      </w:r>
      <w:r w:rsidR="00E3460B">
        <w:t>el notebook</w:t>
      </w:r>
      <w:r w:rsidR="00074DF4">
        <w:t xml:space="preserve"> con python</w:t>
      </w:r>
      <w:bookmarkEnd w:id="195"/>
    </w:p>
    <w:p w14:paraId="04D764CE" w14:textId="53D040DB" w:rsidR="00802DDA" w:rsidRPr="0079124F" w:rsidRDefault="00CF1457" w:rsidP="00023F93">
      <w:pPr>
        <w:spacing w:before="120"/>
        <w:jc w:val="both"/>
        <w:rPr>
          <w:sz w:val="23"/>
          <w:szCs w:val="23"/>
        </w:rPr>
      </w:pPr>
      <w:r w:rsidRPr="0079124F">
        <w:rPr>
          <w:sz w:val="23"/>
          <w:szCs w:val="23"/>
        </w:rPr>
        <w:t xml:space="preserve">Para este análisis exploratorio, veremos algunos puntos clave, </w:t>
      </w:r>
      <w:r w:rsidR="00A4360A" w:rsidRPr="0079124F">
        <w:rPr>
          <w:sz w:val="23"/>
          <w:szCs w:val="23"/>
        </w:rPr>
        <w:t>para pasar a las siguientes etapas es necesario realizar una exploración de datos.</w:t>
      </w:r>
    </w:p>
    <w:p w14:paraId="12867AD2" w14:textId="1ACF45F1" w:rsidR="00A4360A" w:rsidRPr="0079124F" w:rsidRDefault="00245B4E" w:rsidP="00074DF4">
      <w:pPr>
        <w:pStyle w:val="Heading4"/>
        <w:numPr>
          <w:ilvl w:val="3"/>
          <w:numId w:val="7"/>
        </w:numPr>
      </w:pPr>
      <w:bookmarkStart w:id="196" w:name="_Toc197264698"/>
      <w:bookmarkStart w:id="197" w:name="_Toc197264888"/>
      <w:r w:rsidRPr="0079124F">
        <w:t>Contando la cantidad de reprobados por año</w:t>
      </w:r>
      <w:bookmarkEnd w:id="196"/>
      <w:bookmarkEnd w:id="197"/>
    </w:p>
    <w:p w14:paraId="2E86646E" w14:textId="1A71C5DB" w:rsidR="00214AF6" w:rsidRPr="00214AF6" w:rsidRDefault="0030372E" w:rsidP="00214AF6">
      <w:pPr>
        <w:spacing w:before="120"/>
        <w:jc w:val="both"/>
        <w:rPr>
          <w:sz w:val="23"/>
          <w:szCs w:val="23"/>
        </w:rPr>
      </w:pPr>
      <w:r w:rsidRPr="0079124F">
        <w:rPr>
          <w:sz w:val="23"/>
          <w:szCs w:val="23"/>
        </w:rPr>
        <w:t>Ya que posteriormente realizaremos la predicción de estudiantes reprobados, es interesante ver la cantidad de estudiantes repro</w:t>
      </w:r>
      <w:r w:rsidR="001D59C0" w:rsidRPr="0079124F">
        <w:rPr>
          <w:sz w:val="23"/>
          <w:szCs w:val="23"/>
        </w:rPr>
        <w:t xml:space="preserve">bados por gestión hasta el </w:t>
      </w:r>
      <w:r w:rsidR="00421525" w:rsidRPr="0079124F">
        <w:rPr>
          <w:sz w:val="23"/>
          <w:szCs w:val="23"/>
        </w:rPr>
        <w:t>último</w:t>
      </w:r>
      <w:r w:rsidR="001D59C0" w:rsidRPr="0079124F">
        <w:rPr>
          <w:sz w:val="23"/>
          <w:szCs w:val="23"/>
        </w:rPr>
        <w:t xml:space="preserve"> año del cual se tienen datos (2024) como se muestra en la figura 3</w:t>
      </w:r>
      <w:r w:rsidR="0091346A" w:rsidRPr="0079124F">
        <w:rPr>
          <w:sz w:val="23"/>
          <w:szCs w:val="23"/>
        </w:rPr>
        <w:t>.</w:t>
      </w:r>
      <w:r w:rsidR="00823AA9">
        <w:rPr>
          <w:sz w:val="23"/>
          <w:szCs w:val="23"/>
        </w:rPr>
        <w:t>6-2</w:t>
      </w:r>
      <w:r w:rsidR="0091346A" w:rsidRPr="0079124F">
        <w:rPr>
          <w:sz w:val="23"/>
          <w:szCs w:val="23"/>
        </w:rPr>
        <w:t>.</w:t>
      </w:r>
    </w:p>
    <w:p w14:paraId="30506DC1" w14:textId="1B8A9517" w:rsidR="00FB053E" w:rsidRDefault="00F348FD" w:rsidP="00FB053E">
      <w:pPr>
        <w:keepNext/>
        <w:pBdr>
          <w:top w:val="nil"/>
          <w:left w:val="nil"/>
          <w:bottom w:val="nil"/>
          <w:right w:val="nil"/>
          <w:between w:val="nil"/>
        </w:pBdr>
        <w:spacing w:before="120" w:after="120" w:line="240" w:lineRule="auto"/>
        <w:jc w:val="center"/>
      </w:pPr>
      <w:r w:rsidRPr="0079124F">
        <w:rPr>
          <w:b/>
          <w:noProof/>
          <w:color w:val="000000"/>
          <w:sz w:val="18"/>
          <w:szCs w:val="18"/>
        </w:rPr>
        <w:drawing>
          <wp:inline distT="0" distB="0" distL="0" distR="0" wp14:anchorId="0354D825" wp14:editId="3CEAECC8">
            <wp:extent cx="5272121" cy="1520825"/>
            <wp:effectExtent l="0" t="0" r="5080" b="3175"/>
            <wp:docPr id="1616355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5178" name="Picture 1" descr="A screen shot of a computer&#10;&#10;AI-generated content may be incorrect."/>
                    <pic:cNvPicPr/>
                  </pic:nvPicPr>
                  <pic:blipFill rotWithShape="1">
                    <a:blip r:embed="rId55"/>
                    <a:srcRect t="16696"/>
                    <a:stretch/>
                  </pic:blipFill>
                  <pic:spPr bwMode="auto">
                    <a:xfrm>
                      <a:off x="0" y="0"/>
                      <a:ext cx="5285266" cy="1524617"/>
                    </a:xfrm>
                    <a:prstGeom prst="rect">
                      <a:avLst/>
                    </a:prstGeom>
                    <a:ln>
                      <a:noFill/>
                    </a:ln>
                    <a:extLst>
                      <a:ext uri="{53640926-AAD7-44D8-BBD7-CCE9431645EC}">
                        <a14:shadowObscured xmlns:a14="http://schemas.microsoft.com/office/drawing/2010/main"/>
                      </a:ext>
                    </a:extLst>
                  </pic:spPr>
                </pic:pic>
              </a:graphicData>
            </a:graphic>
          </wp:inline>
        </w:drawing>
      </w:r>
    </w:p>
    <w:p w14:paraId="6B403C3B" w14:textId="20522100" w:rsidR="0055063A" w:rsidRPr="0079124F" w:rsidRDefault="00FB053E" w:rsidP="0022577B">
      <w:pPr>
        <w:pStyle w:val="Caption"/>
        <w:spacing w:before="0" w:after="0"/>
      </w:pPr>
      <w:bookmarkStart w:id="198" w:name="_Toc197792069"/>
      <w:r w:rsidRPr="00786E2F">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7715CD">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7715CD">
        <w:rPr>
          <w:noProof/>
          <w:lang w:val="es-ES"/>
        </w:rPr>
        <w:t>2</w:t>
      </w:r>
      <w:r w:rsidR="00236638">
        <w:rPr>
          <w:lang w:val="es-ES"/>
        </w:rPr>
        <w:fldChar w:fldCharType="end"/>
      </w:r>
      <w:r>
        <w:t xml:space="preserve">: </w:t>
      </w:r>
      <w:r w:rsidRPr="00AA5146">
        <w:t>Explorando la cantidad de reprobados por gestión</w:t>
      </w:r>
      <w:bookmarkEnd w:id="198"/>
    </w:p>
    <w:p w14:paraId="6888151A" w14:textId="7FDBA83C" w:rsidR="00F348FD" w:rsidRPr="0079124F" w:rsidRDefault="00F348FD"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35616767" w14:textId="22EAAD45" w:rsidR="00B43867" w:rsidRPr="0079124F" w:rsidRDefault="00B43867" w:rsidP="00074DF4">
      <w:pPr>
        <w:pStyle w:val="Heading4"/>
        <w:numPr>
          <w:ilvl w:val="3"/>
          <w:numId w:val="7"/>
        </w:numPr>
      </w:pPr>
      <w:bookmarkStart w:id="199" w:name="_Toc197264699"/>
      <w:bookmarkStart w:id="200" w:name="_Toc197264889"/>
      <w:r w:rsidRPr="0079124F">
        <w:lastRenderedPageBreak/>
        <w:t>Mapa</w:t>
      </w:r>
      <w:r w:rsidR="00181873" w:rsidRPr="0079124F">
        <w:t xml:space="preserve"> de calor de correlaciones</w:t>
      </w:r>
      <w:bookmarkEnd w:id="199"/>
      <w:bookmarkEnd w:id="200"/>
    </w:p>
    <w:p w14:paraId="539BB185" w14:textId="4DB5433A" w:rsidR="00181873" w:rsidRPr="0079124F" w:rsidRDefault="00181873" w:rsidP="00023F93">
      <w:pPr>
        <w:spacing w:before="120"/>
        <w:jc w:val="both"/>
        <w:rPr>
          <w:del w:id="201" w:author="Usuario invitado" w:date="2025-05-10T00:51:00Z" w16du:dateUtc="2025-05-10T00:51:41Z"/>
          <w:sz w:val="23"/>
          <w:szCs w:val="23"/>
        </w:rPr>
      </w:pPr>
      <w:r w:rsidRPr="0079124F">
        <w:rPr>
          <w:sz w:val="23"/>
          <w:szCs w:val="23"/>
        </w:rPr>
        <w:t>Es importante realizar también el análisis de mapa de calor de correlación</w:t>
      </w:r>
      <w:r w:rsidR="00575626" w:rsidRPr="0079124F">
        <w:rPr>
          <w:sz w:val="23"/>
          <w:szCs w:val="23"/>
        </w:rPr>
        <w:t xml:space="preserve"> para ver </w:t>
      </w:r>
      <w:r w:rsidR="00FD7E72" w:rsidRPr="0079124F">
        <w:rPr>
          <w:sz w:val="23"/>
          <w:szCs w:val="23"/>
        </w:rPr>
        <w:t>qué</w:t>
      </w:r>
      <w:r w:rsidR="00336F19" w:rsidRPr="0079124F">
        <w:rPr>
          <w:sz w:val="23"/>
          <w:szCs w:val="23"/>
        </w:rPr>
        <w:t xml:space="preserve"> tan fuerte es la relación lineal entre variables, para nuestro caso, en las variables numéricas usaremos </w:t>
      </w:r>
      <w:r w:rsidR="00F53E43" w:rsidRPr="0079124F">
        <w:rPr>
          <w:sz w:val="23"/>
          <w:szCs w:val="23"/>
        </w:rPr>
        <w:t>el coeficiente de correlación de Pearson</w:t>
      </w:r>
      <w:r w:rsidR="00A10E47" w:rsidRPr="0079124F">
        <w:rPr>
          <w:sz w:val="23"/>
          <w:szCs w:val="23"/>
        </w:rPr>
        <w:t xml:space="preserve"> como vemos en la figura 3.</w:t>
      </w:r>
      <w:r w:rsidR="00F038E9">
        <w:rPr>
          <w:sz w:val="23"/>
          <w:szCs w:val="23"/>
        </w:rPr>
        <w:t>6-</w:t>
      </w:r>
      <w:r w:rsidR="00811E55">
        <w:rPr>
          <w:sz w:val="23"/>
          <w:szCs w:val="23"/>
        </w:rPr>
        <w:t>3</w:t>
      </w:r>
      <w:r w:rsidR="00C823E0" w:rsidRPr="0079124F">
        <w:rPr>
          <w:sz w:val="23"/>
          <w:szCs w:val="23"/>
        </w:rPr>
        <w:t>.</w:t>
      </w:r>
    </w:p>
    <w:p w14:paraId="0BD3B4F5" w14:textId="06E45B4D" w:rsidR="004A704B" w:rsidRPr="0079124F" w:rsidRDefault="00F038E9" w:rsidP="004A704B">
      <w:pPr>
        <w:keepNext/>
        <w:pBdr>
          <w:top w:val="nil"/>
          <w:left w:val="nil"/>
          <w:bottom w:val="nil"/>
          <w:right w:val="nil"/>
          <w:between w:val="nil"/>
        </w:pBdr>
        <w:spacing w:before="120" w:after="120" w:line="240" w:lineRule="auto"/>
        <w:jc w:val="center"/>
      </w:pPr>
      <w:r w:rsidRPr="00F038E9">
        <w:rPr>
          <w:noProof/>
        </w:rPr>
        <w:drawing>
          <wp:inline distT="0" distB="0" distL="0" distR="0" wp14:anchorId="018F5B23" wp14:editId="5B1804C2">
            <wp:extent cx="5791026" cy="883920"/>
            <wp:effectExtent l="0" t="0" r="635" b="0"/>
            <wp:docPr id="1268328610"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8610" name="Picture 1" descr="A computer code with red and blue text&#10;&#10;AI-generated content may be incorrect."/>
                    <pic:cNvPicPr/>
                  </pic:nvPicPr>
                  <pic:blipFill>
                    <a:blip r:embed="rId56"/>
                    <a:stretch>
                      <a:fillRect/>
                    </a:stretch>
                  </pic:blipFill>
                  <pic:spPr>
                    <a:xfrm>
                      <a:off x="0" y="0"/>
                      <a:ext cx="5841500" cy="891624"/>
                    </a:xfrm>
                    <a:prstGeom prst="rect">
                      <a:avLst/>
                    </a:prstGeom>
                  </pic:spPr>
                </pic:pic>
              </a:graphicData>
            </a:graphic>
          </wp:inline>
        </w:drawing>
      </w:r>
    </w:p>
    <w:p w14:paraId="4105DE18" w14:textId="6FC9CC48" w:rsidR="00C823E0" w:rsidRPr="0079124F" w:rsidRDefault="004A704B" w:rsidP="004C7941">
      <w:pPr>
        <w:pStyle w:val="Caption"/>
        <w:spacing w:before="0" w:after="0"/>
        <w:rPr>
          <w:color w:val="000000"/>
        </w:rPr>
      </w:pPr>
      <w:bookmarkStart w:id="202" w:name="_Toc196569887"/>
      <w:bookmarkStart w:id="203" w:name="_Toc197792070"/>
      <w:r w:rsidRPr="00441766">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7715CD">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7715CD">
        <w:rPr>
          <w:noProof/>
          <w:lang w:val="es-ES"/>
        </w:rPr>
        <w:t>3</w:t>
      </w:r>
      <w:r w:rsidR="00236638">
        <w:rPr>
          <w:lang w:val="es-ES"/>
        </w:rPr>
        <w:fldChar w:fldCharType="end"/>
      </w:r>
      <w:r w:rsidRPr="0079124F">
        <w:t>: Coeficiente de correlación de Pearson</w:t>
      </w:r>
      <w:bookmarkEnd w:id="202"/>
      <w:bookmarkEnd w:id="203"/>
    </w:p>
    <w:p w14:paraId="4A138FBF" w14:textId="4BA6BE56" w:rsidR="00C823E0" w:rsidRDefault="00C823E0" w:rsidP="004C7941">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2DFD24" w14:textId="6DA27431" w:rsidR="00786E2F" w:rsidRDefault="000E1A0C" w:rsidP="0054250E">
      <w:pPr>
        <w:spacing w:before="120" w:after="120"/>
        <w:rPr>
          <w:sz w:val="23"/>
          <w:szCs w:val="23"/>
        </w:rPr>
      </w:pPr>
      <w:r>
        <w:rPr>
          <w:sz w:val="23"/>
          <w:szCs w:val="23"/>
        </w:rPr>
        <w:t xml:space="preserve">Así mismo de realizó </w:t>
      </w:r>
      <w:r w:rsidR="00E65993">
        <w:rPr>
          <w:sz w:val="23"/>
          <w:szCs w:val="23"/>
        </w:rPr>
        <w:t>un análisis de correlación</w:t>
      </w:r>
      <w:r w:rsidR="00E171B1">
        <w:rPr>
          <w:sz w:val="23"/>
          <w:szCs w:val="23"/>
        </w:rPr>
        <w:t xml:space="preserve"> ver figura 3.6-4</w:t>
      </w:r>
      <w:r w:rsidR="00E65993">
        <w:rPr>
          <w:sz w:val="23"/>
          <w:szCs w:val="23"/>
        </w:rPr>
        <w:t xml:space="preserve"> para identificar </w:t>
      </w:r>
      <w:r w:rsidR="002320ED">
        <w:rPr>
          <w:sz w:val="23"/>
          <w:szCs w:val="23"/>
        </w:rPr>
        <w:t>las relaciones entre las variables para su uso posterior en el apartado</w:t>
      </w:r>
      <w:r w:rsidR="00645A10">
        <w:rPr>
          <w:sz w:val="23"/>
          <w:szCs w:val="23"/>
        </w:rPr>
        <w:t xml:space="preserve"> </w:t>
      </w:r>
      <w:r w:rsidR="00B122B5">
        <w:rPr>
          <w:sz w:val="23"/>
          <w:szCs w:val="23"/>
        </w:rPr>
        <w:t>3.7</w:t>
      </w:r>
      <w:r w:rsidR="00576847">
        <w:rPr>
          <w:sz w:val="23"/>
          <w:szCs w:val="23"/>
        </w:rPr>
        <w:t xml:space="preserve">. </w:t>
      </w:r>
      <w:r w:rsidR="000B56CB">
        <w:rPr>
          <w:sz w:val="23"/>
          <w:szCs w:val="23"/>
        </w:rPr>
        <w:t>Diseño y evaluación de</w:t>
      </w:r>
      <w:r w:rsidR="00E171B1">
        <w:rPr>
          <w:sz w:val="23"/>
          <w:szCs w:val="23"/>
        </w:rPr>
        <w:t xml:space="preserve"> modelos predictivos.</w:t>
      </w:r>
    </w:p>
    <w:p w14:paraId="03176537" w14:textId="77777777" w:rsidR="00441766" w:rsidRDefault="00177B16" w:rsidP="00441766">
      <w:pPr>
        <w:keepNext/>
        <w:spacing w:before="120" w:after="120"/>
        <w:jc w:val="center"/>
      </w:pPr>
      <w:r>
        <w:rPr>
          <w:noProof/>
          <w:sz w:val="23"/>
          <w:szCs w:val="23"/>
        </w:rPr>
        <w:drawing>
          <wp:inline distT="0" distB="0" distL="0" distR="0" wp14:anchorId="4859E4F4" wp14:editId="1ABEBA09">
            <wp:extent cx="5688184" cy="4206240"/>
            <wp:effectExtent l="0" t="0" r="8255" b="3810"/>
            <wp:docPr id="1952451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93" t="7422" r="14845"/>
                    <a:stretch/>
                  </pic:blipFill>
                  <pic:spPr bwMode="auto">
                    <a:xfrm>
                      <a:off x="0" y="0"/>
                      <a:ext cx="5794913" cy="4285163"/>
                    </a:xfrm>
                    <a:prstGeom prst="rect">
                      <a:avLst/>
                    </a:prstGeom>
                    <a:noFill/>
                    <a:ln>
                      <a:noFill/>
                    </a:ln>
                    <a:extLst>
                      <a:ext uri="{53640926-AAD7-44D8-BBD7-CCE9431645EC}">
                        <a14:shadowObscured xmlns:a14="http://schemas.microsoft.com/office/drawing/2010/main"/>
                      </a:ext>
                    </a:extLst>
                  </pic:spPr>
                </pic:pic>
              </a:graphicData>
            </a:graphic>
          </wp:inline>
        </w:drawing>
      </w:r>
    </w:p>
    <w:p w14:paraId="7B3D54DF" w14:textId="17E1A41B" w:rsidR="00E171B1" w:rsidRDefault="00441766" w:rsidP="00715278">
      <w:pPr>
        <w:pStyle w:val="Caption"/>
        <w:spacing w:before="0" w:after="0"/>
      </w:pPr>
      <w:bookmarkStart w:id="204" w:name="_Toc197792071"/>
      <w:r>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Mapa de calor de correlación</w:t>
      </w:r>
      <w:bookmarkEnd w:id="204"/>
    </w:p>
    <w:p w14:paraId="76A3BA01" w14:textId="0223BE1E" w:rsidR="00441766" w:rsidRPr="00441766" w:rsidRDefault="00441766" w:rsidP="00715278">
      <w:pPr>
        <w:jc w:val="center"/>
      </w:pPr>
      <w:r w:rsidRPr="0079124F">
        <w:rPr>
          <w:rFonts w:ascii="Times" w:hAnsi="Times"/>
          <w:b/>
          <w:sz w:val="18"/>
          <w:szCs w:val="18"/>
        </w:rPr>
        <w:t>Fuente: Elaboración propia (2025)</w:t>
      </w:r>
    </w:p>
    <w:p w14:paraId="021854AF" w14:textId="6CF61937" w:rsidR="00CA437B" w:rsidRPr="0079124F" w:rsidRDefault="00775BC5" w:rsidP="00003204">
      <w:pPr>
        <w:pStyle w:val="Heading4"/>
        <w:numPr>
          <w:ilvl w:val="3"/>
          <w:numId w:val="7"/>
        </w:numPr>
      </w:pPr>
      <w:bookmarkStart w:id="205" w:name="_Toc197264700"/>
      <w:bookmarkStart w:id="206" w:name="_Toc197264890"/>
      <w:r w:rsidRPr="0079124F">
        <w:lastRenderedPageBreak/>
        <w:t>Estadísticas descriptivas</w:t>
      </w:r>
      <w:bookmarkEnd w:id="205"/>
      <w:bookmarkEnd w:id="206"/>
    </w:p>
    <w:p w14:paraId="4EA96817" w14:textId="09CBABEC" w:rsidR="00775BC5" w:rsidRPr="0079124F" w:rsidRDefault="00A20F9A" w:rsidP="00E153ED">
      <w:pPr>
        <w:jc w:val="both"/>
        <w:rPr>
          <w:sz w:val="23"/>
          <w:szCs w:val="23"/>
        </w:rPr>
      </w:pPr>
      <w:r w:rsidRPr="0079124F">
        <w:rPr>
          <w:sz w:val="23"/>
          <w:szCs w:val="23"/>
        </w:rPr>
        <w:t xml:space="preserve">El análisis de estadísticas descriptivas es clave </w:t>
      </w:r>
      <w:r w:rsidR="00692938" w:rsidRPr="0079124F">
        <w:rPr>
          <w:sz w:val="23"/>
          <w:szCs w:val="23"/>
        </w:rPr>
        <w:t>para obtener</w:t>
      </w:r>
      <w:r w:rsidR="4E70CA29" w:rsidRPr="4E70CA29">
        <w:rPr>
          <w:sz w:val="23"/>
          <w:szCs w:val="23"/>
        </w:rPr>
        <w:t xml:space="preserve"> una visión inicial del comportamiento de las variables y guiar las etapas posteriores del análisis de datos. </w:t>
      </w:r>
      <w:r w:rsidR="00B5049E" w:rsidRPr="0079124F">
        <w:rPr>
          <w:sz w:val="23"/>
          <w:szCs w:val="23"/>
        </w:rPr>
        <w:t>(ver figura 3.</w:t>
      </w:r>
      <w:r w:rsidR="00003204">
        <w:rPr>
          <w:sz w:val="23"/>
          <w:szCs w:val="23"/>
        </w:rPr>
        <w:t>6-</w:t>
      </w:r>
      <w:r w:rsidR="00441766">
        <w:rPr>
          <w:sz w:val="23"/>
          <w:szCs w:val="23"/>
        </w:rPr>
        <w:t>5</w:t>
      </w:r>
      <w:r w:rsidR="00B5049E" w:rsidRPr="0079124F">
        <w:rPr>
          <w:sz w:val="23"/>
          <w:szCs w:val="23"/>
        </w:rPr>
        <w:t>)</w:t>
      </w:r>
      <w:r w:rsidRPr="0079124F">
        <w:rPr>
          <w:sz w:val="23"/>
          <w:szCs w:val="23"/>
        </w:rPr>
        <w:t xml:space="preserve">. Gracias a este paso, </w:t>
      </w:r>
      <w:r w:rsidR="009B7924" w:rsidRPr="0079124F">
        <w:rPr>
          <w:sz w:val="23"/>
          <w:szCs w:val="23"/>
        </w:rPr>
        <w:t>podemos</w:t>
      </w:r>
      <w:r w:rsidRPr="0079124F">
        <w:rPr>
          <w:sz w:val="23"/>
          <w:szCs w:val="23"/>
        </w:rPr>
        <w:t xml:space="preserve"> identificar qué variables hay, cómo se comportan y si existen errores o valores fuera de lo normal. Además, ayuda a </w:t>
      </w:r>
      <w:r w:rsidR="4E70CA29" w:rsidRPr="4E70CA29">
        <w:rPr>
          <w:sz w:val="23"/>
          <w:szCs w:val="23"/>
        </w:rPr>
        <w:t xml:space="preserve">visualizar </w:t>
      </w:r>
      <w:r w:rsidRPr="0079124F">
        <w:rPr>
          <w:sz w:val="23"/>
          <w:szCs w:val="23"/>
        </w:rPr>
        <w:t xml:space="preserve">si </w:t>
      </w:r>
      <w:r w:rsidR="00043FA3" w:rsidRPr="0079124F">
        <w:rPr>
          <w:sz w:val="23"/>
          <w:szCs w:val="23"/>
        </w:rPr>
        <w:t>tenemos datos</w:t>
      </w:r>
      <w:r w:rsidRPr="0079124F">
        <w:rPr>
          <w:sz w:val="23"/>
          <w:szCs w:val="23"/>
        </w:rPr>
        <w:t xml:space="preserve"> faltantes y qué tan homogénea o dispersa está </w:t>
      </w:r>
      <w:r w:rsidR="00043FA3" w:rsidRPr="0079124F">
        <w:rPr>
          <w:sz w:val="23"/>
          <w:szCs w:val="23"/>
        </w:rPr>
        <w:t>nuestra</w:t>
      </w:r>
      <w:r w:rsidRPr="0079124F">
        <w:rPr>
          <w:sz w:val="23"/>
          <w:szCs w:val="23"/>
        </w:rPr>
        <w:t xml:space="preserve"> información. Por último, ofrece pistas importantes sobre posibles relaciones entre variables, lo que resulta útil para plantear hipótesis o construir modelos predictivos.</w:t>
      </w:r>
    </w:p>
    <w:p w14:paraId="4E0C30FF" w14:textId="556DEA5A" w:rsidR="00203E42" w:rsidRPr="0079124F" w:rsidRDefault="00D44D83" w:rsidP="00203E42">
      <w:pPr>
        <w:keepNext/>
        <w:pBdr>
          <w:top w:val="nil"/>
          <w:left w:val="nil"/>
          <w:bottom w:val="nil"/>
          <w:right w:val="nil"/>
          <w:between w:val="nil"/>
        </w:pBdr>
        <w:spacing w:before="120" w:after="120" w:line="240" w:lineRule="auto"/>
        <w:jc w:val="center"/>
      </w:pPr>
      <w:r w:rsidRPr="00D44D83">
        <w:rPr>
          <w:noProof/>
        </w:rPr>
        <w:drawing>
          <wp:inline distT="0" distB="0" distL="0" distR="0" wp14:anchorId="74C45BE7" wp14:editId="2D907FEC">
            <wp:extent cx="5486400" cy="630894"/>
            <wp:effectExtent l="0" t="0" r="0" b="0"/>
            <wp:docPr id="2084499307"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9307" name="Picture 1" descr="A white background with red and blue text&#10;&#10;AI-generated content may be incorrect."/>
                    <pic:cNvPicPr/>
                  </pic:nvPicPr>
                  <pic:blipFill>
                    <a:blip r:embed="rId58"/>
                    <a:stretch>
                      <a:fillRect/>
                    </a:stretch>
                  </pic:blipFill>
                  <pic:spPr>
                    <a:xfrm>
                      <a:off x="0" y="0"/>
                      <a:ext cx="5486400" cy="630894"/>
                    </a:xfrm>
                    <a:prstGeom prst="rect">
                      <a:avLst/>
                    </a:prstGeom>
                  </pic:spPr>
                </pic:pic>
              </a:graphicData>
            </a:graphic>
          </wp:inline>
        </w:drawing>
      </w:r>
    </w:p>
    <w:p w14:paraId="1091225F" w14:textId="4859158A" w:rsidR="00A06A31" w:rsidRPr="0079124F" w:rsidRDefault="00203E42" w:rsidP="00715278">
      <w:pPr>
        <w:pStyle w:val="Caption"/>
        <w:spacing w:before="0" w:after="0"/>
        <w:rPr>
          <w:color w:val="000000"/>
        </w:rPr>
      </w:pPr>
      <w:bookmarkStart w:id="207" w:name="_Toc196569888"/>
      <w:bookmarkStart w:id="208" w:name="_Toc197792072"/>
      <w:r w:rsidRPr="0079124F">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Estadísticas descriptivas</w:t>
      </w:r>
      <w:bookmarkEnd w:id="207"/>
      <w:bookmarkEnd w:id="208"/>
    </w:p>
    <w:p w14:paraId="26B889F4" w14:textId="27952228" w:rsidR="00A06A31" w:rsidRPr="0079124F" w:rsidRDefault="00A06A31" w:rsidP="0071527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8E87E00" w14:textId="4F84D12A" w:rsidR="00030FBD" w:rsidRPr="0079124F" w:rsidRDefault="00BD3EEF" w:rsidP="009026C4">
      <w:pPr>
        <w:pStyle w:val="Heading2"/>
        <w:numPr>
          <w:ilvl w:val="1"/>
          <w:numId w:val="7"/>
        </w:numPr>
        <w:ind w:left="709" w:hanging="709"/>
      </w:pPr>
      <w:bookmarkStart w:id="209" w:name="_Toc197792009"/>
      <w:r>
        <w:t>Diseñar y evaluar modelos predictivos</w:t>
      </w:r>
      <w:bookmarkEnd w:id="209"/>
    </w:p>
    <w:p w14:paraId="62631730" w14:textId="58A9AA64" w:rsidR="003A1162" w:rsidRPr="0079124F" w:rsidRDefault="00B6151F" w:rsidP="004E26F3">
      <w:pPr>
        <w:pStyle w:val="Heading3"/>
        <w:numPr>
          <w:ilvl w:val="2"/>
          <w:numId w:val="7"/>
        </w:numPr>
      </w:pPr>
      <w:bookmarkStart w:id="210" w:name="_Toc197792010"/>
      <w:r>
        <w:t>Creación de la tabla minable</w:t>
      </w:r>
      <w:bookmarkEnd w:id="210"/>
    </w:p>
    <w:p w14:paraId="1F47BF23" w14:textId="148AA7BD" w:rsidR="003A1162" w:rsidRPr="0079124F" w:rsidRDefault="003A1162" w:rsidP="00E153ED">
      <w:pPr>
        <w:jc w:val="both"/>
        <w:rPr>
          <w:sz w:val="23"/>
          <w:szCs w:val="23"/>
        </w:rPr>
      </w:pPr>
      <w:r w:rsidRPr="0079124F">
        <w:rPr>
          <w:sz w:val="23"/>
          <w:szCs w:val="23"/>
        </w:rPr>
        <w:t xml:space="preserve">Ya con lo realizado </w:t>
      </w:r>
      <w:r w:rsidR="0028037B" w:rsidRPr="0079124F">
        <w:rPr>
          <w:sz w:val="23"/>
          <w:szCs w:val="23"/>
        </w:rPr>
        <w:t>en la limpieza y transformación de datos, procedemos a extraer nuestra tabla minable</w:t>
      </w:r>
      <w:r w:rsidR="00A10054" w:rsidRPr="0079124F">
        <w:rPr>
          <w:sz w:val="23"/>
          <w:szCs w:val="23"/>
        </w:rPr>
        <w:t xml:space="preserve"> como se puede ver en la figura 3.</w:t>
      </w:r>
      <w:r w:rsidR="00590939">
        <w:rPr>
          <w:sz w:val="23"/>
          <w:szCs w:val="23"/>
        </w:rPr>
        <w:t>7-1</w:t>
      </w:r>
      <w:r w:rsidR="00F261A0" w:rsidRPr="0079124F">
        <w:rPr>
          <w:sz w:val="23"/>
          <w:szCs w:val="23"/>
        </w:rPr>
        <w:t xml:space="preserve">. Crear esta, representa una buena práctica de ingeniería de datos y estructuración de proyectos que mejora la claridad, modularidad, eficiencia y reproducibilidad </w:t>
      </w:r>
      <w:r w:rsidR="00A62B90" w:rsidRPr="0079124F">
        <w:rPr>
          <w:sz w:val="23"/>
          <w:szCs w:val="23"/>
        </w:rPr>
        <w:t>para nuestro</w:t>
      </w:r>
      <w:r w:rsidR="00F261A0" w:rsidRPr="0079124F">
        <w:rPr>
          <w:sz w:val="23"/>
          <w:szCs w:val="23"/>
        </w:rPr>
        <w:t xml:space="preserve"> análisis y modelado predictivo. Es el puente bien definido entre la preparación de datos crudos y la aplicación de algoritmos de machine learning.</w:t>
      </w:r>
    </w:p>
    <w:p w14:paraId="0C7760B3" w14:textId="77777777" w:rsidR="00DA4844" w:rsidRDefault="00DA4844" w:rsidP="00DA4844">
      <w:pPr>
        <w:keepNext/>
        <w:pBdr>
          <w:top w:val="nil"/>
          <w:left w:val="nil"/>
          <w:bottom w:val="nil"/>
          <w:right w:val="nil"/>
          <w:between w:val="nil"/>
        </w:pBdr>
        <w:spacing w:before="120" w:after="120" w:line="240" w:lineRule="auto"/>
        <w:jc w:val="center"/>
      </w:pPr>
      <w:r w:rsidRPr="00DA4844">
        <w:rPr>
          <w:noProof/>
        </w:rPr>
        <w:drawing>
          <wp:inline distT="0" distB="0" distL="0" distR="0" wp14:anchorId="6915384C" wp14:editId="6D638B22">
            <wp:extent cx="5486400" cy="816592"/>
            <wp:effectExtent l="0" t="0" r="0" b="3175"/>
            <wp:docPr id="5528243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337" name="Picture 1" descr="A screenshot of a computer code&#10;&#10;AI-generated content may be incorrect."/>
                    <pic:cNvPicPr/>
                  </pic:nvPicPr>
                  <pic:blipFill>
                    <a:blip r:embed="rId59"/>
                    <a:stretch>
                      <a:fillRect/>
                    </a:stretch>
                  </pic:blipFill>
                  <pic:spPr>
                    <a:xfrm>
                      <a:off x="0" y="0"/>
                      <a:ext cx="5486400" cy="816592"/>
                    </a:xfrm>
                    <a:prstGeom prst="rect">
                      <a:avLst/>
                    </a:prstGeom>
                  </pic:spPr>
                </pic:pic>
              </a:graphicData>
            </a:graphic>
          </wp:inline>
        </w:drawing>
      </w:r>
    </w:p>
    <w:p w14:paraId="15003B51" w14:textId="60E54217" w:rsidR="005C7126" w:rsidRPr="0079124F" w:rsidRDefault="00DA4844" w:rsidP="00DA4844">
      <w:pPr>
        <w:pStyle w:val="Caption"/>
      </w:pPr>
      <w:bookmarkStart w:id="211" w:name="_Toc197792073"/>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Creación de la tabla minable</w:t>
      </w:r>
      <w:bookmarkEnd w:id="211"/>
    </w:p>
    <w:p w14:paraId="22E8CAA0" w14:textId="6478573B" w:rsidR="00A10054" w:rsidRPr="0079124F" w:rsidRDefault="00A10054" w:rsidP="005C7126">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5D416A6" w14:textId="2501B82A" w:rsidR="00B7707D" w:rsidRPr="0079124F" w:rsidRDefault="00E91DD7" w:rsidP="004E26F3">
      <w:pPr>
        <w:pStyle w:val="Heading3"/>
        <w:numPr>
          <w:ilvl w:val="2"/>
          <w:numId w:val="7"/>
        </w:numPr>
      </w:pPr>
      <w:bookmarkStart w:id="212" w:name="_Toc197264706"/>
      <w:bookmarkStart w:id="213" w:name="_Toc197264896"/>
      <w:bookmarkStart w:id="214" w:name="_Toc197792011"/>
      <w:r w:rsidRPr="0079124F">
        <w:t xml:space="preserve">Importación de </w:t>
      </w:r>
      <w:bookmarkEnd w:id="212"/>
      <w:bookmarkEnd w:id="213"/>
      <w:r w:rsidR="4E70CA29">
        <w:t>bibliotecas</w:t>
      </w:r>
      <w:bookmarkEnd w:id="214"/>
    </w:p>
    <w:p w14:paraId="7CE043E2" w14:textId="2D581909" w:rsidR="005C7126" w:rsidRPr="0079124F" w:rsidRDefault="005B4C3F" w:rsidP="007C3891">
      <w:pPr>
        <w:jc w:val="both"/>
        <w:rPr>
          <w:sz w:val="23"/>
          <w:szCs w:val="23"/>
        </w:rPr>
      </w:pPr>
      <w:r w:rsidRPr="0079124F">
        <w:rPr>
          <w:sz w:val="23"/>
          <w:szCs w:val="23"/>
        </w:rPr>
        <w:t xml:space="preserve">Existen </w:t>
      </w:r>
      <w:r w:rsidR="4E70CA29">
        <w:t>bibliotecas</w:t>
      </w:r>
      <w:r w:rsidR="4E70CA29" w:rsidRPr="4E70CA29">
        <w:rPr>
          <w:sz w:val="23"/>
          <w:szCs w:val="23"/>
        </w:rPr>
        <w:t xml:space="preserve"> </w:t>
      </w:r>
      <w:r w:rsidRPr="0079124F">
        <w:rPr>
          <w:sz w:val="23"/>
          <w:szCs w:val="23"/>
        </w:rPr>
        <w:t xml:space="preserve">que </w:t>
      </w:r>
      <w:r w:rsidR="4E70CA29" w:rsidRPr="4E70CA29">
        <w:rPr>
          <w:sz w:val="23"/>
          <w:szCs w:val="23"/>
        </w:rPr>
        <w:t xml:space="preserve">son </w:t>
      </w:r>
      <w:r w:rsidRPr="0079124F">
        <w:rPr>
          <w:sz w:val="23"/>
          <w:szCs w:val="23"/>
        </w:rPr>
        <w:t xml:space="preserve">necesarias instalar para continuar, </w:t>
      </w:r>
      <w:r w:rsidR="00057EAF" w:rsidRPr="0079124F">
        <w:rPr>
          <w:sz w:val="23"/>
          <w:szCs w:val="23"/>
        </w:rPr>
        <w:t>dichas</w:t>
      </w:r>
      <w:r w:rsidR="00057EAF">
        <w:t xml:space="preserve"> </w:t>
      </w:r>
      <w:r w:rsidR="4E70CA29">
        <w:t>bibliotecas</w:t>
      </w:r>
      <w:r w:rsidR="4E70CA29" w:rsidRPr="4E70CA29">
        <w:rPr>
          <w:sz w:val="23"/>
          <w:szCs w:val="23"/>
        </w:rPr>
        <w:t xml:space="preserve"> </w:t>
      </w:r>
      <w:r w:rsidR="00057EAF" w:rsidRPr="0079124F">
        <w:rPr>
          <w:sz w:val="23"/>
          <w:szCs w:val="23"/>
        </w:rPr>
        <w:t>no vienen con nuestro entorno de desarrollo</w:t>
      </w:r>
      <w:r w:rsidR="008F354A" w:rsidRPr="0079124F">
        <w:rPr>
          <w:sz w:val="23"/>
          <w:szCs w:val="23"/>
        </w:rPr>
        <w:t>, para esto se usa pip como se ve en la figura</w:t>
      </w:r>
      <w:r w:rsidR="003D086D" w:rsidRPr="0079124F">
        <w:rPr>
          <w:sz w:val="23"/>
          <w:szCs w:val="23"/>
        </w:rPr>
        <w:t xml:space="preserve"> 3.</w:t>
      </w:r>
      <w:r w:rsidR="007C3891">
        <w:rPr>
          <w:sz w:val="23"/>
          <w:szCs w:val="23"/>
        </w:rPr>
        <w:t>7-</w:t>
      </w:r>
      <w:r w:rsidR="00E010B4">
        <w:rPr>
          <w:sz w:val="23"/>
          <w:szCs w:val="23"/>
        </w:rPr>
        <w:t>2</w:t>
      </w:r>
      <w:r w:rsidR="007C3891">
        <w:rPr>
          <w:sz w:val="23"/>
          <w:szCs w:val="23"/>
        </w:rPr>
        <w:t>.</w:t>
      </w:r>
    </w:p>
    <w:p w14:paraId="37A336E7" w14:textId="5B9130A7" w:rsidR="005C7126" w:rsidRPr="0079124F" w:rsidRDefault="007C3891" w:rsidP="005C7126">
      <w:pPr>
        <w:keepNext/>
        <w:pBdr>
          <w:top w:val="nil"/>
          <w:left w:val="nil"/>
          <w:bottom w:val="nil"/>
          <w:right w:val="nil"/>
          <w:between w:val="nil"/>
        </w:pBdr>
        <w:spacing w:before="120" w:after="120" w:line="240" w:lineRule="auto"/>
        <w:jc w:val="center"/>
      </w:pPr>
      <w:r w:rsidRPr="007C3891">
        <w:rPr>
          <w:noProof/>
        </w:rPr>
        <w:drawing>
          <wp:inline distT="0" distB="0" distL="0" distR="0" wp14:anchorId="6C045B25" wp14:editId="3AB8AD19">
            <wp:extent cx="5486400" cy="250602"/>
            <wp:effectExtent l="0" t="0" r="0" b="0"/>
            <wp:docPr id="16295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905" name=""/>
                    <pic:cNvPicPr/>
                  </pic:nvPicPr>
                  <pic:blipFill>
                    <a:blip r:embed="rId60"/>
                    <a:stretch>
                      <a:fillRect/>
                    </a:stretch>
                  </pic:blipFill>
                  <pic:spPr>
                    <a:xfrm>
                      <a:off x="0" y="0"/>
                      <a:ext cx="5486400" cy="250602"/>
                    </a:xfrm>
                    <a:prstGeom prst="rect">
                      <a:avLst/>
                    </a:prstGeom>
                  </pic:spPr>
                </pic:pic>
              </a:graphicData>
            </a:graphic>
          </wp:inline>
        </w:drawing>
      </w:r>
    </w:p>
    <w:p w14:paraId="5D018AA0" w14:textId="72505FC0" w:rsidR="003815D5" w:rsidRPr="0079124F" w:rsidRDefault="005C7126" w:rsidP="00715278">
      <w:pPr>
        <w:pStyle w:val="Caption"/>
        <w:spacing w:before="0" w:after="0"/>
        <w:rPr>
          <w:color w:val="000000"/>
        </w:rPr>
      </w:pPr>
      <w:bookmarkStart w:id="215" w:name="_Toc196569893"/>
      <w:bookmarkStart w:id="216" w:name="_Toc197792074"/>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Instalación necesaria de las</w:t>
      </w:r>
      <w:bookmarkEnd w:id="215"/>
      <w:r w:rsidR="4E70CA29">
        <w:t xml:space="preserve"> bibliotecas</w:t>
      </w:r>
      <w:bookmarkEnd w:id="216"/>
    </w:p>
    <w:p w14:paraId="1F300374" w14:textId="77777777" w:rsidR="003815D5" w:rsidRPr="0079124F" w:rsidRDefault="003815D5" w:rsidP="00715278">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F3F9E24" w14:textId="2E0AF7CB" w:rsidR="003815D5" w:rsidRPr="0079124F" w:rsidRDefault="001628B2" w:rsidP="00E153ED">
      <w:pPr>
        <w:spacing w:before="240"/>
        <w:jc w:val="both"/>
        <w:rPr>
          <w:sz w:val="23"/>
          <w:szCs w:val="23"/>
        </w:rPr>
      </w:pPr>
      <w:r w:rsidRPr="0079124F">
        <w:rPr>
          <w:sz w:val="23"/>
          <w:szCs w:val="23"/>
        </w:rPr>
        <w:t xml:space="preserve">El resto de </w:t>
      </w:r>
      <w:r w:rsidR="006334BD" w:rsidRPr="0079124F">
        <w:rPr>
          <w:sz w:val="23"/>
          <w:szCs w:val="23"/>
        </w:rPr>
        <w:t>las</w:t>
      </w:r>
      <w:r w:rsidRPr="0079124F">
        <w:rPr>
          <w:sz w:val="23"/>
          <w:szCs w:val="23"/>
        </w:rPr>
        <w:t xml:space="preserve"> </w:t>
      </w:r>
      <w:r w:rsidR="4E70CA29" w:rsidRPr="4E70CA29">
        <w:rPr>
          <w:sz w:val="23"/>
          <w:szCs w:val="23"/>
        </w:rPr>
        <w:t xml:space="preserve">bibliotecas </w:t>
      </w:r>
      <w:r w:rsidRPr="0079124F">
        <w:rPr>
          <w:sz w:val="23"/>
          <w:szCs w:val="23"/>
        </w:rPr>
        <w:t>no son necesarias descargarlas, estas vienen de manera nativa</w:t>
      </w:r>
      <w:r w:rsidR="002134E8" w:rsidRPr="0079124F">
        <w:rPr>
          <w:sz w:val="23"/>
          <w:szCs w:val="23"/>
        </w:rPr>
        <w:t xml:space="preserve"> por lo cual solo necesitaríamos importarlas como se ve en la figura</w:t>
      </w:r>
      <w:r w:rsidR="006334BD" w:rsidRPr="0079124F">
        <w:rPr>
          <w:sz w:val="23"/>
          <w:szCs w:val="23"/>
        </w:rPr>
        <w:t xml:space="preserve"> 3.</w:t>
      </w:r>
      <w:r w:rsidR="009401C9">
        <w:rPr>
          <w:sz w:val="23"/>
          <w:szCs w:val="23"/>
        </w:rPr>
        <w:t>7-</w:t>
      </w:r>
      <w:r w:rsidR="00E010B4">
        <w:rPr>
          <w:sz w:val="23"/>
          <w:szCs w:val="23"/>
        </w:rPr>
        <w:t>3</w:t>
      </w:r>
      <w:r w:rsidR="006334BD" w:rsidRPr="0079124F">
        <w:rPr>
          <w:sz w:val="23"/>
          <w:szCs w:val="23"/>
        </w:rPr>
        <w:t>.</w:t>
      </w:r>
    </w:p>
    <w:p w14:paraId="1599737E" w14:textId="1BFCC1F4" w:rsidR="00E1464B" w:rsidRPr="0079124F" w:rsidRDefault="009401C9" w:rsidP="00E1464B">
      <w:pPr>
        <w:keepNext/>
        <w:pBdr>
          <w:top w:val="nil"/>
          <w:left w:val="nil"/>
          <w:bottom w:val="nil"/>
          <w:right w:val="nil"/>
          <w:between w:val="nil"/>
        </w:pBdr>
        <w:spacing w:before="120" w:after="120" w:line="240" w:lineRule="auto"/>
        <w:jc w:val="center"/>
      </w:pPr>
      <w:r w:rsidRPr="009401C9">
        <w:rPr>
          <w:noProof/>
        </w:rPr>
        <w:lastRenderedPageBreak/>
        <w:drawing>
          <wp:inline distT="0" distB="0" distL="0" distR="0" wp14:anchorId="4AA960D2" wp14:editId="102A8C16">
            <wp:extent cx="5486400" cy="2200393"/>
            <wp:effectExtent l="0" t="0" r="0" b="9525"/>
            <wp:docPr id="865112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12703" name="Picture 1" descr="A screenshot of a computer program&#10;&#10;AI-generated content may be incorrect."/>
                    <pic:cNvPicPr/>
                  </pic:nvPicPr>
                  <pic:blipFill>
                    <a:blip r:embed="rId61"/>
                    <a:stretch>
                      <a:fillRect/>
                    </a:stretch>
                  </pic:blipFill>
                  <pic:spPr>
                    <a:xfrm>
                      <a:off x="0" y="0"/>
                      <a:ext cx="5486400" cy="2200393"/>
                    </a:xfrm>
                    <a:prstGeom prst="rect">
                      <a:avLst/>
                    </a:prstGeom>
                  </pic:spPr>
                </pic:pic>
              </a:graphicData>
            </a:graphic>
          </wp:inline>
        </w:drawing>
      </w:r>
    </w:p>
    <w:p w14:paraId="4BC2D4BC" w14:textId="3279CC55" w:rsidR="00F3079C" w:rsidRPr="0079124F" w:rsidRDefault="00E1464B" w:rsidP="004910CE">
      <w:pPr>
        <w:pStyle w:val="Caption"/>
        <w:spacing w:before="0" w:after="0"/>
        <w:rPr>
          <w:color w:val="000000"/>
        </w:rPr>
      </w:pPr>
      <w:bookmarkStart w:id="217" w:name="_Toc196569894"/>
      <w:bookmarkStart w:id="218" w:name="_Toc197792075"/>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xml:space="preserve">: Importación de las </w:t>
      </w:r>
      <w:bookmarkEnd w:id="217"/>
      <w:r w:rsidR="4E70CA29">
        <w:t>bibliotecas</w:t>
      </w:r>
      <w:bookmarkEnd w:id="218"/>
      <w:r w:rsidRPr="0079124F">
        <w:t xml:space="preserve">  </w:t>
      </w:r>
    </w:p>
    <w:p w14:paraId="1D61ECCE" w14:textId="743873F5" w:rsidR="006334BD" w:rsidRPr="0079124F" w:rsidRDefault="006334BD"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8D5FEE5" w14:textId="1E66CC25" w:rsidR="00E91DD7" w:rsidRPr="0079124F" w:rsidRDefault="005B6641" w:rsidP="007D764E">
      <w:pPr>
        <w:pStyle w:val="Heading3"/>
        <w:numPr>
          <w:ilvl w:val="2"/>
          <w:numId w:val="7"/>
        </w:numPr>
      </w:pPr>
      <w:bookmarkStart w:id="219" w:name="_Toc197264707"/>
      <w:bookmarkStart w:id="220" w:name="_Toc197264897"/>
      <w:bookmarkStart w:id="221" w:name="_Toc197792012"/>
      <w:r w:rsidRPr="0079124F">
        <w:t>Creación de l</w:t>
      </w:r>
      <w:r w:rsidR="00E91DD7" w:rsidRPr="0079124F">
        <w:t>oggin</w:t>
      </w:r>
      <w:r w:rsidR="006777F4" w:rsidRPr="0079124F">
        <w:t>g</w:t>
      </w:r>
      <w:bookmarkEnd w:id="219"/>
      <w:bookmarkEnd w:id="220"/>
      <w:bookmarkEnd w:id="221"/>
    </w:p>
    <w:p w14:paraId="3CA874A2" w14:textId="19E19D00" w:rsidR="00072373" w:rsidRPr="0079124F" w:rsidRDefault="00072373" w:rsidP="00E153ED">
      <w:pPr>
        <w:jc w:val="both"/>
        <w:rPr>
          <w:sz w:val="23"/>
          <w:szCs w:val="23"/>
        </w:rPr>
      </w:pPr>
      <w:r w:rsidRPr="0079124F">
        <w:rPr>
          <w:sz w:val="23"/>
          <w:szCs w:val="23"/>
        </w:rPr>
        <w:t xml:space="preserve">Para tener un control detallado de lo que ocurre en la ejecución, </w:t>
      </w:r>
      <w:r w:rsidR="00946D43" w:rsidRPr="0079124F">
        <w:rPr>
          <w:sz w:val="23"/>
          <w:szCs w:val="23"/>
        </w:rPr>
        <w:t xml:space="preserve">se usará </w:t>
      </w:r>
      <w:r w:rsidR="00C57CC4" w:rsidRPr="0079124F">
        <w:rPr>
          <w:sz w:val="23"/>
          <w:szCs w:val="23"/>
        </w:rPr>
        <w:t xml:space="preserve">y configurará </w:t>
      </w:r>
      <w:r w:rsidR="00946D43" w:rsidRPr="0079124F">
        <w:rPr>
          <w:sz w:val="23"/>
          <w:szCs w:val="23"/>
        </w:rPr>
        <w:t>los logging</w:t>
      </w:r>
      <w:r w:rsidR="009362D5" w:rsidRPr="0079124F">
        <w:rPr>
          <w:sz w:val="23"/>
          <w:szCs w:val="23"/>
        </w:rPr>
        <w:t xml:space="preserve"> (</w:t>
      </w:r>
      <w:r w:rsidR="00C57CC4" w:rsidRPr="0079124F">
        <w:rPr>
          <w:sz w:val="23"/>
          <w:szCs w:val="23"/>
        </w:rPr>
        <w:t>ver figura</w:t>
      </w:r>
      <w:r w:rsidR="009362D5" w:rsidRPr="0079124F">
        <w:rPr>
          <w:sz w:val="23"/>
          <w:szCs w:val="23"/>
        </w:rPr>
        <w:t xml:space="preserve"> 3.</w:t>
      </w:r>
      <w:r w:rsidR="0086299D">
        <w:rPr>
          <w:sz w:val="23"/>
          <w:szCs w:val="23"/>
        </w:rPr>
        <w:t>7-</w:t>
      </w:r>
      <w:r w:rsidR="00E010B4">
        <w:rPr>
          <w:sz w:val="23"/>
          <w:szCs w:val="23"/>
        </w:rPr>
        <w:t>4</w:t>
      </w:r>
      <w:r w:rsidR="009362D5" w:rsidRPr="0079124F">
        <w:rPr>
          <w:sz w:val="23"/>
          <w:szCs w:val="23"/>
        </w:rPr>
        <w:t>)</w:t>
      </w:r>
      <w:r w:rsidR="00946D43" w:rsidRPr="0079124F">
        <w:rPr>
          <w:sz w:val="23"/>
          <w:szCs w:val="23"/>
        </w:rPr>
        <w:t xml:space="preserve">, </w:t>
      </w:r>
      <w:r w:rsidR="001B6FE3" w:rsidRPr="0079124F">
        <w:rPr>
          <w:sz w:val="23"/>
          <w:szCs w:val="23"/>
        </w:rPr>
        <w:t xml:space="preserve">estos no son necesariamente obligatorios para recrear este proyecto, pero ayuda bastante a la hora </w:t>
      </w:r>
      <w:r w:rsidR="008D3DC9" w:rsidRPr="0079124F">
        <w:rPr>
          <w:sz w:val="23"/>
          <w:szCs w:val="23"/>
        </w:rPr>
        <w:t>de ver lo que ocurre cuando ejecutamos nuestras celdas.</w:t>
      </w:r>
    </w:p>
    <w:p w14:paraId="1966FE1C" w14:textId="58DAC47B" w:rsidR="00D431B7" w:rsidRPr="0079124F" w:rsidRDefault="00627700" w:rsidP="00D431B7">
      <w:pPr>
        <w:keepNext/>
        <w:pBdr>
          <w:top w:val="nil"/>
          <w:left w:val="nil"/>
          <w:bottom w:val="nil"/>
          <w:right w:val="nil"/>
          <w:between w:val="nil"/>
        </w:pBdr>
        <w:spacing w:before="120" w:after="120" w:line="240" w:lineRule="auto"/>
        <w:jc w:val="center"/>
      </w:pPr>
      <w:r w:rsidRPr="00627700">
        <w:rPr>
          <w:noProof/>
        </w:rPr>
        <w:drawing>
          <wp:inline distT="0" distB="0" distL="0" distR="0" wp14:anchorId="5BB0964C" wp14:editId="522286BD">
            <wp:extent cx="5486400" cy="1718889"/>
            <wp:effectExtent l="0" t="0" r="0" b="0"/>
            <wp:docPr id="1983155561"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5561" name="Picture 1" descr="A white screen with black text&#10;&#10;AI-generated content may be incorrect."/>
                    <pic:cNvPicPr/>
                  </pic:nvPicPr>
                  <pic:blipFill>
                    <a:blip r:embed="rId62"/>
                    <a:stretch>
                      <a:fillRect/>
                    </a:stretch>
                  </pic:blipFill>
                  <pic:spPr>
                    <a:xfrm>
                      <a:off x="0" y="0"/>
                      <a:ext cx="5486400" cy="1718889"/>
                    </a:xfrm>
                    <a:prstGeom prst="rect">
                      <a:avLst/>
                    </a:prstGeom>
                  </pic:spPr>
                </pic:pic>
              </a:graphicData>
            </a:graphic>
          </wp:inline>
        </w:drawing>
      </w:r>
    </w:p>
    <w:p w14:paraId="3508DB11" w14:textId="41AD22B3" w:rsidR="005B6641" w:rsidRPr="0079124F" w:rsidRDefault="00D431B7" w:rsidP="004910CE">
      <w:pPr>
        <w:pStyle w:val="Caption"/>
        <w:spacing w:before="0" w:after="0"/>
        <w:rPr>
          <w:color w:val="000000"/>
        </w:rPr>
      </w:pPr>
      <w:bookmarkStart w:id="222" w:name="_Toc196569895"/>
      <w:bookmarkStart w:id="223" w:name="_Toc197792076"/>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Configuración del logging</w:t>
      </w:r>
      <w:bookmarkEnd w:id="222"/>
      <w:bookmarkEnd w:id="223"/>
    </w:p>
    <w:p w14:paraId="5785265C" w14:textId="6B2CE1EC" w:rsidR="004B3628" w:rsidRPr="004910CE" w:rsidRDefault="009362D5"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2044911" w14:textId="71146735" w:rsidR="00282097" w:rsidRPr="0079124F" w:rsidRDefault="00282097" w:rsidP="007D764E">
      <w:pPr>
        <w:pStyle w:val="Heading3"/>
        <w:numPr>
          <w:ilvl w:val="2"/>
          <w:numId w:val="7"/>
        </w:numPr>
      </w:pPr>
      <w:bookmarkStart w:id="224" w:name="_Toc197264708"/>
      <w:bookmarkStart w:id="225" w:name="_Toc197264898"/>
      <w:bookmarkStart w:id="226" w:name="_Toc197792013"/>
      <w:r w:rsidRPr="0079124F">
        <w:t>Preprocesamiento de datos</w:t>
      </w:r>
      <w:bookmarkEnd w:id="224"/>
      <w:bookmarkEnd w:id="225"/>
      <w:bookmarkEnd w:id="226"/>
    </w:p>
    <w:p w14:paraId="74A99994" w14:textId="583B9BE7" w:rsidR="00230B38" w:rsidRPr="0079124F" w:rsidRDefault="00157AE6" w:rsidP="00E153ED">
      <w:pPr>
        <w:jc w:val="both"/>
        <w:rPr>
          <w:sz w:val="23"/>
          <w:szCs w:val="23"/>
        </w:rPr>
      </w:pPr>
      <w:r w:rsidRPr="0079124F">
        <w:rPr>
          <w:sz w:val="23"/>
          <w:szCs w:val="23"/>
        </w:rPr>
        <w:t>Esta fase es</w:t>
      </w:r>
      <w:r w:rsidR="00282097" w:rsidRPr="0079124F">
        <w:rPr>
          <w:sz w:val="23"/>
          <w:szCs w:val="23"/>
        </w:rPr>
        <w:t xml:space="preserve"> crucial para estructurar los datos de manera adecuada para el análisis predictivo y temporal. Primero, los datos se ordenan cronológicamente por estudiante (Codigo Rude) y año (Gestion). Luego, se crea la variable objetivo clave, Reprobado_siguiente, que indica si un estudiante reprobó en el año posterior al registro actual; esto se logra desplazando (shift(-1)) el estado de reprobación dentro del historial de cada estudiante. A continuación, el conjunto de datos se divide en dos partes: df_model, que contiene los datos históricos (excluyendo el último año) y para los cuales se conoce el resultado del año siguiente (la variable objetivo), y df_future, que contiene solo los datos del último año disponible y se reserva para realizar las predicciones finales una vez entrenado el modelo. Finalmente, se eliminan de df_model las filas correspondientes al último registro de cada estudiante, ya que no tienen un valor válido </w:t>
      </w:r>
      <w:r w:rsidR="00282097" w:rsidRPr="0079124F">
        <w:rPr>
          <w:sz w:val="23"/>
          <w:szCs w:val="23"/>
        </w:rPr>
        <w:lastRenderedPageBreak/>
        <w:t>para Reprobado_siguiente, y se asegura que esta variable objetivo sea de tipo entero</w:t>
      </w:r>
      <w:r w:rsidR="00BA0145" w:rsidRPr="0079124F">
        <w:rPr>
          <w:sz w:val="23"/>
          <w:szCs w:val="23"/>
        </w:rPr>
        <w:t xml:space="preserve"> como se muestra en la </w:t>
      </w:r>
      <w:r w:rsidR="00B17866" w:rsidRPr="0079124F">
        <w:rPr>
          <w:sz w:val="23"/>
          <w:szCs w:val="23"/>
        </w:rPr>
        <w:t>figura 3.</w:t>
      </w:r>
      <w:r w:rsidR="0086299D">
        <w:rPr>
          <w:sz w:val="23"/>
          <w:szCs w:val="23"/>
        </w:rPr>
        <w:t>7</w:t>
      </w:r>
      <w:r w:rsidR="00B17866" w:rsidRPr="0079124F">
        <w:rPr>
          <w:sz w:val="23"/>
          <w:szCs w:val="23"/>
        </w:rPr>
        <w:t>-</w:t>
      </w:r>
      <w:r w:rsidR="00E010B4">
        <w:rPr>
          <w:sz w:val="23"/>
          <w:szCs w:val="23"/>
        </w:rPr>
        <w:t>5</w:t>
      </w:r>
      <w:r w:rsidR="00282097" w:rsidRPr="0079124F">
        <w:rPr>
          <w:sz w:val="23"/>
          <w:szCs w:val="23"/>
        </w:rPr>
        <w:t>.</w:t>
      </w:r>
    </w:p>
    <w:p w14:paraId="5FE474E1" w14:textId="6F1AA9B5" w:rsidR="00A32405" w:rsidRPr="0079124F" w:rsidRDefault="00F93663" w:rsidP="00A32405">
      <w:pPr>
        <w:keepNext/>
        <w:pBdr>
          <w:top w:val="nil"/>
          <w:left w:val="nil"/>
          <w:bottom w:val="nil"/>
          <w:right w:val="nil"/>
          <w:between w:val="nil"/>
        </w:pBdr>
        <w:spacing w:before="120" w:after="120" w:line="240" w:lineRule="auto"/>
        <w:jc w:val="center"/>
      </w:pPr>
      <w:r w:rsidRPr="00F93663">
        <w:rPr>
          <w:rFonts w:eastAsia="Garamond" w:cs="Garamond"/>
          <w:noProof/>
          <w:color w:val="000000"/>
          <w:sz w:val="23"/>
          <w:szCs w:val="23"/>
        </w:rPr>
        <w:drawing>
          <wp:inline distT="0" distB="0" distL="0" distR="0" wp14:anchorId="2E3018C0" wp14:editId="7824A995">
            <wp:extent cx="5485765" cy="4100946"/>
            <wp:effectExtent l="0" t="0" r="635" b="0"/>
            <wp:docPr id="5522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8352" name=""/>
                    <pic:cNvPicPr/>
                  </pic:nvPicPr>
                  <pic:blipFill>
                    <a:blip r:embed="rId63"/>
                    <a:stretch>
                      <a:fillRect/>
                    </a:stretch>
                  </pic:blipFill>
                  <pic:spPr>
                    <a:xfrm>
                      <a:off x="0" y="0"/>
                      <a:ext cx="5501986" cy="4113072"/>
                    </a:xfrm>
                    <a:prstGeom prst="rect">
                      <a:avLst/>
                    </a:prstGeom>
                  </pic:spPr>
                </pic:pic>
              </a:graphicData>
            </a:graphic>
          </wp:inline>
        </w:drawing>
      </w:r>
    </w:p>
    <w:p w14:paraId="390A0966" w14:textId="1E6A35AF" w:rsidR="00BC7D13" w:rsidRPr="0079124F" w:rsidRDefault="00A32405" w:rsidP="004910CE">
      <w:pPr>
        <w:pStyle w:val="Caption"/>
        <w:spacing w:before="0" w:after="0"/>
        <w:rPr>
          <w:color w:val="000000"/>
        </w:rPr>
      </w:pPr>
      <w:bookmarkStart w:id="227" w:name="_Toc196569896"/>
      <w:bookmarkStart w:id="228" w:name="_Toc197792077"/>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Preprocesamiento de datos</w:t>
      </w:r>
      <w:bookmarkEnd w:id="227"/>
      <w:bookmarkEnd w:id="228"/>
    </w:p>
    <w:p w14:paraId="3924CCA4" w14:textId="217DF3BB" w:rsidR="00B17866" w:rsidRPr="0079124F" w:rsidRDefault="00B17866"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54163FB" w14:textId="77777777" w:rsidR="00DB3320" w:rsidRPr="0079124F" w:rsidRDefault="00DB3320" w:rsidP="00DB3320">
      <w:pPr>
        <w:pStyle w:val="Heading3"/>
        <w:numPr>
          <w:ilvl w:val="2"/>
          <w:numId w:val="7"/>
        </w:numPr>
      </w:pPr>
      <w:bookmarkStart w:id="229" w:name="_Toc197264703"/>
      <w:bookmarkStart w:id="230" w:name="_Toc197264893"/>
      <w:bookmarkStart w:id="231" w:name="_Toc197792014"/>
      <w:r w:rsidRPr="0079124F">
        <w:t>Creación de características avanzadas</w:t>
      </w:r>
      <w:bookmarkEnd w:id="229"/>
      <w:bookmarkEnd w:id="230"/>
      <w:bookmarkEnd w:id="231"/>
    </w:p>
    <w:p w14:paraId="38A54004" w14:textId="65319589" w:rsidR="00DB3320" w:rsidRPr="0079124F" w:rsidRDefault="00DB3320" w:rsidP="00DB3320">
      <w:pPr>
        <w:jc w:val="both"/>
        <w:rPr>
          <w:sz w:val="23"/>
          <w:szCs w:val="23"/>
        </w:rPr>
      </w:pPr>
      <w:r w:rsidRPr="0079124F">
        <w:rPr>
          <w:sz w:val="23"/>
          <w:szCs w:val="23"/>
        </w:rPr>
        <w:t>Para enriquecer la información disponible para los modelos predictivos, se realiza ingeniería de características (feature engineering). A partir de los datos históricos de cada estudiante, se generan nuevas variables que resumen su trayectoria académica anual. Estas incluyen: el número acumulado de reprobaciones, el promedio de calificaciones de los últimos tres años, la tendencia del promedio (cambio respecto al año anterior), la variabilidad del promedio, los años que lleva el estudiante en el sistema educativo, el promedio global histórico, un indicador de si el rendimiento está mejorando, la diferencia entre el promedio actual y el global, la ratio de reprobación por año, la volatilidad reciente del rendimiento y la aceleración del promedio (ver figura 3.</w:t>
      </w:r>
      <w:r w:rsidR="001C27A5">
        <w:rPr>
          <w:sz w:val="23"/>
          <w:szCs w:val="23"/>
        </w:rPr>
        <w:t>7-</w:t>
      </w:r>
      <w:r w:rsidR="00E010B4">
        <w:rPr>
          <w:sz w:val="23"/>
          <w:szCs w:val="23"/>
        </w:rPr>
        <w:t>6</w:t>
      </w:r>
      <w:r w:rsidRPr="0079124F">
        <w:rPr>
          <w:sz w:val="23"/>
          <w:szCs w:val="23"/>
        </w:rPr>
        <w:t>). Estas características buscan capturar patrones dinámicos en el desempeño del estudiante.</w:t>
      </w:r>
    </w:p>
    <w:p w14:paraId="3695BD42" w14:textId="7CB6517B" w:rsidR="00DB3320" w:rsidRPr="0079124F" w:rsidRDefault="006E53DC" w:rsidP="00DB3320">
      <w:pPr>
        <w:keepNext/>
        <w:pBdr>
          <w:top w:val="nil"/>
          <w:left w:val="nil"/>
          <w:bottom w:val="nil"/>
          <w:right w:val="nil"/>
          <w:between w:val="nil"/>
        </w:pBdr>
        <w:spacing w:before="120" w:after="120" w:line="240" w:lineRule="auto"/>
        <w:jc w:val="center"/>
      </w:pPr>
      <w:r w:rsidRPr="006E53DC">
        <w:rPr>
          <w:noProof/>
        </w:rPr>
        <w:lastRenderedPageBreak/>
        <w:drawing>
          <wp:inline distT="0" distB="0" distL="0" distR="0" wp14:anchorId="7960D6A3" wp14:editId="1BDD036C">
            <wp:extent cx="5486400" cy="2338475"/>
            <wp:effectExtent l="0" t="0" r="0" b="5080"/>
            <wp:docPr id="368518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823" name="Picture 1" descr="A computer screen shot of a program code&#10;&#10;AI-generated content may be incorrect."/>
                    <pic:cNvPicPr/>
                  </pic:nvPicPr>
                  <pic:blipFill>
                    <a:blip r:embed="rId64"/>
                    <a:stretch>
                      <a:fillRect/>
                    </a:stretch>
                  </pic:blipFill>
                  <pic:spPr>
                    <a:xfrm>
                      <a:off x="0" y="0"/>
                      <a:ext cx="5486400" cy="2338475"/>
                    </a:xfrm>
                    <a:prstGeom prst="rect">
                      <a:avLst/>
                    </a:prstGeom>
                  </pic:spPr>
                </pic:pic>
              </a:graphicData>
            </a:graphic>
          </wp:inline>
        </w:drawing>
      </w:r>
    </w:p>
    <w:p w14:paraId="298A64B8" w14:textId="454E281B" w:rsidR="00DB3320" w:rsidRPr="0079124F" w:rsidRDefault="00DB3320" w:rsidP="004910CE">
      <w:pPr>
        <w:pStyle w:val="Caption"/>
        <w:spacing w:before="0" w:after="0"/>
        <w:rPr>
          <w:color w:val="000000"/>
        </w:rPr>
      </w:pPr>
      <w:bookmarkStart w:id="232" w:name="_Toc196569891"/>
      <w:bookmarkStart w:id="233" w:name="_Toc197792078"/>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Creación de características avanzadas</w:t>
      </w:r>
      <w:bookmarkEnd w:id="232"/>
      <w:bookmarkEnd w:id="233"/>
    </w:p>
    <w:p w14:paraId="37710108" w14:textId="2E33BE34" w:rsidR="00DB3320" w:rsidRPr="00DB3320" w:rsidRDefault="00DB3320" w:rsidP="004910CE">
      <w:pPr>
        <w:pBdr>
          <w:top w:val="nil"/>
          <w:left w:val="nil"/>
          <w:bottom w:val="nil"/>
          <w:right w:val="nil"/>
          <w:between w:val="nil"/>
        </w:pBdr>
        <w:jc w:val="center"/>
        <w:rPr>
          <w:rFonts w:ascii="Times" w:eastAsia="Garamond" w:hAnsi="Times"/>
          <w:b/>
          <w:color w:val="000000"/>
          <w:sz w:val="23"/>
          <w:szCs w:val="23"/>
        </w:rPr>
      </w:pPr>
      <w:bookmarkStart w:id="234" w:name="_Toc197264709"/>
      <w:bookmarkStart w:id="235" w:name="_Toc197264899"/>
      <w:r w:rsidRPr="0079124F">
        <w:rPr>
          <w:rFonts w:ascii="Times" w:hAnsi="Times"/>
          <w:b/>
          <w:sz w:val="18"/>
          <w:szCs w:val="18"/>
        </w:rPr>
        <w:t>Fuente: Elaboración propia (2025)</w:t>
      </w:r>
    </w:p>
    <w:p w14:paraId="17B99D2C" w14:textId="5BFDECC4" w:rsidR="003077B9" w:rsidRPr="0079124F" w:rsidRDefault="00627E39" w:rsidP="00D2506A">
      <w:pPr>
        <w:pStyle w:val="Heading3"/>
        <w:numPr>
          <w:ilvl w:val="2"/>
          <w:numId w:val="7"/>
        </w:numPr>
      </w:pPr>
      <w:bookmarkStart w:id="236" w:name="_Toc197792015"/>
      <w:r w:rsidRPr="0079124F">
        <w:t>División de datos</w:t>
      </w:r>
      <w:r w:rsidR="0055417A" w:rsidRPr="0079124F">
        <w:t xml:space="preserve"> por año</w:t>
      </w:r>
      <w:bookmarkEnd w:id="234"/>
      <w:bookmarkEnd w:id="235"/>
      <w:bookmarkEnd w:id="236"/>
    </w:p>
    <w:p w14:paraId="2D16B53D" w14:textId="1A80E46F" w:rsidR="003F06B3" w:rsidRPr="0079124F" w:rsidRDefault="00941810" w:rsidP="00E153ED">
      <w:pPr>
        <w:jc w:val="both"/>
        <w:rPr>
          <w:sz w:val="23"/>
          <w:szCs w:val="23"/>
        </w:rPr>
      </w:pPr>
      <w:r w:rsidRPr="0079124F">
        <w:rPr>
          <w:sz w:val="23"/>
          <w:szCs w:val="23"/>
        </w:rPr>
        <w:t>Una vez preprocesados los datos históricos (df_model) y creadas las características avanzadas, es necesario dividirlos en un conjunto de entrenamiento (df_train) y un conjunto de prueba (df_test). Dado el carácter temporal de los datos (historial académico por año), se aplica una división temporal estricta. Se selecciona un año específico como punto de corte (test_year)</w:t>
      </w:r>
      <w:r w:rsidR="00D054F1" w:rsidRPr="0079124F">
        <w:rPr>
          <w:sz w:val="23"/>
          <w:szCs w:val="23"/>
        </w:rPr>
        <w:t xml:space="preserve"> como se ve en la figura </w:t>
      </w:r>
      <w:r w:rsidR="00542FEB" w:rsidRPr="0079124F">
        <w:rPr>
          <w:sz w:val="23"/>
          <w:szCs w:val="23"/>
        </w:rPr>
        <w:t>3.</w:t>
      </w:r>
      <w:r w:rsidR="00A05754">
        <w:rPr>
          <w:sz w:val="23"/>
          <w:szCs w:val="23"/>
        </w:rPr>
        <w:t>7-</w:t>
      </w:r>
      <w:r w:rsidR="00E010B4">
        <w:rPr>
          <w:sz w:val="23"/>
          <w:szCs w:val="23"/>
        </w:rPr>
        <w:t>7</w:t>
      </w:r>
      <w:r w:rsidRPr="0079124F">
        <w:rPr>
          <w:sz w:val="23"/>
          <w:szCs w:val="23"/>
        </w:rPr>
        <w:t>.</w:t>
      </w:r>
    </w:p>
    <w:p w14:paraId="50283809" w14:textId="630261A2" w:rsidR="00A32405" w:rsidRPr="0079124F" w:rsidRDefault="00405FCE" w:rsidP="00A32405">
      <w:pPr>
        <w:keepNext/>
        <w:pBdr>
          <w:top w:val="nil"/>
          <w:left w:val="nil"/>
          <w:bottom w:val="nil"/>
          <w:right w:val="nil"/>
          <w:between w:val="nil"/>
        </w:pBdr>
        <w:spacing w:before="120" w:after="120" w:line="240" w:lineRule="auto"/>
        <w:jc w:val="center"/>
      </w:pPr>
      <w:r w:rsidRPr="00405FCE">
        <w:rPr>
          <w:noProof/>
        </w:rPr>
        <w:drawing>
          <wp:inline distT="0" distB="0" distL="0" distR="0" wp14:anchorId="6D686448" wp14:editId="235C8743">
            <wp:extent cx="5486400" cy="1515337"/>
            <wp:effectExtent l="0" t="0" r="0" b="8890"/>
            <wp:docPr id="17957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6774" name=""/>
                    <pic:cNvPicPr/>
                  </pic:nvPicPr>
                  <pic:blipFill>
                    <a:blip r:embed="rId65"/>
                    <a:stretch>
                      <a:fillRect/>
                    </a:stretch>
                  </pic:blipFill>
                  <pic:spPr>
                    <a:xfrm>
                      <a:off x="0" y="0"/>
                      <a:ext cx="5486400" cy="1515337"/>
                    </a:xfrm>
                    <a:prstGeom prst="rect">
                      <a:avLst/>
                    </a:prstGeom>
                  </pic:spPr>
                </pic:pic>
              </a:graphicData>
            </a:graphic>
          </wp:inline>
        </w:drawing>
      </w:r>
    </w:p>
    <w:p w14:paraId="05F1EE79" w14:textId="0C959ABA" w:rsidR="00542FEB" w:rsidRPr="0079124F" w:rsidRDefault="00A32405" w:rsidP="004910CE">
      <w:pPr>
        <w:pStyle w:val="Caption"/>
        <w:spacing w:before="0" w:after="0"/>
        <w:rPr>
          <w:color w:val="000000"/>
        </w:rPr>
      </w:pPr>
      <w:bookmarkStart w:id="237" w:name="_Toc196569897"/>
      <w:bookmarkStart w:id="238" w:name="_Toc197792079"/>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División de datos</w:t>
      </w:r>
      <w:bookmarkEnd w:id="237"/>
      <w:r w:rsidR="00A05754">
        <w:t xml:space="preserve"> por año</w:t>
      </w:r>
      <w:bookmarkEnd w:id="238"/>
    </w:p>
    <w:p w14:paraId="00FF567D" w14:textId="4F7F65B6" w:rsidR="003F06B3" w:rsidRDefault="003F06B3"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D3A1D5" w14:textId="77777777" w:rsidR="004B3628" w:rsidRPr="0079124F" w:rsidRDefault="004B3628" w:rsidP="00A32405">
      <w:pPr>
        <w:pBdr>
          <w:top w:val="nil"/>
          <w:left w:val="nil"/>
          <w:bottom w:val="nil"/>
          <w:right w:val="nil"/>
          <w:between w:val="nil"/>
        </w:pBdr>
        <w:jc w:val="center"/>
        <w:rPr>
          <w:rFonts w:ascii="Times" w:eastAsia="Garamond" w:hAnsi="Times"/>
          <w:b/>
          <w:color w:val="000000"/>
          <w:sz w:val="23"/>
          <w:szCs w:val="23"/>
        </w:rPr>
      </w:pPr>
    </w:p>
    <w:p w14:paraId="428AEB00" w14:textId="5B33C152" w:rsidR="00AF203E" w:rsidRPr="0079124F" w:rsidRDefault="00941810" w:rsidP="00E153ED">
      <w:pPr>
        <w:jc w:val="both"/>
        <w:rPr>
          <w:sz w:val="23"/>
          <w:szCs w:val="23"/>
        </w:rPr>
      </w:pPr>
      <w:r w:rsidRPr="0079124F">
        <w:rPr>
          <w:sz w:val="23"/>
          <w:szCs w:val="23"/>
        </w:rPr>
        <w:t>Todos los datos anteriores a ese año se utilizan para entrenar el modelo, y los datos de ese año específico se reservan como conjunto de prueba para evaluar el rendimiento del modelo en datos no vistos, simulando un escenario de predicción real y evitando la fuga de información del futuro al pasado</w:t>
      </w:r>
      <w:r w:rsidR="00C25C18" w:rsidRPr="0079124F">
        <w:rPr>
          <w:sz w:val="23"/>
          <w:szCs w:val="23"/>
        </w:rPr>
        <w:t>.</w:t>
      </w:r>
    </w:p>
    <w:p w14:paraId="3A4A77A4" w14:textId="0AB194C0" w:rsidR="001C0A65" w:rsidRPr="0079124F" w:rsidRDefault="001C0A65" w:rsidP="00D2506A">
      <w:pPr>
        <w:pStyle w:val="Heading3"/>
        <w:numPr>
          <w:ilvl w:val="2"/>
          <w:numId w:val="7"/>
        </w:numPr>
      </w:pPr>
      <w:bookmarkStart w:id="239" w:name="_Toc197264710"/>
      <w:bookmarkStart w:id="240" w:name="_Toc197264900"/>
      <w:bookmarkStart w:id="241" w:name="_Toc197792016"/>
      <w:r w:rsidRPr="0079124F">
        <w:t xml:space="preserve">Preparación de datos para </w:t>
      </w:r>
      <w:r w:rsidR="00B64CE3" w:rsidRPr="0079124F">
        <w:t xml:space="preserve">el </w:t>
      </w:r>
      <w:r w:rsidRPr="0079124F">
        <w:t>modelado</w:t>
      </w:r>
      <w:bookmarkEnd w:id="239"/>
      <w:bookmarkEnd w:id="240"/>
      <w:bookmarkEnd w:id="241"/>
    </w:p>
    <w:p w14:paraId="79288D2E" w14:textId="3DDE5A27" w:rsidR="001A0304" w:rsidRPr="0079124F" w:rsidRDefault="00541FB2" w:rsidP="00E153ED">
      <w:pPr>
        <w:jc w:val="both"/>
        <w:rPr>
          <w:sz w:val="23"/>
          <w:szCs w:val="23"/>
        </w:rPr>
      </w:pPr>
      <w:r w:rsidRPr="0079124F">
        <w:rPr>
          <w:sz w:val="23"/>
          <w:szCs w:val="23"/>
        </w:rPr>
        <w:t xml:space="preserve">Antes de alimentar los datos a los algoritmos de machine learning, se realizan dos pasos finales de preparación sobre los conjuntos de entrenamiento y prueba. Primero, las variables categóricas (Genero, Nivel, Curso) se convierten en representaciones numéricas utilizando la técnica de One-Hot Encoding; esto crea nuevas columnas binarias para cada categoría, permitiendo a los modelos procesarlas. Segundo, </w:t>
      </w:r>
      <w:r w:rsidRPr="0079124F">
        <w:rPr>
          <w:sz w:val="23"/>
          <w:szCs w:val="23"/>
        </w:rPr>
        <w:lastRenderedPageBreak/>
        <w:t>todas las características numéricas (incluyendo las recién creadas y las originales como Promedio o Gestion) se escalan utilizando StandardScaler. El escalado estandariza las características para que tengan media cero y desviación estándar uno, asegurando que las variables con rangos de valores más grandes no dominen indebidamente el proceso de aprendizaje del modelo. El escalador se ajusta (fit) solo con los datos de entrenamiento y luego se aplica (transform) tanto al conjunto de entrenamiento como al de prueba</w:t>
      </w:r>
      <w:r w:rsidR="00C42CFC" w:rsidRPr="0079124F">
        <w:rPr>
          <w:sz w:val="23"/>
          <w:szCs w:val="23"/>
        </w:rPr>
        <w:t xml:space="preserve"> 3.</w:t>
      </w:r>
      <w:r w:rsidR="00BD1244">
        <w:rPr>
          <w:sz w:val="23"/>
          <w:szCs w:val="23"/>
        </w:rPr>
        <w:t>7-</w:t>
      </w:r>
      <w:r w:rsidR="00E010B4">
        <w:rPr>
          <w:sz w:val="23"/>
          <w:szCs w:val="23"/>
        </w:rPr>
        <w:t>8</w:t>
      </w:r>
      <w:r w:rsidRPr="0079124F">
        <w:rPr>
          <w:sz w:val="23"/>
          <w:szCs w:val="23"/>
        </w:rPr>
        <w:t>.</w:t>
      </w:r>
    </w:p>
    <w:p w14:paraId="3DB908EF" w14:textId="7F742CA9" w:rsidR="00A32405" w:rsidRPr="0079124F" w:rsidRDefault="00BD1244" w:rsidP="00A32405">
      <w:pPr>
        <w:keepNext/>
        <w:pBdr>
          <w:top w:val="nil"/>
          <w:left w:val="nil"/>
          <w:bottom w:val="nil"/>
          <w:right w:val="nil"/>
          <w:between w:val="nil"/>
        </w:pBdr>
        <w:spacing w:before="120" w:after="120" w:line="240" w:lineRule="auto"/>
        <w:jc w:val="center"/>
      </w:pPr>
      <w:r w:rsidRPr="00BD1244">
        <w:rPr>
          <w:noProof/>
        </w:rPr>
        <w:drawing>
          <wp:inline distT="0" distB="0" distL="0" distR="0" wp14:anchorId="26E2452F" wp14:editId="54E8FD1E">
            <wp:extent cx="5486400" cy="5462593"/>
            <wp:effectExtent l="0" t="0" r="0" b="5080"/>
            <wp:docPr id="16820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3364" name=""/>
                    <pic:cNvPicPr/>
                  </pic:nvPicPr>
                  <pic:blipFill>
                    <a:blip r:embed="rId66"/>
                    <a:stretch>
                      <a:fillRect/>
                    </a:stretch>
                  </pic:blipFill>
                  <pic:spPr>
                    <a:xfrm>
                      <a:off x="0" y="0"/>
                      <a:ext cx="5486400" cy="5462593"/>
                    </a:xfrm>
                    <a:prstGeom prst="rect">
                      <a:avLst/>
                    </a:prstGeom>
                  </pic:spPr>
                </pic:pic>
              </a:graphicData>
            </a:graphic>
          </wp:inline>
        </w:drawing>
      </w:r>
    </w:p>
    <w:p w14:paraId="445AFE05" w14:textId="4F6911BC" w:rsidR="00B64CE3" w:rsidRPr="0079124F" w:rsidRDefault="00A32405" w:rsidP="004910CE">
      <w:pPr>
        <w:pStyle w:val="Caption"/>
        <w:spacing w:before="0" w:after="0"/>
        <w:rPr>
          <w:color w:val="000000"/>
        </w:rPr>
      </w:pPr>
      <w:bookmarkStart w:id="242" w:name="_Toc196569898"/>
      <w:bookmarkStart w:id="243" w:name="_Toc197792080"/>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8</w:t>
      </w:r>
      <w:r w:rsidR="00236638">
        <w:fldChar w:fldCharType="end"/>
      </w:r>
      <w:r w:rsidRPr="0079124F">
        <w:t>: Preparación de datos para el modelado</w:t>
      </w:r>
      <w:bookmarkEnd w:id="242"/>
      <w:bookmarkEnd w:id="243"/>
    </w:p>
    <w:p w14:paraId="34BE4C4C" w14:textId="70140206" w:rsidR="001C0A65" w:rsidRPr="0079124F" w:rsidRDefault="00C42CFC" w:rsidP="004910CE">
      <w:pPr>
        <w:jc w:val="center"/>
        <w:rPr>
          <w:rFonts w:ascii="Times" w:hAnsi="Times"/>
          <w:b/>
        </w:rPr>
      </w:pPr>
      <w:r w:rsidRPr="0079124F">
        <w:rPr>
          <w:rFonts w:ascii="Times" w:hAnsi="Times"/>
          <w:b/>
          <w:sz w:val="18"/>
          <w:szCs w:val="18"/>
        </w:rPr>
        <w:t>Fuente: Elaboración propia (2025)</w:t>
      </w:r>
    </w:p>
    <w:p w14:paraId="2B3BC58D" w14:textId="5B140073" w:rsidR="008E686F" w:rsidRDefault="008E686F" w:rsidP="008E686F">
      <w:pPr>
        <w:pStyle w:val="Heading3"/>
        <w:numPr>
          <w:ilvl w:val="2"/>
          <w:numId w:val="7"/>
        </w:numPr>
      </w:pPr>
      <w:bookmarkStart w:id="244" w:name="_Toc197792017"/>
      <w:r>
        <w:t>Selección de modelos</w:t>
      </w:r>
      <w:bookmarkEnd w:id="244"/>
    </w:p>
    <w:p w14:paraId="14F94400" w14:textId="31B7FFB2" w:rsidR="000355ED" w:rsidRPr="000355ED" w:rsidRDefault="00A41233" w:rsidP="000355ED">
      <w:pPr>
        <w:jc w:val="both"/>
        <w:rPr>
          <w:sz w:val="23"/>
          <w:szCs w:val="23"/>
        </w:rPr>
      </w:pPr>
      <w:r w:rsidRPr="0079124F">
        <w:rPr>
          <w:sz w:val="23"/>
          <w:szCs w:val="23"/>
        </w:rPr>
        <w:t xml:space="preserve">Para determinar el algoritmo más efectivo para predecir la reprobación, se adoptó un enfoque comparativo. Se definió un conjunto diverso de modelos candidatos, incluyendo Regresión Logística, </w:t>
      </w:r>
      <w:r w:rsidRPr="0079124F">
        <w:rPr>
          <w:sz w:val="23"/>
          <w:szCs w:val="23"/>
        </w:rPr>
        <w:lastRenderedPageBreak/>
        <w:t>Random Forest, XGBoost, Gradient Boosting, Máquinas de Soporte Vectorial (SVM), Perceptrón Multicapa (MLP), LightGBM y CatBoost. Para cada modelo, se especificó una parrilla de hiperparámetros clave a explorar. Se utilizó la técnica de Búsqueda en Parrilla (GridSearchCV) en combinación con Validación Cruzada específica para Series Temporales (TimeSeriesSplit) para encontrar la mejor combinación de hiperparámetros para cada algoritmo</w:t>
      </w:r>
      <w:r w:rsidR="00921B93" w:rsidRPr="0079124F">
        <w:rPr>
          <w:sz w:val="23"/>
          <w:szCs w:val="23"/>
        </w:rPr>
        <w:t xml:space="preserve"> como se puede apreciar en la figura 3.</w:t>
      </w:r>
      <w:r w:rsidR="00603E26">
        <w:rPr>
          <w:sz w:val="23"/>
          <w:szCs w:val="23"/>
        </w:rPr>
        <w:t>7-9</w:t>
      </w:r>
      <w:r w:rsidRPr="0079124F">
        <w:rPr>
          <w:sz w:val="23"/>
          <w:szCs w:val="23"/>
        </w:rPr>
        <w:t xml:space="preserve">, optimizando según el F1-score ponderado. </w:t>
      </w:r>
    </w:p>
    <w:p w14:paraId="6D6647A9" w14:textId="1573C27F" w:rsidR="00D73E3A" w:rsidRPr="0079124F" w:rsidRDefault="00290655" w:rsidP="00D73E3A">
      <w:pPr>
        <w:keepNext/>
        <w:pBdr>
          <w:top w:val="nil"/>
          <w:left w:val="nil"/>
          <w:bottom w:val="nil"/>
          <w:right w:val="nil"/>
          <w:between w:val="nil"/>
        </w:pBdr>
        <w:spacing w:before="120" w:after="120" w:line="240" w:lineRule="auto"/>
        <w:jc w:val="center"/>
      </w:pPr>
      <w:r w:rsidRPr="00290655">
        <w:rPr>
          <w:noProof/>
        </w:rPr>
        <w:drawing>
          <wp:inline distT="0" distB="0" distL="0" distR="0" wp14:anchorId="3EFBE395" wp14:editId="79DCD21A">
            <wp:extent cx="5486400" cy="1167733"/>
            <wp:effectExtent l="0" t="0" r="0" b="0"/>
            <wp:docPr id="20230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1158" name=""/>
                    <pic:cNvPicPr/>
                  </pic:nvPicPr>
                  <pic:blipFill rotWithShape="1">
                    <a:blip r:embed="rId67"/>
                    <a:srcRect l="2084" b="7014"/>
                    <a:stretch/>
                  </pic:blipFill>
                  <pic:spPr bwMode="auto">
                    <a:xfrm>
                      <a:off x="0" y="0"/>
                      <a:ext cx="5486400" cy="1167733"/>
                    </a:xfrm>
                    <a:prstGeom prst="rect">
                      <a:avLst/>
                    </a:prstGeom>
                    <a:ln>
                      <a:noFill/>
                    </a:ln>
                    <a:extLst>
                      <a:ext uri="{53640926-AAD7-44D8-BBD7-CCE9431645EC}">
                        <a14:shadowObscured xmlns:a14="http://schemas.microsoft.com/office/drawing/2010/main"/>
                      </a:ext>
                    </a:extLst>
                  </pic:spPr>
                </pic:pic>
              </a:graphicData>
            </a:graphic>
          </wp:inline>
        </w:drawing>
      </w:r>
    </w:p>
    <w:p w14:paraId="334578D7" w14:textId="586E753C" w:rsidR="001058E2" w:rsidRPr="0079124F" w:rsidRDefault="00D73E3A" w:rsidP="004910CE">
      <w:pPr>
        <w:pStyle w:val="Caption"/>
        <w:spacing w:before="0" w:after="0"/>
        <w:rPr>
          <w:color w:val="000000"/>
        </w:rPr>
      </w:pPr>
      <w:bookmarkStart w:id="245" w:name="_Toc196569899"/>
      <w:bookmarkStart w:id="246" w:name="_Toc197792081"/>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9</w:t>
      </w:r>
      <w:r w:rsidR="00236638">
        <w:fldChar w:fldCharType="end"/>
      </w:r>
      <w:r w:rsidRPr="0079124F">
        <w:t>: Modelos seleccionados con sus parámetros</w:t>
      </w:r>
      <w:bookmarkEnd w:id="245"/>
      <w:bookmarkEnd w:id="246"/>
    </w:p>
    <w:p w14:paraId="0011D92E" w14:textId="79EEBD61" w:rsidR="006C2079" w:rsidRPr="0079124F" w:rsidRDefault="006C2079" w:rsidP="004910CE">
      <w:pPr>
        <w:jc w:val="center"/>
        <w:rPr>
          <w:rFonts w:ascii="Times" w:hAnsi="Times"/>
          <w:b/>
        </w:rPr>
      </w:pPr>
      <w:r w:rsidRPr="0079124F">
        <w:rPr>
          <w:rFonts w:ascii="Times" w:hAnsi="Times"/>
          <w:b/>
          <w:sz w:val="18"/>
          <w:szCs w:val="18"/>
        </w:rPr>
        <w:t>Fuente: Elaboración propia (2025)</w:t>
      </w:r>
    </w:p>
    <w:p w14:paraId="30CE570E" w14:textId="154FA2F8" w:rsidR="00472556" w:rsidRDefault="00757149" w:rsidP="00E153ED">
      <w:pPr>
        <w:spacing w:before="120"/>
        <w:jc w:val="both"/>
        <w:rPr>
          <w:sz w:val="23"/>
          <w:szCs w:val="23"/>
        </w:rPr>
      </w:pPr>
      <w:r>
        <w:rPr>
          <w:sz w:val="23"/>
          <w:szCs w:val="23"/>
        </w:rPr>
        <w:t xml:space="preserve">La selección de estos modelos responde directamente a las necesidades del proyecto educativo. La regresión logística </w:t>
      </w:r>
      <w:r w:rsidR="00BA4575">
        <w:rPr>
          <w:sz w:val="23"/>
          <w:szCs w:val="23"/>
        </w:rPr>
        <w:t>ofrece una clara interpretabilidad, los modelos ensamble como random forest</w:t>
      </w:r>
      <w:r w:rsidR="005109F8">
        <w:rPr>
          <w:sz w:val="23"/>
          <w:szCs w:val="23"/>
        </w:rPr>
        <w:t>, XGBoost, Gradient Boosting, LightGBM</w:t>
      </w:r>
      <w:r w:rsidR="000534D7">
        <w:rPr>
          <w:sz w:val="23"/>
          <w:szCs w:val="23"/>
        </w:rPr>
        <w:t xml:space="preserve"> y CatBoost</w:t>
      </w:r>
      <w:r w:rsidR="00E6341C">
        <w:rPr>
          <w:sz w:val="23"/>
          <w:szCs w:val="23"/>
        </w:rPr>
        <w:t xml:space="preserve"> </w:t>
      </w:r>
      <w:r w:rsidR="00E87BC5">
        <w:rPr>
          <w:sz w:val="23"/>
          <w:szCs w:val="23"/>
        </w:rPr>
        <w:t xml:space="preserve">destacan </w:t>
      </w:r>
      <w:r w:rsidR="009D2F27">
        <w:rPr>
          <w:sz w:val="23"/>
          <w:szCs w:val="23"/>
        </w:rPr>
        <w:t>en problemas de clasificación mejorando las predicciones mediante ajustes sucesivos</w:t>
      </w:r>
      <w:r w:rsidR="000A4D3F">
        <w:rPr>
          <w:sz w:val="23"/>
          <w:szCs w:val="23"/>
        </w:rPr>
        <w:t xml:space="preserve">, estos </w:t>
      </w:r>
      <w:r w:rsidR="005520F2">
        <w:rPr>
          <w:sz w:val="23"/>
          <w:szCs w:val="23"/>
        </w:rPr>
        <w:t>modelos son aplicables por su capacidad demostrada para manejar la complejidad</w:t>
      </w:r>
      <w:r w:rsidR="00600CE4">
        <w:rPr>
          <w:sz w:val="23"/>
          <w:szCs w:val="23"/>
        </w:rPr>
        <w:t xml:space="preserve"> en datos educativos.</w:t>
      </w:r>
      <w:r w:rsidR="00092446">
        <w:rPr>
          <w:sz w:val="23"/>
          <w:szCs w:val="23"/>
        </w:rPr>
        <w:t xml:space="preserve"> Por otro </w:t>
      </w:r>
      <w:r w:rsidR="00E61ACF">
        <w:rPr>
          <w:sz w:val="23"/>
          <w:szCs w:val="23"/>
        </w:rPr>
        <w:t>lado,</w:t>
      </w:r>
      <w:r w:rsidR="00092446">
        <w:rPr>
          <w:sz w:val="23"/>
          <w:szCs w:val="23"/>
        </w:rPr>
        <w:t xml:space="preserve"> SVM puede identificar patrones complejos cuando las variables educativas no </w:t>
      </w:r>
      <w:r w:rsidR="0006328F">
        <w:rPr>
          <w:sz w:val="23"/>
          <w:szCs w:val="23"/>
        </w:rPr>
        <w:t>representan relaciones lineales</w:t>
      </w:r>
      <w:r w:rsidR="00473BFF">
        <w:rPr>
          <w:sz w:val="23"/>
          <w:szCs w:val="23"/>
        </w:rPr>
        <w:t xml:space="preserve">, mientras que MLP complementa el conjunto al poder captar </w:t>
      </w:r>
      <w:r w:rsidR="004044C4">
        <w:rPr>
          <w:sz w:val="23"/>
          <w:szCs w:val="23"/>
        </w:rPr>
        <w:t>patrones más profundos en los datos académicos.</w:t>
      </w:r>
    </w:p>
    <w:p w14:paraId="479FB89A" w14:textId="2133EBA9" w:rsidR="004044C4" w:rsidRPr="0079124F" w:rsidRDefault="004044C4" w:rsidP="00E153ED">
      <w:pPr>
        <w:spacing w:before="120"/>
        <w:jc w:val="both"/>
        <w:rPr>
          <w:sz w:val="23"/>
          <w:szCs w:val="23"/>
        </w:rPr>
      </w:pPr>
      <w:r>
        <w:rPr>
          <w:sz w:val="23"/>
          <w:szCs w:val="23"/>
        </w:rPr>
        <w:t xml:space="preserve">La combinación diversa permite </w:t>
      </w:r>
      <w:r w:rsidR="003061A3">
        <w:rPr>
          <w:sz w:val="23"/>
          <w:szCs w:val="23"/>
        </w:rPr>
        <w:t>evaluar enfoques algorítmicos diferentes, maximizando la posibilidad de encontrar</w:t>
      </w:r>
      <w:r w:rsidR="003F5E93">
        <w:rPr>
          <w:sz w:val="23"/>
          <w:szCs w:val="23"/>
        </w:rPr>
        <w:t xml:space="preserve"> el modelo que mejor se adapte a la estructura particular de los datos de la Unidad Educativa San José Obrero</w:t>
      </w:r>
      <w:r w:rsidR="00226D0F">
        <w:rPr>
          <w:sz w:val="23"/>
          <w:szCs w:val="23"/>
        </w:rPr>
        <w:t>, esto con el objetivo final de optimizar el F1-Score ponderado</w:t>
      </w:r>
      <w:r w:rsidR="009865B2">
        <w:rPr>
          <w:sz w:val="23"/>
          <w:szCs w:val="23"/>
        </w:rPr>
        <w:t xml:space="preserve"> para seleccionar un mejor modelo.</w:t>
      </w:r>
    </w:p>
    <w:p w14:paraId="532D4351" w14:textId="4246E7D5" w:rsidR="00E26555" w:rsidRPr="0079124F" w:rsidRDefault="00E26555" w:rsidP="00677AF3">
      <w:pPr>
        <w:pStyle w:val="Heading3"/>
        <w:numPr>
          <w:ilvl w:val="2"/>
          <w:numId w:val="7"/>
        </w:numPr>
      </w:pPr>
      <w:bookmarkStart w:id="247" w:name="_Toc197264712"/>
      <w:bookmarkStart w:id="248" w:name="_Toc197264902"/>
      <w:bookmarkStart w:id="249" w:name="_Toc197792018"/>
      <w:r w:rsidRPr="0079124F">
        <w:t>Entrenar y evaluar múltiples modelos</w:t>
      </w:r>
      <w:bookmarkEnd w:id="247"/>
      <w:bookmarkEnd w:id="248"/>
      <w:bookmarkEnd w:id="249"/>
      <w:ins w:id="250" w:author="Usuario invitado" w:date="2025-05-10T01:17:00Z">
        <w:r w:rsidR="4E70CA29">
          <w:t xml:space="preserve"> </w:t>
        </w:r>
      </w:ins>
    </w:p>
    <w:p w14:paraId="10756213" w14:textId="126DB935" w:rsidR="000E0F72" w:rsidRDefault="00167706" w:rsidP="00E153ED">
      <w:pPr>
        <w:jc w:val="both"/>
        <w:rPr>
          <w:sz w:val="23"/>
          <w:szCs w:val="23"/>
        </w:rPr>
      </w:pPr>
      <w:r w:rsidRPr="0079124F">
        <w:rPr>
          <w:sz w:val="23"/>
          <w:szCs w:val="23"/>
        </w:rPr>
        <w:t xml:space="preserve">Luego </w:t>
      </w:r>
      <w:r w:rsidR="00772407">
        <w:rPr>
          <w:sz w:val="23"/>
          <w:szCs w:val="23"/>
        </w:rPr>
        <w:t>de seleccionar los</w:t>
      </w:r>
      <w:r w:rsidRPr="0079124F">
        <w:rPr>
          <w:sz w:val="23"/>
          <w:szCs w:val="23"/>
        </w:rPr>
        <w:t xml:space="preserve"> modelo</w:t>
      </w:r>
      <w:r w:rsidR="00772407">
        <w:rPr>
          <w:sz w:val="23"/>
          <w:szCs w:val="23"/>
        </w:rPr>
        <w:t>s</w:t>
      </w:r>
      <w:r w:rsidRPr="0079124F">
        <w:rPr>
          <w:sz w:val="23"/>
          <w:szCs w:val="23"/>
        </w:rPr>
        <w:t xml:space="preserve"> candidato</w:t>
      </w:r>
      <w:r w:rsidR="00772407">
        <w:rPr>
          <w:sz w:val="23"/>
          <w:szCs w:val="23"/>
        </w:rPr>
        <w:t>s</w:t>
      </w:r>
      <w:r w:rsidR="00445B3E">
        <w:rPr>
          <w:sz w:val="23"/>
          <w:szCs w:val="23"/>
        </w:rPr>
        <w:t xml:space="preserve"> se procede a incluir parámetros GridSearchCV por modelo</w:t>
      </w:r>
      <w:r w:rsidR="003847E4">
        <w:rPr>
          <w:sz w:val="23"/>
          <w:szCs w:val="23"/>
        </w:rPr>
        <w:t xml:space="preserve">, esto permite optimizar el rendimiento de cada modelo de manera sistemática </w:t>
      </w:r>
      <w:r w:rsidR="00A411AE">
        <w:rPr>
          <w:sz w:val="23"/>
          <w:szCs w:val="23"/>
        </w:rPr>
        <w:t xml:space="preserve">evaluando múltiples </w:t>
      </w:r>
      <w:r w:rsidR="00282D50">
        <w:rPr>
          <w:sz w:val="23"/>
          <w:szCs w:val="23"/>
        </w:rPr>
        <w:t>combinaciones a través de validación cruzada</w:t>
      </w:r>
      <w:r w:rsidR="000E0F72">
        <w:rPr>
          <w:sz w:val="23"/>
          <w:szCs w:val="23"/>
        </w:rPr>
        <w:t xml:space="preserve"> como vemos en la figura 3.</w:t>
      </w:r>
      <w:r w:rsidR="001D5EDE">
        <w:rPr>
          <w:sz w:val="23"/>
          <w:szCs w:val="23"/>
        </w:rPr>
        <w:t>7-10</w:t>
      </w:r>
      <w:r w:rsidR="00282D50">
        <w:rPr>
          <w:sz w:val="23"/>
          <w:szCs w:val="23"/>
        </w:rPr>
        <w:t>.</w:t>
      </w:r>
      <w:r w:rsidR="00881566">
        <w:rPr>
          <w:sz w:val="23"/>
          <w:szCs w:val="23"/>
        </w:rPr>
        <w:t xml:space="preserve"> Usar estos hiperparámetros </w:t>
      </w:r>
      <w:r w:rsidR="00F92360">
        <w:rPr>
          <w:sz w:val="23"/>
          <w:szCs w:val="23"/>
        </w:rPr>
        <w:t>maximiza el rendimiento de cada modelo, asegura una evaluación justa y robusta</w:t>
      </w:r>
      <w:r w:rsidR="001B6C89">
        <w:rPr>
          <w:sz w:val="23"/>
          <w:szCs w:val="23"/>
        </w:rPr>
        <w:t xml:space="preserve">, </w:t>
      </w:r>
      <w:r w:rsidR="006718E6">
        <w:rPr>
          <w:sz w:val="23"/>
          <w:szCs w:val="23"/>
        </w:rPr>
        <w:t>también</w:t>
      </w:r>
      <w:r w:rsidR="001B6C89">
        <w:rPr>
          <w:sz w:val="23"/>
          <w:szCs w:val="23"/>
        </w:rPr>
        <w:t xml:space="preserve"> ayuda a seleccionar el mejor modelo global.</w:t>
      </w:r>
      <w:r w:rsidR="002C46FB">
        <w:rPr>
          <w:sz w:val="23"/>
          <w:szCs w:val="23"/>
        </w:rPr>
        <w:t xml:space="preserve"> Por </w:t>
      </w:r>
      <w:r w:rsidR="00FF1593">
        <w:rPr>
          <w:sz w:val="23"/>
          <w:szCs w:val="23"/>
        </w:rPr>
        <w:t>ejemplo,</w:t>
      </w:r>
      <w:r w:rsidR="002C46FB">
        <w:rPr>
          <w:sz w:val="23"/>
          <w:szCs w:val="23"/>
        </w:rPr>
        <w:t xml:space="preserve"> </w:t>
      </w:r>
      <w:r w:rsidR="00FF1593">
        <w:rPr>
          <w:sz w:val="23"/>
          <w:szCs w:val="23"/>
        </w:rPr>
        <w:t xml:space="preserve">la “c” en Logistic Regression ayuda al inverso de la regulación, siendo 0.01 muy regularizado 10 poco regularizado. </w:t>
      </w:r>
      <w:r w:rsidR="003B2759">
        <w:rPr>
          <w:sz w:val="23"/>
          <w:szCs w:val="23"/>
        </w:rPr>
        <w:t>En Random</w:t>
      </w:r>
      <w:r w:rsidR="00B47EF1">
        <w:rPr>
          <w:sz w:val="23"/>
          <w:szCs w:val="23"/>
        </w:rPr>
        <w:t xml:space="preserve"> Forest, max_depth es la profundidad máxima del árbol </w:t>
      </w:r>
      <w:r w:rsidR="003D366A">
        <w:rPr>
          <w:sz w:val="23"/>
          <w:szCs w:val="23"/>
        </w:rPr>
        <w:t xml:space="preserve">siendo de 5-10 </w:t>
      </w:r>
      <w:r w:rsidR="006F1065">
        <w:rPr>
          <w:sz w:val="23"/>
          <w:szCs w:val="23"/>
        </w:rPr>
        <w:t>árboles</w:t>
      </w:r>
      <w:r w:rsidR="003D366A">
        <w:rPr>
          <w:sz w:val="23"/>
          <w:szCs w:val="23"/>
        </w:rPr>
        <w:t xml:space="preserve"> </w:t>
      </w:r>
      <w:r w:rsidR="006F1065">
        <w:rPr>
          <w:sz w:val="23"/>
          <w:szCs w:val="23"/>
        </w:rPr>
        <w:t>más</w:t>
      </w:r>
      <w:r w:rsidR="003D366A">
        <w:rPr>
          <w:sz w:val="23"/>
          <w:szCs w:val="23"/>
        </w:rPr>
        <w:t xml:space="preserve"> pequeños y none sin </w:t>
      </w:r>
      <w:r w:rsidR="006F1065">
        <w:rPr>
          <w:sz w:val="23"/>
          <w:szCs w:val="23"/>
        </w:rPr>
        <w:t>límites</w:t>
      </w:r>
      <w:r w:rsidR="003D366A">
        <w:rPr>
          <w:sz w:val="23"/>
          <w:szCs w:val="23"/>
        </w:rPr>
        <w:t xml:space="preserve"> y min_samples_split</w:t>
      </w:r>
      <w:r w:rsidR="00107619">
        <w:rPr>
          <w:sz w:val="23"/>
          <w:szCs w:val="23"/>
        </w:rPr>
        <w:t xml:space="preserve"> (</w:t>
      </w:r>
      <w:r w:rsidR="003B2759">
        <w:rPr>
          <w:sz w:val="23"/>
          <w:szCs w:val="23"/>
        </w:rPr>
        <w:t>número</w:t>
      </w:r>
      <w:r w:rsidR="00107619">
        <w:rPr>
          <w:sz w:val="23"/>
          <w:szCs w:val="23"/>
        </w:rPr>
        <w:t xml:space="preserve"> mínimo de muestras para dividir un nodo) 2 muy flexible y 10</w:t>
      </w:r>
      <w:r w:rsidR="00430CB3">
        <w:rPr>
          <w:sz w:val="23"/>
          <w:szCs w:val="23"/>
        </w:rPr>
        <w:t xml:space="preserve"> </w:t>
      </w:r>
      <w:r w:rsidR="00DD4EE7">
        <w:rPr>
          <w:sz w:val="23"/>
          <w:szCs w:val="23"/>
        </w:rPr>
        <w:t>requieren</w:t>
      </w:r>
      <w:r w:rsidR="00430CB3">
        <w:rPr>
          <w:sz w:val="23"/>
          <w:szCs w:val="23"/>
        </w:rPr>
        <w:t xml:space="preserve"> </w:t>
      </w:r>
      <w:r w:rsidR="00DD4EE7">
        <w:rPr>
          <w:sz w:val="23"/>
          <w:szCs w:val="23"/>
        </w:rPr>
        <w:t>más</w:t>
      </w:r>
      <w:r w:rsidR="00430CB3">
        <w:rPr>
          <w:sz w:val="23"/>
          <w:szCs w:val="23"/>
        </w:rPr>
        <w:t xml:space="preserve"> datos para dividir.</w:t>
      </w:r>
      <w:r w:rsidR="009120C2">
        <w:rPr>
          <w:sz w:val="23"/>
          <w:szCs w:val="23"/>
        </w:rPr>
        <w:t xml:space="preserve"> XGBoost requiere de max_depth (</w:t>
      </w:r>
      <w:r w:rsidR="003B2759">
        <w:rPr>
          <w:sz w:val="23"/>
          <w:szCs w:val="23"/>
        </w:rPr>
        <w:t>más</w:t>
      </w:r>
      <w:r w:rsidR="009120C2">
        <w:rPr>
          <w:sz w:val="23"/>
          <w:szCs w:val="23"/>
        </w:rPr>
        <w:t xml:space="preserve"> profundidad = mayor complejidad) y learning rate</w:t>
      </w:r>
      <w:r w:rsidR="00FE72F6">
        <w:rPr>
          <w:sz w:val="23"/>
          <w:szCs w:val="23"/>
        </w:rPr>
        <w:t xml:space="preserve"> (tasa de aprendizaje </w:t>
      </w:r>
      <w:r w:rsidR="3CBEF4F8" w:rsidRPr="3CBEF4F8">
        <w:rPr>
          <w:sz w:val="23"/>
          <w:szCs w:val="23"/>
        </w:rPr>
        <w:t>más</w:t>
      </w:r>
      <w:r w:rsidR="00FE72F6">
        <w:rPr>
          <w:sz w:val="23"/>
          <w:szCs w:val="23"/>
        </w:rPr>
        <w:t xml:space="preserve"> baja = aprendizaje </w:t>
      </w:r>
      <w:r w:rsidR="1EB0B0DB" w:rsidRPr="1EB0B0DB">
        <w:rPr>
          <w:sz w:val="23"/>
          <w:szCs w:val="23"/>
        </w:rPr>
        <w:t>más</w:t>
      </w:r>
      <w:r w:rsidR="00FE72F6">
        <w:rPr>
          <w:sz w:val="23"/>
          <w:szCs w:val="23"/>
        </w:rPr>
        <w:t xml:space="preserve"> lento y preciso)</w:t>
      </w:r>
      <w:r w:rsidR="005129D3">
        <w:rPr>
          <w:sz w:val="23"/>
          <w:szCs w:val="23"/>
        </w:rPr>
        <w:t xml:space="preserve"> donde 0.05 es </w:t>
      </w:r>
      <w:r w:rsidR="1EB0B0DB" w:rsidRPr="1EB0B0DB">
        <w:rPr>
          <w:sz w:val="23"/>
          <w:szCs w:val="23"/>
        </w:rPr>
        <w:t>más</w:t>
      </w:r>
      <w:r w:rsidR="005129D3">
        <w:rPr>
          <w:sz w:val="23"/>
          <w:szCs w:val="23"/>
        </w:rPr>
        <w:t xml:space="preserve"> conservador y 0.1 </w:t>
      </w:r>
      <w:r w:rsidR="1EB0B0DB" w:rsidRPr="1EB0B0DB">
        <w:rPr>
          <w:sz w:val="23"/>
          <w:szCs w:val="23"/>
        </w:rPr>
        <w:t>más</w:t>
      </w:r>
      <w:r w:rsidR="005129D3">
        <w:rPr>
          <w:sz w:val="23"/>
          <w:szCs w:val="23"/>
        </w:rPr>
        <w:t xml:space="preserve"> rápido. </w:t>
      </w:r>
      <w:r w:rsidR="00C2364D">
        <w:rPr>
          <w:sz w:val="23"/>
          <w:szCs w:val="23"/>
        </w:rPr>
        <w:t xml:space="preserve">Siendo de este el modo </w:t>
      </w:r>
      <w:r w:rsidR="00EA4050">
        <w:rPr>
          <w:sz w:val="23"/>
          <w:szCs w:val="23"/>
        </w:rPr>
        <w:t xml:space="preserve">en que GridSearchCV encuentre los </w:t>
      </w:r>
      <w:r w:rsidR="00EA4050">
        <w:rPr>
          <w:sz w:val="23"/>
          <w:szCs w:val="23"/>
        </w:rPr>
        <w:lastRenderedPageBreak/>
        <w:t xml:space="preserve">hiperparámetros </w:t>
      </w:r>
      <w:r w:rsidR="003B2759">
        <w:rPr>
          <w:sz w:val="23"/>
          <w:szCs w:val="23"/>
        </w:rPr>
        <w:t>óptimos</w:t>
      </w:r>
      <w:r w:rsidR="002412E9">
        <w:rPr>
          <w:sz w:val="23"/>
          <w:szCs w:val="23"/>
        </w:rPr>
        <w:t>. Esto mejora la capacidad para generalizar s datos y reduce el riesgo de sobre ajuste</w:t>
      </w:r>
      <w:r w:rsidR="003B2759">
        <w:rPr>
          <w:sz w:val="23"/>
          <w:szCs w:val="23"/>
        </w:rPr>
        <w:t xml:space="preserve"> o </w:t>
      </w:r>
      <w:r w:rsidR="00DD4EE7">
        <w:rPr>
          <w:sz w:val="23"/>
          <w:szCs w:val="23"/>
        </w:rPr>
        <w:t>bajo ajuste</w:t>
      </w:r>
      <w:r w:rsidR="003B2759">
        <w:rPr>
          <w:sz w:val="23"/>
          <w:szCs w:val="23"/>
        </w:rPr>
        <w:t>.</w:t>
      </w:r>
    </w:p>
    <w:p w14:paraId="71A99E80" w14:textId="77777777" w:rsidR="00F231A4" w:rsidRDefault="00F231A4" w:rsidP="001D5EDE">
      <w:pPr>
        <w:keepNext/>
        <w:jc w:val="center"/>
        <w:rPr>
          <w:sz w:val="23"/>
          <w:szCs w:val="23"/>
        </w:rPr>
      </w:pPr>
    </w:p>
    <w:p w14:paraId="632A48B9" w14:textId="261AEAAC" w:rsidR="001D5EDE" w:rsidRDefault="00E11A5F" w:rsidP="001D5EDE">
      <w:pPr>
        <w:keepNext/>
        <w:jc w:val="center"/>
      </w:pPr>
      <w:r w:rsidRPr="00E11A5F">
        <w:rPr>
          <w:noProof/>
          <w:sz w:val="23"/>
          <w:szCs w:val="23"/>
        </w:rPr>
        <w:drawing>
          <wp:inline distT="0" distB="0" distL="0" distR="0" wp14:anchorId="4881C549" wp14:editId="0AB392FF">
            <wp:extent cx="5485012" cy="1097280"/>
            <wp:effectExtent l="0" t="0" r="1905" b="7620"/>
            <wp:docPr id="1878671363" name="Picture 1"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1363" name="Picture 1" descr="A computer code with red and green text&#10;&#10;AI-generated content may be incorrect."/>
                    <pic:cNvPicPr/>
                  </pic:nvPicPr>
                  <pic:blipFill rotWithShape="1">
                    <a:blip r:embed="rId68"/>
                    <a:srcRect b="7146"/>
                    <a:stretch/>
                  </pic:blipFill>
                  <pic:spPr bwMode="auto">
                    <a:xfrm>
                      <a:off x="0" y="0"/>
                      <a:ext cx="5486400" cy="1097558"/>
                    </a:xfrm>
                    <a:prstGeom prst="rect">
                      <a:avLst/>
                    </a:prstGeom>
                    <a:ln>
                      <a:noFill/>
                    </a:ln>
                    <a:extLst>
                      <a:ext uri="{53640926-AAD7-44D8-BBD7-CCE9431645EC}">
                        <a14:shadowObscured xmlns:a14="http://schemas.microsoft.com/office/drawing/2010/main"/>
                      </a:ext>
                    </a:extLst>
                  </pic:spPr>
                </pic:pic>
              </a:graphicData>
            </a:graphic>
          </wp:inline>
        </w:drawing>
      </w:r>
    </w:p>
    <w:p w14:paraId="23D60278" w14:textId="09E26A5C" w:rsidR="00E11A5F" w:rsidRDefault="001D5EDE" w:rsidP="004910CE">
      <w:pPr>
        <w:pStyle w:val="Caption"/>
        <w:spacing w:before="0" w:after="0"/>
      </w:pPr>
      <w:bookmarkStart w:id="251" w:name="_Toc197792082"/>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10</w:t>
      </w:r>
      <w:r w:rsidR="00236638">
        <w:fldChar w:fldCharType="end"/>
      </w:r>
      <w:r>
        <w:t>: Optimización de parámetros de los modelos</w:t>
      </w:r>
      <w:bookmarkEnd w:id="251"/>
    </w:p>
    <w:p w14:paraId="5F3609E9" w14:textId="4E48B16A" w:rsidR="006160CF" w:rsidRPr="006160CF" w:rsidRDefault="006160CF" w:rsidP="004910CE">
      <w:pPr>
        <w:jc w:val="center"/>
        <w:rPr>
          <w:rFonts w:ascii="Times" w:hAnsi="Times"/>
          <w:b/>
        </w:rPr>
      </w:pPr>
      <w:r w:rsidRPr="0079124F">
        <w:rPr>
          <w:rFonts w:ascii="Times" w:hAnsi="Times"/>
          <w:b/>
          <w:sz w:val="18"/>
          <w:szCs w:val="18"/>
        </w:rPr>
        <w:t>Fuente: Elaboración propia (2025)</w:t>
      </w:r>
    </w:p>
    <w:p w14:paraId="308C491E" w14:textId="78D4EA2F" w:rsidR="00F11401" w:rsidRPr="0079124F" w:rsidRDefault="00282D50" w:rsidP="00474DC9">
      <w:pPr>
        <w:spacing w:before="120" w:after="120"/>
        <w:jc w:val="both"/>
        <w:rPr>
          <w:sz w:val="23"/>
          <w:szCs w:val="23"/>
        </w:rPr>
      </w:pPr>
      <w:r>
        <w:rPr>
          <w:sz w:val="23"/>
          <w:szCs w:val="23"/>
        </w:rPr>
        <w:t>Pos</w:t>
      </w:r>
      <w:r w:rsidR="000E0F72">
        <w:rPr>
          <w:sz w:val="23"/>
          <w:szCs w:val="23"/>
        </w:rPr>
        <w:t>teriormente los modelos se</w:t>
      </w:r>
      <w:r w:rsidR="00167706" w:rsidRPr="0079124F">
        <w:rPr>
          <w:sz w:val="23"/>
          <w:szCs w:val="23"/>
        </w:rPr>
        <w:t xml:space="preserve"> entren</w:t>
      </w:r>
      <w:r w:rsidR="000E0F72">
        <w:rPr>
          <w:sz w:val="23"/>
          <w:szCs w:val="23"/>
        </w:rPr>
        <w:t>an</w:t>
      </w:r>
      <w:r w:rsidR="00167706" w:rsidRPr="0079124F">
        <w:rPr>
          <w:sz w:val="23"/>
          <w:szCs w:val="23"/>
        </w:rPr>
        <w:t xml:space="preserve"> utilizando el conjunto de datos de entrenamiento (X_train_scaled, y_train). Posteriormente, el rendimiento de cada modelo entrenado se evaluó rigurosamente sobre el conjunto de prueba (X_test_scaled, y_test), que representa datos no vistos durante el entrenamiento. Se calcularon métricas clave de clasificación, incluyendo Accuracy, </w:t>
      </w:r>
      <w:r w:rsidR="00205568" w:rsidRPr="0079124F">
        <w:rPr>
          <w:sz w:val="23"/>
          <w:szCs w:val="23"/>
        </w:rPr>
        <w:t>Precisión</w:t>
      </w:r>
      <w:r w:rsidR="00167706" w:rsidRPr="0079124F">
        <w:rPr>
          <w:sz w:val="23"/>
          <w:szCs w:val="23"/>
        </w:rPr>
        <w:t>, Recall y F1-score (utilizando las versiones ponderadas para manejar adecuadamente el posible desbalance de clases entre estudiantes aprobados y reprobados</w:t>
      </w:r>
      <w:r w:rsidR="002A0C5E" w:rsidRPr="0079124F">
        <w:rPr>
          <w:sz w:val="23"/>
          <w:szCs w:val="23"/>
        </w:rPr>
        <w:t xml:space="preserve"> como se puede ver en la figura 3.</w:t>
      </w:r>
      <w:r w:rsidR="007B1DDD">
        <w:rPr>
          <w:sz w:val="23"/>
          <w:szCs w:val="23"/>
        </w:rPr>
        <w:t>7-11</w:t>
      </w:r>
      <w:r w:rsidR="00167706" w:rsidRPr="0079124F">
        <w:rPr>
          <w:sz w:val="23"/>
          <w:szCs w:val="23"/>
        </w:rPr>
        <w:t>).</w:t>
      </w:r>
    </w:p>
    <w:p w14:paraId="0F38D8D3" w14:textId="77777777" w:rsidR="007B1DDD" w:rsidRDefault="00B60E10" w:rsidP="007B1DDD">
      <w:pPr>
        <w:keepNext/>
        <w:pBdr>
          <w:top w:val="nil"/>
          <w:left w:val="nil"/>
          <w:bottom w:val="nil"/>
          <w:right w:val="nil"/>
          <w:between w:val="nil"/>
        </w:pBdr>
        <w:spacing w:before="120" w:after="120" w:line="240" w:lineRule="auto"/>
        <w:jc w:val="center"/>
      </w:pPr>
      <w:r w:rsidRPr="00B60E10">
        <w:rPr>
          <w:noProof/>
        </w:rPr>
        <w:drawing>
          <wp:inline distT="0" distB="0" distL="0" distR="0" wp14:anchorId="3BAEDB33" wp14:editId="0563EEC2">
            <wp:extent cx="5486400" cy="2956276"/>
            <wp:effectExtent l="0" t="0" r="0" b="0"/>
            <wp:docPr id="300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259" name=""/>
                    <pic:cNvPicPr/>
                  </pic:nvPicPr>
                  <pic:blipFill>
                    <a:blip r:embed="rId69"/>
                    <a:stretch>
                      <a:fillRect/>
                    </a:stretch>
                  </pic:blipFill>
                  <pic:spPr>
                    <a:xfrm>
                      <a:off x="0" y="0"/>
                      <a:ext cx="5486400" cy="2956276"/>
                    </a:xfrm>
                    <a:prstGeom prst="rect">
                      <a:avLst/>
                    </a:prstGeom>
                  </pic:spPr>
                </pic:pic>
              </a:graphicData>
            </a:graphic>
          </wp:inline>
        </w:drawing>
      </w:r>
    </w:p>
    <w:p w14:paraId="7CA5D425" w14:textId="37F5CEF1" w:rsidR="0074130D" w:rsidRPr="0079124F" w:rsidRDefault="007B1DDD" w:rsidP="004910CE">
      <w:pPr>
        <w:pStyle w:val="Caption"/>
        <w:spacing w:before="0" w:after="0"/>
      </w:pPr>
      <w:bookmarkStart w:id="252" w:name="_Toc197792083"/>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11</w:t>
      </w:r>
      <w:r w:rsidR="00236638">
        <w:fldChar w:fldCharType="end"/>
      </w:r>
      <w:r>
        <w:t xml:space="preserve">: </w:t>
      </w:r>
      <w:r w:rsidRPr="002460D4">
        <w:t>Entrenamiento</w:t>
      </w:r>
      <w:r>
        <w:t xml:space="preserve"> de los modelos</w:t>
      </w:r>
      <w:bookmarkEnd w:id="252"/>
    </w:p>
    <w:p w14:paraId="5DB110AF" w14:textId="0CC0F8F5" w:rsidR="00C16E0F" w:rsidRPr="0079124F" w:rsidRDefault="00C16E0F" w:rsidP="004910CE">
      <w:pPr>
        <w:jc w:val="center"/>
        <w:rPr>
          <w:rFonts w:ascii="Times" w:hAnsi="Times"/>
          <w:b/>
        </w:rPr>
      </w:pPr>
      <w:r w:rsidRPr="0079124F">
        <w:rPr>
          <w:rFonts w:ascii="Times" w:hAnsi="Times"/>
          <w:b/>
          <w:sz w:val="18"/>
          <w:szCs w:val="18"/>
        </w:rPr>
        <w:t>Fuente: Elaboración propia (2025)</w:t>
      </w:r>
    </w:p>
    <w:p w14:paraId="2D02FB08" w14:textId="6CC3FD8C" w:rsidR="00A05945" w:rsidRPr="00A05945" w:rsidRDefault="00167706" w:rsidP="00A05945">
      <w:pPr>
        <w:spacing w:before="240"/>
        <w:jc w:val="both"/>
        <w:rPr>
          <w:sz w:val="23"/>
          <w:szCs w:val="23"/>
        </w:rPr>
      </w:pPr>
      <w:r w:rsidRPr="0079124F">
        <w:rPr>
          <w:sz w:val="23"/>
          <w:szCs w:val="23"/>
        </w:rPr>
        <w:t xml:space="preserve">Adicionalmente, se realizó una validación cruzada final (cross_val_score con TimeSeriesSplit) sobre el modelo seleccionado como el mejor para verificar su estabilidad y generalización. Los resultados de la evaluación se visualizaron mediante gráficos comparativos, curvas ROC, curvas </w:t>
      </w:r>
      <w:r w:rsidR="00205568" w:rsidRPr="0079124F">
        <w:rPr>
          <w:sz w:val="23"/>
          <w:szCs w:val="23"/>
        </w:rPr>
        <w:t>Precisión</w:t>
      </w:r>
      <w:r w:rsidRPr="0079124F">
        <w:rPr>
          <w:sz w:val="23"/>
          <w:szCs w:val="23"/>
        </w:rPr>
        <w:t>-Recall y matrices de confusión</w:t>
      </w:r>
      <w:r w:rsidR="009728AD" w:rsidRPr="0079124F">
        <w:rPr>
          <w:sz w:val="23"/>
          <w:szCs w:val="23"/>
        </w:rPr>
        <w:t xml:space="preserve"> (ver figura 3.</w:t>
      </w:r>
      <w:r w:rsidR="00A0288F">
        <w:rPr>
          <w:sz w:val="23"/>
          <w:szCs w:val="23"/>
        </w:rPr>
        <w:t>7-12</w:t>
      </w:r>
      <w:r w:rsidR="009728AD" w:rsidRPr="0079124F">
        <w:rPr>
          <w:sz w:val="23"/>
          <w:szCs w:val="23"/>
        </w:rPr>
        <w:t>)</w:t>
      </w:r>
      <w:r w:rsidRPr="0079124F">
        <w:rPr>
          <w:sz w:val="23"/>
          <w:szCs w:val="23"/>
        </w:rPr>
        <w:t>.</w:t>
      </w:r>
    </w:p>
    <w:p w14:paraId="36ED7684" w14:textId="281AF3AD" w:rsidR="00A0288F" w:rsidRDefault="003E6331" w:rsidP="00A0288F">
      <w:pPr>
        <w:keepNext/>
        <w:pBdr>
          <w:top w:val="nil"/>
          <w:left w:val="nil"/>
          <w:bottom w:val="nil"/>
          <w:right w:val="nil"/>
          <w:between w:val="nil"/>
        </w:pBdr>
        <w:spacing w:before="120" w:after="120" w:line="240" w:lineRule="auto"/>
        <w:jc w:val="center"/>
      </w:pPr>
      <w:r w:rsidRPr="003E6331">
        <w:rPr>
          <w:noProof/>
        </w:rPr>
        <w:lastRenderedPageBreak/>
        <w:drawing>
          <wp:inline distT="0" distB="0" distL="0" distR="0" wp14:anchorId="19D86A05" wp14:editId="06F2B51E">
            <wp:extent cx="5485378" cy="1402080"/>
            <wp:effectExtent l="0" t="0" r="1270" b="7620"/>
            <wp:docPr id="18497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4161" name=""/>
                    <pic:cNvPicPr/>
                  </pic:nvPicPr>
                  <pic:blipFill rotWithShape="1">
                    <a:blip r:embed="rId70"/>
                    <a:srcRect b="5032"/>
                    <a:stretch/>
                  </pic:blipFill>
                  <pic:spPr bwMode="auto">
                    <a:xfrm>
                      <a:off x="0" y="0"/>
                      <a:ext cx="5486400" cy="1402341"/>
                    </a:xfrm>
                    <a:prstGeom prst="rect">
                      <a:avLst/>
                    </a:prstGeom>
                    <a:ln>
                      <a:noFill/>
                    </a:ln>
                    <a:extLst>
                      <a:ext uri="{53640926-AAD7-44D8-BBD7-CCE9431645EC}">
                        <a14:shadowObscured xmlns:a14="http://schemas.microsoft.com/office/drawing/2010/main"/>
                      </a:ext>
                    </a:extLst>
                  </pic:spPr>
                </pic:pic>
              </a:graphicData>
            </a:graphic>
          </wp:inline>
        </w:drawing>
      </w:r>
    </w:p>
    <w:p w14:paraId="0E83082B" w14:textId="306B2BDE" w:rsidR="00A34DEA" w:rsidRPr="0079124F" w:rsidRDefault="00A0288F" w:rsidP="004910CE">
      <w:pPr>
        <w:pStyle w:val="Caption"/>
        <w:spacing w:before="0" w:after="0"/>
      </w:pPr>
      <w:bookmarkStart w:id="253" w:name="_Toc197792084"/>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12</w:t>
      </w:r>
      <w:r w:rsidR="00236638">
        <w:fldChar w:fldCharType="end"/>
      </w:r>
      <w:r>
        <w:t>: Validación cruzada</w:t>
      </w:r>
      <w:bookmarkEnd w:id="253"/>
    </w:p>
    <w:p w14:paraId="40D7EEA9" w14:textId="68FD96CA" w:rsidR="00000BE0" w:rsidRPr="0079124F" w:rsidRDefault="009728AD" w:rsidP="004910CE">
      <w:pPr>
        <w:jc w:val="center"/>
        <w:rPr>
          <w:rFonts w:ascii="Times" w:hAnsi="Times"/>
          <w:b/>
        </w:rPr>
      </w:pPr>
      <w:r w:rsidRPr="0079124F">
        <w:rPr>
          <w:rFonts w:ascii="Times" w:hAnsi="Times"/>
          <w:b/>
          <w:sz w:val="18"/>
          <w:szCs w:val="18"/>
        </w:rPr>
        <w:t>Fuente: Elaboración propia (2025)</w:t>
      </w:r>
    </w:p>
    <w:p w14:paraId="14AFAA11" w14:textId="1F64F997" w:rsidR="00E26555" w:rsidRPr="0079124F" w:rsidRDefault="00647CA3" w:rsidP="00677AF3">
      <w:pPr>
        <w:pStyle w:val="Heading3"/>
        <w:numPr>
          <w:ilvl w:val="2"/>
          <w:numId w:val="7"/>
        </w:numPr>
      </w:pPr>
      <w:bookmarkStart w:id="254" w:name="_Toc197264713"/>
      <w:bookmarkStart w:id="255" w:name="_Toc197264903"/>
      <w:bookmarkStart w:id="256" w:name="_Toc197792019"/>
      <w:r w:rsidRPr="0079124F">
        <w:t>Proyec</w:t>
      </w:r>
      <w:r w:rsidR="00A26E86" w:rsidRPr="0079124F">
        <w:t>tar</w:t>
      </w:r>
      <w:r w:rsidRPr="0079124F">
        <w:t xml:space="preserve"> tendencias futuras</w:t>
      </w:r>
      <w:bookmarkEnd w:id="254"/>
      <w:bookmarkEnd w:id="255"/>
      <w:bookmarkEnd w:id="256"/>
    </w:p>
    <w:p w14:paraId="0320D944" w14:textId="55A60053" w:rsidR="006C020C" w:rsidRPr="0079124F" w:rsidRDefault="00FA2B4E" w:rsidP="00E153ED">
      <w:pPr>
        <w:jc w:val="both"/>
        <w:rPr>
          <w:sz w:val="23"/>
          <w:szCs w:val="23"/>
        </w:rPr>
      </w:pPr>
      <w:r w:rsidRPr="0079124F">
        <w:rPr>
          <w:sz w:val="23"/>
          <w:szCs w:val="23"/>
        </w:rPr>
        <w:t>El modelo predictivo entrenado se utiliza para generar una perspectiva sobre el riesgo de reprobación en el futuro inmediato. Específicamente, se aplica el mejor modelo seleccionado y el escalador ajustado a los datos del último año disponible (df_future). El modelo calcula la probabilidad de que cada estudiante en ese conjunto de datos repruebe en el siguiente periodo académico</w:t>
      </w:r>
      <w:r w:rsidR="00A46665" w:rsidRPr="0079124F">
        <w:rPr>
          <w:sz w:val="23"/>
          <w:szCs w:val="23"/>
        </w:rPr>
        <w:t xml:space="preserve"> </w:t>
      </w:r>
      <w:r w:rsidR="00E2322E" w:rsidRPr="0079124F">
        <w:rPr>
          <w:sz w:val="23"/>
          <w:szCs w:val="23"/>
        </w:rPr>
        <w:t>(ver figura 3.</w:t>
      </w:r>
      <w:r w:rsidR="00A0288F">
        <w:rPr>
          <w:sz w:val="23"/>
          <w:szCs w:val="23"/>
        </w:rPr>
        <w:t>7-13</w:t>
      </w:r>
      <w:r w:rsidR="00E2322E" w:rsidRPr="0079124F">
        <w:rPr>
          <w:sz w:val="23"/>
          <w:szCs w:val="23"/>
        </w:rPr>
        <w:t>)</w:t>
      </w:r>
      <w:r w:rsidRPr="0079124F">
        <w:rPr>
          <w:sz w:val="23"/>
          <w:szCs w:val="23"/>
        </w:rPr>
        <w:t>. Si bien esto no es una proyección de tendencias a largo plazo de la tasa de reprobación general, sí proporciona una "proyección" individualizada del riesgo basada en los patrones aprendidos del pasado y la situación más reciente de cada estudiante.</w:t>
      </w:r>
    </w:p>
    <w:p w14:paraId="1BA54B32" w14:textId="129857A5" w:rsidR="0004497A" w:rsidRPr="0079124F" w:rsidRDefault="007B6BA3" w:rsidP="0004497A">
      <w:pPr>
        <w:keepNext/>
        <w:pBdr>
          <w:top w:val="nil"/>
          <w:left w:val="nil"/>
          <w:bottom w:val="nil"/>
          <w:right w:val="nil"/>
          <w:between w:val="nil"/>
        </w:pBdr>
        <w:spacing w:before="120" w:after="120" w:line="240" w:lineRule="auto"/>
        <w:jc w:val="center"/>
      </w:pPr>
      <w:r w:rsidRPr="007B6BA3">
        <w:rPr>
          <w:noProof/>
        </w:rPr>
        <w:drawing>
          <wp:inline distT="0" distB="0" distL="0" distR="0" wp14:anchorId="79670844" wp14:editId="2659CC88">
            <wp:extent cx="5362575" cy="1890239"/>
            <wp:effectExtent l="0" t="0" r="0" b="0"/>
            <wp:docPr id="2235524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2427" name="Picture 1" descr="A computer screen shot of text&#10;&#10;AI-generated content may be incorrect."/>
                    <pic:cNvPicPr/>
                  </pic:nvPicPr>
                  <pic:blipFill>
                    <a:blip r:embed="rId71"/>
                    <a:stretch>
                      <a:fillRect/>
                    </a:stretch>
                  </pic:blipFill>
                  <pic:spPr>
                    <a:xfrm>
                      <a:off x="0" y="0"/>
                      <a:ext cx="5369825" cy="1892795"/>
                    </a:xfrm>
                    <a:prstGeom prst="rect">
                      <a:avLst/>
                    </a:prstGeom>
                  </pic:spPr>
                </pic:pic>
              </a:graphicData>
            </a:graphic>
          </wp:inline>
        </w:drawing>
      </w:r>
    </w:p>
    <w:p w14:paraId="1C90B987" w14:textId="5D159E14" w:rsidR="00450A80" w:rsidRPr="0079124F" w:rsidRDefault="0004497A" w:rsidP="004910CE">
      <w:pPr>
        <w:pStyle w:val="Caption"/>
        <w:spacing w:before="0" w:after="0"/>
        <w:rPr>
          <w:color w:val="000000"/>
        </w:rPr>
      </w:pPr>
      <w:bookmarkStart w:id="257" w:name="_Toc196569902"/>
      <w:bookmarkStart w:id="258" w:name="_Toc197792085"/>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13</w:t>
      </w:r>
      <w:r w:rsidR="00236638">
        <w:fldChar w:fldCharType="end"/>
      </w:r>
      <w:r w:rsidRPr="0079124F">
        <w:t>: Predicción de reprobados</w:t>
      </w:r>
      <w:bookmarkEnd w:id="257"/>
      <w:bookmarkEnd w:id="258"/>
    </w:p>
    <w:p w14:paraId="4F883670" w14:textId="1BE777B7" w:rsidR="00E83E44" w:rsidRPr="0079124F" w:rsidRDefault="00E83E44" w:rsidP="004910CE">
      <w:pPr>
        <w:jc w:val="center"/>
        <w:rPr>
          <w:rFonts w:ascii="Times" w:hAnsi="Times"/>
          <w:b/>
        </w:rPr>
      </w:pPr>
      <w:r w:rsidRPr="0079124F">
        <w:rPr>
          <w:rFonts w:ascii="Times" w:hAnsi="Times"/>
          <w:b/>
          <w:sz w:val="18"/>
          <w:szCs w:val="18"/>
        </w:rPr>
        <w:t>Fuente: Elaboración propia (2025)</w:t>
      </w:r>
    </w:p>
    <w:p w14:paraId="34077B90" w14:textId="229C9E00" w:rsidR="00647CA3" w:rsidRPr="0079124F" w:rsidRDefault="00045DC7" w:rsidP="00677AF3">
      <w:pPr>
        <w:pStyle w:val="Heading3"/>
        <w:numPr>
          <w:ilvl w:val="2"/>
          <w:numId w:val="7"/>
        </w:numPr>
      </w:pPr>
      <w:bookmarkStart w:id="259" w:name="_Toc197264714"/>
      <w:bookmarkStart w:id="260" w:name="_Toc197264904"/>
      <w:bookmarkStart w:id="261" w:name="_Toc197792020"/>
      <w:r w:rsidRPr="0079124F">
        <w:t>Identifica</w:t>
      </w:r>
      <w:r w:rsidR="00CB52E2" w:rsidRPr="0079124F">
        <w:t>ndo</w:t>
      </w:r>
      <w:r w:rsidRPr="0079124F">
        <w:t xml:space="preserve"> estudiantes en riesgo</w:t>
      </w:r>
      <w:bookmarkEnd w:id="259"/>
      <w:bookmarkEnd w:id="260"/>
      <w:bookmarkEnd w:id="261"/>
    </w:p>
    <w:p w14:paraId="6A6E4973" w14:textId="69DC8583" w:rsidR="004005B4" w:rsidRPr="0079124F" w:rsidRDefault="00E2322E" w:rsidP="00E153ED">
      <w:pPr>
        <w:jc w:val="both"/>
        <w:rPr>
          <w:sz w:val="23"/>
          <w:szCs w:val="23"/>
        </w:rPr>
      </w:pPr>
      <w:r w:rsidRPr="0079124F">
        <w:rPr>
          <w:sz w:val="23"/>
          <w:szCs w:val="23"/>
        </w:rPr>
        <w:t>Utilizando las probabilidades de reprobación proyectadas para cada estudiante en el último año de datos, se procede a identificar aquellos con mayor riesgo. Las probabilidades continuas (entre 0 y 1) se segmentan en categorías discretas de riesgo: 'Bajo', 'Medio', 'Alto' y 'Muy Alto'</w:t>
      </w:r>
      <w:r w:rsidR="009C5F89" w:rsidRPr="0079124F">
        <w:rPr>
          <w:sz w:val="23"/>
          <w:szCs w:val="23"/>
        </w:rPr>
        <w:t xml:space="preserve"> (</w:t>
      </w:r>
      <w:r w:rsidR="0082411C" w:rsidRPr="0079124F">
        <w:rPr>
          <w:sz w:val="23"/>
          <w:szCs w:val="23"/>
        </w:rPr>
        <w:t xml:space="preserve">esta manera de segmentar es bastante usada en estudios sobre </w:t>
      </w:r>
      <w:r w:rsidR="00AB500C" w:rsidRPr="0079124F">
        <w:rPr>
          <w:sz w:val="23"/>
          <w:szCs w:val="23"/>
        </w:rPr>
        <w:t>estudios de rendimiento</w:t>
      </w:r>
      <w:r w:rsidR="4E70CA29" w:rsidRPr="4E70CA29">
        <w:rPr>
          <w:sz w:val="23"/>
          <w:szCs w:val="23"/>
        </w:rPr>
        <w:t>)</w:t>
      </w:r>
      <w:r w:rsidR="001513C0">
        <w:rPr>
          <w:sz w:val="23"/>
          <w:szCs w:val="23"/>
        </w:rPr>
        <w:t xml:space="preserve"> </w:t>
      </w:r>
      <w:sdt>
        <w:sdtPr>
          <w:rPr>
            <w:sz w:val="23"/>
            <w:szCs w:val="23"/>
          </w:rPr>
          <w:id w:val="566624748"/>
          <w:citation/>
        </w:sdtPr>
        <w:sdtContent>
          <w:r w:rsidR="001513C0">
            <w:rPr>
              <w:sz w:val="23"/>
              <w:szCs w:val="23"/>
            </w:rPr>
            <w:fldChar w:fldCharType="begin"/>
          </w:r>
          <w:r w:rsidR="00104B0A">
            <w:rPr>
              <w:sz w:val="23"/>
              <w:szCs w:val="23"/>
            </w:rPr>
            <w:instrText xml:space="preserve">CITATION Kap81 \l 16394 </w:instrText>
          </w:r>
          <w:r w:rsidR="001513C0">
            <w:rPr>
              <w:sz w:val="23"/>
              <w:szCs w:val="23"/>
            </w:rPr>
            <w:fldChar w:fldCharType="separate"/>
          </w:r>
          <w:r w:rsidR="00474DC9" w:rsidRPr="00474DC9">
            <w:rPr>
              <w:noProof/>
              <w:sz w:val="23"/>
              <w:szCs w:val="23"/>
            </w:rPr>
            <w:t>(Kaplan &amp; Garrick, 1981)</w:t>
          </w:r>
          <w:r w:rsidR="001513C0">
            <w:rPr>
              <w:sz w:val="23"/>
              <w:szCs w:val="23"/>
            </w:rPr>
            <w:fldChar w:fldCharType="end"/>
          </w:r>
        </w:sdtContent>
      </w:sdt>
      <w:r w:rsidR="4E70CA29" w:rsidRPr="4E70CA29">
        <w:rPr>
          <w:sz w:val="23"/>
          <w:szCs w:val="23"/>
        </w:rPr>
        <w:t>, utilizando umbrales predefinidos.</w:t>
      </w:r>
      <w:r w:rsidRPr="0079124F">
        <w:rPr>
          <w:sz w:val="23"/>
          <w:szCs w:val="23"/>
        </w:rPr>
        <w:t xml:space="preserve"> Esto facilita la priorización de intervenciones. Se genera un listado (risk_df) que contiene el identificador del estudiante (Codigo Rude), su probabilidad de reprobación predicha y su nivel de riesgo asignado, ordenado de mayor a menor probabilidad</w:t>
      </w:r>
      <w:r w:rsidR="004B7B3B" w:rsidRPr="0079124F">
        <w:rPr>
          <w:sz w:val="23"/>
          <w:szCs w:val="23"/>
        </w:rPr>
        <w:t xml:space="preserve"> como se puede ver en la figura 3</w:t>
      </w:r>
      <w:r w:rsidR="00A0288F">
        <w:rPr>
          <w:sz w:val="23"/>
          <w:szCs w:val="23"/>
        </w:rPr>
        <w:t>.7-</w:t>
      </w:r>
      <w:r w:rsidR="00A0288F">
        <w:rPr>
          <w:sz w:val="23"/>
          <w:szCs w:val="23"/>
        </w:rPr>
        <w:lastRenderedPageBreak/>
        <w:t>14</w:t>
      </w:r>
      <w:r w:rsidRPr="0079124F">
        <w:rPr>
          <w:sz w:val="23"/>
          <w:szCs w:val="23"/>
        </w:rPr>
        <w:t>. Adicionalmente, se generan gráficos para visualizar la distribución de estudiantes entre los diferentes niveles de riesgo, y opcionalmente, desglosados por género o nivel educativo.</w:t>
      </w:r>
    </w:p>
    <w:p w14:paraId="7E147605" w14:textId="03BDC6F3" w:rsidR="0004497A" w:rsidRPr="0079124F" w:rsidRDefault="008A1C54" w:rsidP="0004497A">
      <w:pPr>
        <w:keepNext/>
        <w:pBdr>
          <w:top w:val="nil"/>
          <w:left w:val="nil"/>
          <w:bottom w:val="nil"/>
          <w:right w:val="nil"/>
          <w:between w:val="nil"/>
        </w:pBdr>
        <w:spacing w:before="120" w:after="120" w:line="240" w:lineRule="auto"/>
        <w:jc w:val="center"/>
      </w:pPr>
      <w:r w:rsidRPr="008A1C54">
        <w:rPr>
          <w:noProof/>
        </w:rPr>
        <w:drawing>
          <wp:inline distT="0" distB="0" distL="0" distR="0" wp14:anchorId="2285F86C" wp14:editId="13DDB7F0">
            <wp:extent cx="5486400" cy="1196914"/>
            <wp:effectExtent l="0" t="0" r="0" b="3810"/>
            <wp:docPr id="19181782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8254" name="Picture 1" descr="A computer code with text&#10;&#10;AI-generated content may be incorrect."/>
                    <pic:cNvPicPr/>
                  </pic:nvPicPr>
                  <pic:blipFill>
                    <a:blip r:embed="rId72"/>
                    <a:stretch>
                      <a:fillRect/>
                    </a:stretch>
                  </pic:blipFill>
                  <pic:spPr>
                    <a:xfrm>
                      <a:off x="0" y="0"/>
                      <a:ext cx="5486400" cy="1196914"/>
                    </a:xfrm>
                    <a:prstGeom prst="rect">
                      <a:avLst/>
                    </a:prstGeom>
                  </pic:spPr>
                </pic:pic>
              </a:graphicData>
            </a:graphic>
          </wp:inline>
        </w:drawing>
      </w:r>
    </w:p>
    <w:p w14:paraId="6FF1EE30" w14:textId="26FAB940" w:rsidR="00CB52E2" w:rsidRPr="0079124F" w:rsidRDefault="0004497A" w:rsidP="004910CE">
      <w:pPr>
        <w:pStyle w:val="Caption"/>
        <w:spacing w:before="0" w:after="0"/>
        <w:rPr>
          <w:color w:val="000000"/>
        </w:rPr>
      </w:pPr>
      <w:bookmarkStart w:id="262" w:name="_Toc196569903"/>
      <w:bookmarkStart w:id="263" w:name="_Toc197792086"/>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14</w:t>
      </w:r>
      <w:r w:rsidR="00236638">
        <w:fldChar w:fldCharType="end"/>
      </w:r>
      <w:r w:rsidRPr="0079124F">
        <w:t>: Probabilidades continuas</w:t>
      </w:r>
      <w:bookmarkEnd w:id="262"/>
      <w:bookmarkEnd w:id="263"/>
    </w:p>
    <w:p w14:paraId="03E63F72" w14:textId="3D301C3C" w:rsidR="004B7B3B" w:rsidRPr="0079124F" w:rsidRDefault="004B7B3B" w:rsidP="004910CE">
      <w:pPr>
        <w:jc w:val="center"/>
        <w:rPr>
          <w:rFonts w:ascii="Times" w:hAnsi="Times"/>
          <w:b/>
        </w:rPr>
      </w:pPr>
      <w:r w:rsidRPr="0079124F">
        <w:rPr>
          <w:rFonts w:ascii="Times" w:hAnsi="Times"/>
          <w:b/>
          <w:sz w:val="18"/>
          <w:szCs w:val="18"/>
        </w:rPr>
        <w:t>Fuente: Elaboración propia (2025)</w:t>
      </w:r>
    </w:p>
    <w:p w14:paraId="20371F89" w14:textId="18ECFDCC" w:rsidR="00A96EE2" w:rsidRPr="0079124F" w:rsidRDefault="00045DC7" w:rsidP="008C4F1E">
      <w:pPr>
        <w:pStyle w:val="Heading3"/>
        <w:numPr>
          <w:ilvl w:val="2"/>
          <w:numId w:val="7"/>
        </w:numPr>
      </w:pPr>
      <w:bookmarkStart w:id="264" w:name="_Toc197264715"/>
      <w:bookmarkStart w:id="265" w:name="_Toc197264905"/>
      <w:bookmarkStart w:id="266" w:name="_Toc197792021"/>
      <w:r w:rsidRPr="0079124F">
        <w:t>P</w:t>
      </w:r>
      <w:r w:rsidR="007F1641" w:rsidRPr="0079124F">
        <w:t>erfiles de intervención</w:t>
      </w:r>
      <w:bookmarkEnd w:id="264"/>
      <w:bookmarkEnd w:id="265"/>
      <w:bookmarkEnd w:id="266"/>
    </w:p>
    <w:p w14:paraId="63D12AED" w14:textId="75E62197" w:rsidR="00045DC7" w:rsidRPr="0079124F" w:rsidRDefault="00AF588E" w:rsidP="00E153ED">
      <w:pPr>
        <w:jc w:val="both"/>
        <w:rPr>
          <w:sz w:val="23"/>
          <w:szCs w:val="23"/>
        </w:rPr>
      </w:pPr>
      <w:r w:rsidRPr="0079124F">
        <w:rPr>
          <w:sz w:val="23"/>
          <w:szCs w:val="23"/>
        </w:rPr>
        <w:t>Para facilitar acciones pedagógicas proactivas, se generan perfiles más detallados para un número determinado (</w:t>
      </w:r>
      <w:r w:rsidR="007D4084" w:rsidRPr="0079124F">
        <w:rPr>
          <w:sz w:val="23"/>
          <w:szCs w:val="23"/>
        </w:rPr>
        <w:t>top 5</w:t>
      </w:r>
      <w:r w:rsidRPr="0079124F">
        <w:rPr>
          <w:sz w:val="23"/>
          <w:szCs w:val="23"/>
        </w:rPr>
        <w:t>) de los estudiantes identificados con riesgo 'Alto' o 'Muy Alto'. Estos perfiles van más allá de la simple probabilidad de riesgo, incorporando información contextual relevante del último año (como el promedio obtenido), métricas históricas clave (reprobaciones acumuladas, años en sistema), una comparación de su rendimiento con el promedio de su curso/nivel, una lista de posibles factores de riesgo identificados heurísticamente y un conjunto de intervenciones recomendadas específicas para esos factores</w:t>
      </w:r>
      <w:r w:rsidR="00C61E5D" w:rsidRPr="0079124F">
        <w:rPr>
          <w:sz w:val="23"/>
          <w:szCs w:val="23"/>
        </w:rPr>
        <w:t xml:space="preserve"> (esto mismo </w:t>
      </w:r>
      <w:r w:rsidR="001E79E2" w:rsidRPr="0079124F">
        <w:rPr>
          <w:sz w:val="23"/>
          <w:szCs w:val="23"/>
        </w:rPr>
        <w:t>acordado con la director</w:t>
      </w:r>
      <w:r w:rsidR="00617E1F" w:rsidRPr="0079124F">
        <w:rPr>
          <w:sz w:val="23"/>
          <w:szCs w:val="23"/>
        </w:rPr>
        <w:t xml:space="preserve">a y con </w:t>
      </w:r>
      <w:r w:rsidR="003A0A11" w:rsidRPr="0079124F">
        <w:rPr>
          <w:sz w:val="23"/>
          <w:szCs w:val="23"/>
        </w:rPr>
        <w:t>la revisión de la psicóloga de la defensoría de la niñez y adolescencia de la comunidad)</w:t>
      </w:r>
      <w:r w:rsidRPr="0079124F">
        <w:rPr>
          <w:sz w:val="23"/>
          <w:szCs w:val="23"/>
        </w:rPr>
        <w:t xml:space="preserve">. El objetivo es proporcionar a los </w:t>
      </w:r>
      <w:r w:rsidR="00916B5D" w:rsidRPr="0079124F">
        <w:rPr>
          <w:sz w:val="23"/>
          <w:szCs w:val="23"/>
        </w:rPr>
        <w:t>profesores</w:t>
      </w:r>
      <w:r w:rsidRPr="0079124F">
        <w:rPr>
          <w:sz w:val="23"/>
          <w:szCs w:val="23"/>
        </w:rPr>
        <w:t xml:space="preserve"> una visión más completa de la situación del estudiante para guiar la intervención.</w:t>
      </w:r>
    </w:p>
    <w:p w14:paraId="6A6966EC" w14:textId="50A5DFD0" w:rsidR="00CC51A2" w:rsidRPr="0079124F" w:rsidRDefault="00981F3E" w:rsidP="008C4F1E">
      <w:pPr>
        <w:pStyle w:val="Heading3"/>
        <w:numPr>
          <w:ilvl w:val="2"/>
          <w:numId w:val="7"/>
        </w:numPr>
      </w:pPr>
      <w:bookmarkStart w:id="267" w:name="_Toc197264716"/>
      <w:bookmarkStart w:id="268" w:name="_Toc197264906"/>
      <w:bookmarkStart w:id="269" w:name="_Toc197792022"/>
      <w:r w:rsidRPr="0079124F">
        <w:t xml:space="preserve">Identificar </w:t>
      </w:r>
      <w:r w:rsidR="008C5108" w:rsidRPr="0079124F">
        <w:t>factores de riesgo</w:t>
      </w:r>
      <w:bookmarkEnd w:id="267"/>
      <w:bookmarkEnd w:id="268"/>
      <w:bookmarkEnd w:id="269"/>
    </w:p>
    <w:p w14:paraId="3B585415" w14:textId="2E6E9C2C" w:rsidR="00BE7CC5" w:rsidRPr="0079124F" w:rsidRDefault="00D6786B" w:rsidP="00E153ED">
      <w:pPr>
        <w:jc w:val="both"/>
        <w:rPr>
          <w:sz w:val="23"/>
          <w:szCs w:val="23"/>
        </w:rPr>
      </w:pPr>
      <w:r w:rsidRPr="0079124F">
        <w:rPr>
          <w:sz w:val="23"/>
          <w:szCs w:val="23"/>
        </w:rPr>
        <w:t>Para comprender mejor por qué un estudiante es clasificado como de alto riesgo, se implementó un sistema heurístico que analiza su perfil individual. Esta función (_identify_risk_factors) revisa características clave como el historial de reprobaciones acumuladas, si su promedio del último año está por debajo de un umbral crítico (</w:t>
      </w:r>
      <w:r w:rsidR="00952B26">
        <w:rPr>
          <w:sz w:val="23"/>
          <w:szCs w:val="23"/>
        </w:rPr>
        <w:t>&lt;</w:t>
      </w:r>
      <w:r w:rsidRPr="0079124F">
        <w:rPr>
          <w:sz w:val="23"/>
          <w:szCs w:val="23"/>
        </w:rPr>
        <w:t>70), si su rendimiento ha sido muy inestable (alta volatilidad), o si su desempeño está significativamente por debajo del promedio de su curso</w:t>
      </w:r>
      <w:r w:rsidR="005E1001" w:rsidRPr="0079124F">
        <w:rPr>
          <w:sz w:val="23"/>
          <w:szCs w:val="23"/>
        </w:rPr>
        <w:t xml:space="preserve"> como se puede apreciar en la figura</w:t>
      </w:r>
      <w:r w:rsidR="00BC0EC7" w:rsidRPr="0079124F">
        <w:rPr>
          <w:sz w:val="23"/>
          <w:szCs w:val="23"/>
        </w:rPr>
        <w:t xml:space="preserve"> 3.</w:t>
      </w:r>
      <w:r w:rsidR="00A0288F">
        <w:rPr>
          <w:sz w:val="23"/>
          <w:szCs w:val="23"/>
        </w:rPr>
        <w:t>7-15</w:t>
      </w:r>
      <w:r w:rsidRPr="0079124F">
        <w:rPr>
          <w:sz w:val="23"/>
          <w:szCs w:val="23"/>
        </w:rPr>
        <w:t>. Se genera una lista legible de estos factores identificados para cada estudiante de alto riesgo. Complementariamente, el análisis de importancia de características (feature importance) derivado de los modelos de árbol (como Random Forest, XGBoost) proporciona una visión global de qué variables tienen mayor poder predictivo sobre la reprobación en general.</w:t>
      </w:r>
    </w:p>
    <w:p w14:paraId="626E6957" w14:textId="4FCA81C5" w:rsidR="0004497A" w:rsidRPr="0079124F" w:rsidRDefault="00F33B6A" w:rsidP="0004497A">
      <w:pPr>
        <w:keepNext/>
        <w:pBdr>
          <w:top w:val="nil"/>
          <w:left w:val="nil"/>
          <w:bottom w:val="nil"/>
          <w:right w:val="nil"/>
          <w:between w:val="nil"/>
        </w:pBdr>
        <w:spacing w:before="120" w:after="120" w:line="240" w:lineRule="auto"/>
        <w:jc w:val="center"/>
      </w:pPr>
      <w:r w:rsidRPr="00F33B6A">
        <w:rPr>
          <w:noProof/>
        </w:rPr>
        <w:lastRenderedPageBreak/>
        <w:drawing>
          <wp:inline distT="0" distB="0" distL="0" distR="0" wp14:anchorId="26E153C9" wp14:editId="3AFB2F28">
            <wp:extent cx="4852072" cy="3246120"/>
            <wp:effectExtent l="0" t="0" r="5715" b="0"/>
            <wp:docPr id="16731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4580" name=""/>
                    <pic:cNvPicPr/>
                  </pic:nvPicPr>
                  <pic:blipFill>
                    <a:blip r:embed="rId73"/>
                    <a:stretch>
                      <a:fillRect/>
                    </a:stretch>
                  </pic:blipFill>
                  <pic:spPr>
                    <a:xfrm>
                      <a:off x="0" y="0"/>
                      <a:ext cx="4869707" cy="3257918"/>
                    </a:xfrm>
                    <a:prstGeom prst="rect">
                      <a:avLst/>
                    </a:prstGeom>
                  </pic:spPr>
                </pic:pic>
              </a:graphicData>
            </a:graphic>
          </wp:inline>
        </w:drawing>
      </w:r>
    </w:p>
    <w:p w14:paraId="1FFC4E58" w14:textId="7E804A83" w:rsidR="00444AB8" w:rsidRPr="0079124F" w:rsidRDefault="0004497A" w:rsidP="004910CE">
      <w:pPr>
        <w:pStyle w:val="Caption"/>
        <w:spacing w:before="0" w:after="0"/>
        <w:rPr>
          <w:color w:val="000000"/>
        </w:rPr>
      </w:pPr>
      <w:bookmarkStart w:id="270" w:name="_Toc196569904"/>
      <w:bookmarkStart w:id="271" w:name="_Toc197792087"/>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15</w:t>
      </w:r>
      <w:r w:rsidR="00236638">
        <w:fldChar w:fldCharType="end"/>
      </w:r>
      <w:r w:rsidRPr="0079124F">
        <w:t>: Factores de riesgo</w:t>
      </w:r>
      <w:bookmarkEnd w:id="270"/>
      <w:bookmarkEnd w:id="271"/>
    </w:p>
    <w:p w14:paraId="342DB436" w14:textId="5E122500" w:rsidR="00F57903" w:rsidRPr="0079124F" w:rsidRDefault="00F57903"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4E797845" w14:textId="4B56EFD4" w:rsidR="008C5108" w:rsidRPr="0079124F" w:rsidRDefault="00416873" w:rsidP="00E62CB5">
      <w:pPr>
        <w:pStyle w:val="Heading3"/>
        <w:numPr>
          <w:ilvl w:val="2"/>
          <w:numId w:val="7"/>
        </w:numPr>
      </w:pPr>
      <w:bookmarkStart w:id="272" w:name="_Toc197264717"/>
      <w:bookmarkStart w:id="273" w:name="_Toc197264907"/>
      <w:bookmarkStart w:id="274" w:name="_Toc197792023"/>
      <w:r w:rsidRPr="0079124F">
        <w:t>Guardado de resultados</w:t>
      </w:r>
      <w:bookmarkEnd w:id="272"/>
      <w:bookmarkEnd w:id="273"/>
      <w:bookmarkEnd w:id="274"/>
    </w:p>
    <w:p w14:paraId="431624FB" w14:textId="0E4BDF0F" w:rsidR="00A60810" w:rsidRPr="0079124F" w:rsidRDefault="00366774" w:rsidP="00E153ED">
      <w:pPr>
        <w:jc w:val="both"/>
        <w:rPr>
          <w:sz w:val="23"/>
          <w:szCs w:val="23"/>
        </w:rPr>
      </w:pPr>
      <w:r w:rsidRPr="0079124F">
        <w:rPr>
          <w:sz w:val="23"/>
          <w:szCs w:val="23"/>
        </w:rPr>
        <w:t>Todos los artefactos y resultados importantes generados durante el pipeline se guardan para su posterior análisis, reporte y uso. Esto incluye: un archivo de log (student_analysis.log) que registra el flujo de ejecución, advertencias y errores; las diversas visualizaciones generadas (comparación de modelos, curvas ROC/PR, matrices de confusión, distribución de riesgo) guardadas como archivos de imagen (PNG); la tabla de datos preprocesada y lista para modelar (tabla_minable.csv, si se sigue ese paso del flujo completo); y fundamentalmente, los resultados finales de la predicción, como el listado de estudiantes en riesgo con sus probabilidades y niveles (risk_df) y las predicciones completas (full_predictions_df), típicamente guardados en formato Excel o CSV. Adicionalmente, se contempla la posibilidad de guardar el objeto del modelo entrenado final y el objeto escalador (scaler) para poder reutilizarlos en futuras predicciones sin necesidad de reentrenar.</w:t>
      </w:r>
    </w:p>
    <w:p w14:paraId="1F1D1B12" w14:textId="11116162" w:rsidR="00655BA6" w:rsidRPr="0079124F" w:rsidRDefault="009D6AAC" w:rsidP="00A0288F">
      <w:pPr>
        <w:pStyle w:val="Heading3"/>
        <w:numPr>
          <w:ilvl w:val="2"/>
          <w:numId w:val="7"/>
        </w:numPr>
      </w:pPr>
      <w:bookmarkStart w:id="275" w:name="_Toc197792024"/>
      <w:r>
        <w:t>Ejecución de</w:t>
      </w:r>
      <w:r w:rsidR="006263DA">
        <w:t xml:space="preserve"> las predicciones</w:t>
      </w:r>
      <w:bookmarkEnd w:id="275"/>
    </w:p>
    <w:p w14:paraId="19DB43A3" w14:textId="6834255B" w:rsidR="00655BA6" w:rsidRPr="0079124F" w:rsidRDefault="00655BA6" w:rsidP="00E153ED">
      <w:pPr>
        <w:jc w:val="both"/>
        <w:rPr>
          <w:sz w:val="23"/>
          <w:szCs w:val="23"/>
        </w:rPr>
      </w:pPr>
      <w:r w:rsidRPr="0079124F">
        <w:rPr>
          <w:sz w:val="23"/>
          <w:szCs w:val="23"/>
        </w:rPr>
        <w:t xml:space="preserve">Para esta parte, </w:t>
      </w:r>
      <w:r w:rsidR="00447795" w:rsidRPr="0079124F">
        <w:rPr>
          <w:sz w:val="23"/>
          <w:szCs w:val="23"/>
        </w:rPr>
        <w:t>usaremos el método main(), este ejecuta todas las funciones creadas para realizar las predicciones como podemos apreciar en la figura 3.</w:t>
      </w:r>
      <w:r w:rsidR="009D6AAC">
        <w:rPr>
          <w:sz w:val="23"/>
          <w:szCs w:val="23"/>
        </w:rPr>
        <w:t>7-16</w:t>
      </w:r>
      <w:r w:rsidR="007102A2">
        <w:rPr>
          <w:sz w:val="23"/>
          <w:szCs w:val="23"/>
        </w:rPr>
        <w:t>.</w:t>
      </w:r>
      <w:r w:rsidR="005D6BC7">
        <w:rPr>
          <w:sz w:val="23"/>
          <w:szCs w:val="23"/>
        </w:rPr>
        <w:t xml:space="preserve"> Esta función principal main tiene como salida archivos como las predicciones en top 10</w:t>
      </w:r>
      <w:r w:rsidR="00F105BC">
        <w:rPr>
          <w:sz w:val="23"/>
          <w:szCs w:val="23"/>
        </w:rPr>
        <w:t>, las predicciones completas y los gráficos del mejor modelo</w:t>
      </w:r>
      <w:r w:rsidR="00592183">
        <w:rPr>
          <w:sz w:val="23"/>
          <w:szCs w:val="23"/>
        </w:rPr>
        <w:t>.</w:t>
      </w:r>
    </w:p>
    <w:p w14:paraId="1DE711FA" w14:textId="77777777" w:rsidR="009D6AAC" w:rsidRDefault="00264CF8" w:rsidP="009D6AAC">
      <w:pPr>
        <w:keepNext/>
        <w:pBdr>
          <w:top w:val="nil"/>
          <w:left w:val="nil"/>
          <w:bottom w:val="nil"/>
          <w:right w:val="nil"/>
          <w:between w:val="nil"/>
        </w:pBdr>
        <w:spacing w:before="120" w:after="120" w:line="240" w:lineRule="auto"/>
        <w:jc w:val="center"/>
      </w:pPr>
      <w:r w:rsidRPr="0079124F">
        <w:rPr>
          <w:b/>
          <w:noProof/>
          <w:color w:val="000000"/>
          <w:sz w:val="18"/>
          <w:szCs w:val="18"/>
        </w:rPr>
        <w:lastRenderedPageBreak/>
        <w:drawing>
          <wp:inline distT="0" distB="0" distL="0" distR="0" wp14:anchorId="45193F5F" wp14:editId="02F67CA2">
            <wp:extent cx="5212080" cy="834325"/>
            <wp:effectExtent l="0" t="0" r="0" b="4445"/>
            <wp:docPr id="1105610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0151" name="Picture 1" descr="A screenshot of a computer&#10;&#10;AI-generated content may be incorrect."/>
                    <pic:cNvPicPr/>
                  </pic:nvPicPr>
                  <pic:blipFill>
                    <a:blip r:embed="rId74"/>
                    <a:stretch>
                      <a:fillRect/>
                    </a:stretch>
                  </pic:blipFill>
                  <pic:spPr>
                    <a:xfrm>
                      <a:off x="0" y="0"/>
                      <a:ext cx="5212080" cy="834325"/>
                    </a:xfrm>
                    <a:prstGeom prst="rect">
                      <a:avLst/>
                    </a:prstGeom>
                  </pic:spPr>
                </pic:pic>
              </a:graphicData>
            </a:graphic>
          </wp:inline>
        </w:drawing>
      </w:r>
    </w:p>
    <w:p w14:paraId="0D4D3A39" w14:textId="6FDC686C" w:rsidR="0004497A" w:rsidRPr="0079124F" w:rsidRDefault="009D6AAC" w:rsidP="004910CE">
      <w:pPr>
        <w:pStyle w:val="Caption"/>
        <w:spacing w:before="0" w:after="0"/>
      </w:pPr>
      <w:bookmarkStart w:id="276" w:name="_Toc197792088"/>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16</w:t>
      </w:r>
      <w:r w:rsidR="00236638">
        <w:fldChar w:fldCharType="end"/>
      </w:r>
      <w:r>
        <w:t>: Ejecución de la predicción</w:t>
      </w:r>
      <w:bookmarkEnd w:id="276"/>
    </w:p>
    <w:p w14:paraId="59754DE6" w14:textId="39DA3694" w:rsidR="00A60810" w:rsidRPr="00A10095" w:rsidRDefault="00660BD0"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BF6F21B" w14:textId="2018428D" w:rsidR="00AC28A4" w:rsidRDefault="00A10095" w:rsidP="00AC28A4">
      <w:pPr>
        <w:pStyle w:val="Heading2"/>
        <w:numPr>
          <w:ilvl w:val="1"/>
          <w:numId w:val="7"/>
        </w:numPr>
      </w:pPr>
      <w:bookmarkStart w:id="277" w:name="_Toc197792025"/>
      <w:r>
        <w:t xml:space="preserve">Generar un archivo </w:t>
      </w:r>
      <w:r w:rsidR="4E70CA29">
        <w:t xml:space="preserve">CSV </w:t>
      </w:r>
      <w:r>
        <w:t>con la lista de estudiantes con mayor probabilidad de reprobar</w:t>
      </w:r>
      <w:bookmarkEnd w:id="277"/>
    </w:p>
    <w:p w14:paraId="30432EB8" w14:textId="2EEF1761" w:rsidR="00AC28A4" w:rsidRDefault="00454977" w:rsidP="000324A7">
      <w:pPr>
        <w:spacing w:before="120" w:after="120"/>
      </w:pPr>
      <w:r>
        <w:t>Como salida final</w:t>
      </w:r>
      <w:r w:rsidR="00F82359">
        <w:t xml:space="preserve"> se tendrá un archivo en formato </w:t>
      </w:r>
      <w:r w:rsidR="4E70CA29">
        <w:t>CSV</w:t>
      </w:r>
      <w:r w:rsidR="00F82359">
        <w:t xml:space="preserve"> con el nombre de los estudiantes y la probabilidad que estos tienen de reprobar, se tomará en esta lista el top 10</w:t>
      </w:r>
      <w:r w:rsidR="007F5D18">
        <w:t xml:space="preserve"> según el mejor modelo seleccionado</w:t>
      </w:r>
      <w:r w:rsidR="000537BF">
        <w:t xml:space="preserve"> para</w:t>
      </w:r>
      <w:r w:rsidR="008502A6">
        <w:t xml:space="preserve"> su posterior análisis como vemos en la figura 3.8-1.</w:t>
      </w:r>
    </w:p>
    <w:p w14:paraId="57100269" w14:textId="77777777" w:rsidR="000324A7" w:rsidRDefault="000324A7" w:rsidP="000324A7">
      <w:pPr>
        <w:keepNext/>
        <w:spacing w:before="120" w:after="120"/>
        <w:jc w:val="center"/>
      </w:pPr>
      <w:r w:rsidRPr="000324A7">
        <w:rPr>
          <w:noProof/>
        </w:rPr>
        <w:drawing>
          <wp:inline distT="0" distB="0" distL="0" distR="0" wp14:anchorId="61FA3B51" wp14:editId="03A12BDE">
            <wp:extent cx="5486400" cy="1224918"/>
            <wp:effectExtent l="0" t="0" r="0" b="0"/>
            <wp:docPr id="175368487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4875" name="Picture 1" descr="A close-up of a computer code&#10;&#10;AI-generated content may be incorrect."/>
                    <pic:cNvPicPr/>
                  </pic:nvPicPr>
                  <pic:blipFill>
                    <a:blip r:embed="rId75"/>
                    <a:stretch>
                      <a:fillRect/>
                    </a:stretch>
                  </pic:blipFill>
                  <pic:spPr>
                    <a:xfrm>
                      <a:off x="0" y="0"/>
                      <a:ext cx="5486400" cy="1224918"/>
                    </a:xfrm>
                    <a:prstGeom prst="rect">
                      <a:avLst/>
                    </a:prstGeom>
                  </pic:spPr>
                </pic:pic>
              </a:graphicData>
            </a:graphic>
          </wp:inline>
        </w:drawing>
      </w:r>
    </w:p>
    <w:p w14:paraId="7FAD4BD5" w14:textId="0E265072" w:rsidR="000324A7" w:rsidRDefault="000324A7" w:rsidP="004910CE">
      <w:pPr>
        <w:pStyle w:val="Caption"/>
        <w:spacing w:before="0" w:after="0"/>
      </w:pPr>
      <w:bookmarkStart w:id="278" w:name="_Toc197792089"/>
      <w:r>
        <w:t xml:space="preserve">Figura </w:t>
      </w:r>
      <w:r w:rsidR="00236638">
        <w:fldChar w:fldCharType="begin"/>
      </w:r>
      <w:r w:rsidR="00236638">
        <w:instrText xml:space="preserve"> STYLEREF 2 \s </w:instrText>
      </w:r>
      <w:r w:rsidR="00236638">
        <w:fldChar w:fldCharType="separate"/>
      </w:r>
      <w:r w:rsidR="007715CD">
        <w:rPr>
          <w:noProof/>
        </w:rPr>
        <w:t>3.8</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Exportando resultados a csv</w:t>
      </w:r>
      <w:bookmarkEnd w:id="278"/>
    </w:p>
    <w:p w14:paraId="36433320" w14:textId="77777777" w:rsidR="000324A7" w:rsidRPr="00A10095" w:rsidRDefault="000324A7"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F117285" w14:textId="5714AF83" w:rsidR="000324A7" w:rsidRPr="000324A7" w:rsidRDefault="000324A7" w:rsidP="000324A7">
      <w:pPr>
        <w:sectPr w:rsidR="000324A7" w:rsidRPr="000324A7">
          <w:headerReference w:type="default" r:id="rId76"/>
          <w:pgSz w:w="12242" w:h="15842"/>
          <w:pgMar w:top="1699" w:right="1440" w:bottom="1699" w:left="1584" w:header="720" w:footer="720" w:gutter="0"/>
          <w:cols w:space="720"/>
        </w:sectPr>
      </w:pPr>
    </w:p>
    <w:p w14:paraId="0B633E39" w14:textId="77777777" w:rsidR="00A60810" w:rsidRPr="0079124F" w:rsidRDefault="00424BE6" w:rsidP="009026C4">
      <w:pPr>
        <w:pStyle w:val="Heading1"/>
        <w:numPr>
          <w:ilvl w:val="0"/>
          <w:numId w:val="7"/>
        </w:numPr>
        <w:spacing w:before="240" w:after="240" w:line="288" w:lineRule="auto"/>
      </w:pPr>
      <w:bookmarkStart w:id="279" w:name="_Toc197264722"/>
      <w:bookmarkStart w:id="280" w:name="_Toc197264912"/>
      <w:bookmarkStart w:id="281" w:name="_Toc197792026"/>
      <w:r w:rsidRPr="0079124F">
        <w:lastRenderedPageBreak/>
        <w:t>Análisis de Resultados y Discusión</w:t>
      </w:r>
      <w:bookmarkEnd w:id="279"/>
      <w:bookmarkEnd w:id="280"/>
      <w:bookmarkEnd w:id="281"/>
    </w:p>
    <w:p w14:paraId="19AB8B82" w14:textId="10F31284" w:rsidR="00A60810" w:rsidRPr="0079124F" w:rsidRDefault="00CC737D">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En esta etapa </w:t>
      </w:r>
      <w:r w:rsidR="00B57F54" w:rsidRPr="0079124F">
        <w:rPr>
          <w:rFonts w:eastAsia="Garamond" w:cs="Garamond"/>
          <w:color w:val="000000"/>
          <w:sz w:val="23"/>
          <w:szCs w:val="23"/>
        </w:rPr>
        <w:t xml:space="preserve">se </w:t>
      </w:r>
      <w:r w:rsidR="0047526B" w:rsidRPr="0079124F">
        <w:rPr>
          <w:rFonts w:eastAsia="Garamond" w:cs="Garamond"/>
          <w:color w:val="000000"/>
          <w:sz w:val="23"/>
          <w:szCs w:val="23"/>
        </w:rPr>
        <w:t>evalúa</w:t>
      </w:r>
      <w:r w:rsidR="00B57F54" w:rsidRPr="0079124F">
        <w:rPr>
          <w:rFonts w:eastAsia="Garamond" w:cs="Garamond"/>
          <w:color w:val="000000"/>
          <w:sz w:val="23"/>
          <w:szCs w:val="23"/>
        </w:rPr>
        <w:t xml:space="preserve"> la efectividad del mejor modelo</w:t>
      </w:r>
      <w:r w:rsidR="00D2412E" w:rsidRPr="0079124F">
        <w:rPr>
          <w:rFonts w:eastAsia="Garamond" w:cs="Garamond"/>
          <w:color w:val="000000"/>
          <w:sz w:val="23"/>
          <w:szCs w:val="23"/>
        </w:rPr>
        <w:t xml:space="preserve"> frente a otros estudios, se hace énfasis en diferentes analíticas </w:t>
      </w:r>
      <w:r w:rsidR="00247326" w:rsidRPr="0079124F">
        <w:rPr>
          <w:rFonts w:eastAsia="Garamond" w:cs="Garamond"/>
          <w:color w:val="000000"/>
          <w:sz w:val="23"/>
          <w:szCs w:val="23"/>
        </w:rPr>
        <w:t>como ser: analítica descriptiva, analítica diagnostica y analítica predictiva</w:t>
      </w:r>
      <w:r w:rsidR="00A62953" w:rsidRPr="0079124F">
        <w:rPr>
          <w:rFonts w:eastAsia="Garamond" w:cs="Garamond"/>
          <w:color w:val="000000"/>
          <w:sz w:val="23"/>
          <w:szCs w:val="23"/>
        </w:rPr>
        <w:t xml:space="preserve">, esto con el fin de cumplir </w:t>
      </w:r>
      <w:r w:rsidR="00D21F88" w:rsidRPr="0079124F">
        <w:rPr>
          <w:rFonts w:eastAsia="Garamond" w:cs="Garamond"/>
          <w:color w:val="000000"/>
          <w:sz w:val="23"/>
          <w:szCs w:val="23"/>
        </w:rPr>
        <w:t>los objetivos específicos</w:t>
      </w:r>
      <w:r w:rsidR="00247326" w:rsidRPr="0079124F">
        <w:rPr>
          <w:rFonts w:eastAsia="Garamond" w:cs="Garamond"/>
          <w:color w:val="000000"/>
          <w:sz w:val="23"/>
          <w:szCs w:val="23"/>
        </w:rPr>
        <w:t>.</w:t>
      </w:r>
    </w:p>
    <w:p w14:paraId="4E973B5D" w14:textId="7E2001C0" w:rsidR="00B52382" w:rsidRPr="0079124F" w:rsidRDefault="00B52382">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Estos resultados servirán para actuar </w:t>
      </w:r>
      <w:r w:rsidR="0047526B" w:rsidRPr="0079124F">
        <w:rPr>
          <w:rFonts w:eastAsia="Garamond" w:cs="Garamond"/>
          <w:color w:val="000000"/>
          <w:sz w:val="23"/>
          <w:szCs w:val="23"/>
        </w:rPr>
        <w:t>tempranamente en casos de riesgo de reprobación del/la estudiante</w:t>
      </w:r>
      <w:r w:rsidR="0052431F" w:rsidRPr="0079124F">
        <w:rPr>
          <w:rFonts w:eastAsia="Garamond" w:cs="Garamond"/>
          <w:color w:val="000000"/>
          <w:sz w:val="23"/>
          <w:szCs w:val="23"/>
        </w:rPr>
        <w:t>, teniendo en cuenta su historial calificativo</w:t>
      </w:r>
      <w:r w:rsidR="00A62953" w:rsidRPr="0079124F">
        <w:rPr>
          <w:rFonts w:eastAsia="Garamond" w:cs="Garamond"/>
          <w:color w:val="000000"/>
          <w:sz w:val="23"/>
          <w:szCs w:val="23"/>
        </w:rPr>
        <w:t>.</w:t>
      </w:r>
    </w:p>
    <w:p w14:paraId="1CD5BADA" w14:textId="7B3B8D5C" w:rsidR="006F79C0" w:rsidRPr="0079124F" w:rsidRDefault="00424BE6" w:rsidP="006F79C0">
      <w:pPr>
        <w:pStyle w:val="Heading2"/>
        <w:numPr>
          <w:ilvl w:val="1"/>
          <w:numId w:val="7"/>
        </w:numPr>
        <w:ind w:left="709" w:hanging="709"/>
      </w:pPr>
      <w:bookmarkStart w:id="282" w:name="_Toc197264723"/>
      <w:bookmarkStart w:id="283" w:name="_Toc197264913"/>
      <w:bookmarkStart w:id="284" w:name="_Toc197792027"/>
      <w:r w:rsidRPr="0079124F">
        <w:t xml:space="preserve">Resultados </w:t>
      </w:r>
      <w:r w:rsidR="00AA23CE" w:rsidRPr="0079124F">
        <w:t>y análisis</w:t>
      </w:r>
      <w:r w:rsidR="00A02557" w:rsidRPr="0079124F">
        <w:t xml:space="preserve"> </w:t>
      </w:r>
      <w:r w:rsidR="004357AC" w:rsidRPr="0079124F">
        <w:t xml:space="preserve">de </w:t>
      </w:r>
      <w:bookmarkEnd w:id="282"/>
      <w:bookmarkEnd w:id="283"/>
      <w:r w:rsidR="002627E3">
        <w:t>Recolectar, consolidar y preprocesar datos</w:t>
      </w:r>
      <w:r w:rsidR="003E6E8F">
        <w:t xml:space="preserve"> históricos desde el año 2015 al 2025</w:t>
      </w:r>
      <w:bookmarkEnd w:id="284"/>
    </w:p>
    <w:p w14:paraId="29F5BC8A" w14:textId="67393F7E" w:rsidR="00E937D1" w:rsidRDefault="00F579C8" w:rsidP="00E153ED">
      <w:pPr>
        <w:spacing w:before="240"/>
        <w:jc w:val="both"/>
        <w:rPr>
          <w:sz w:val="23"/>
          <w:szCs w:val="23"/>
        </w:rPr>
      </w:pPr>
      <w:r w:rsidRPr="0079124F">
        <w:rPr>
          <w:sz w:val="23"/>
          <w:szCs w:val="23"/>
        </w:rPr>
        <w:t xml:space="preserve">Se recolectaron registros de calificaciones </w:t>
      </w:r>
      <w:r w:rsidR="0095052A" w:rsidRPr="0079124F">
        <w:rPr>
          <w:sz w:val="23"/>
          <w:szCs w:val="23"/>
        </w:rPr>
        <w:t>anuales finales de estudiantes</w:t>
      </w:r>
      <w:r w:rsidR="00BD6A47" w:rsidRPr="0079124F">
        <w:rPr>
          <w:sz w:val="23"/>
          <w:szCs w:val="23"/>
        </w:rPr>
        <w:t xml:space="preserve"> de la Unidad Educativa San José Obrer</w:t>
      </w:r>
      <w:r w:rsidR="00C55DE3" w:rsidRPr="0079124F">
        <w:rPr>
          <w:sz w:val="23"/>
          <w:szCs w:val="23"/>
        </w:rPr>
        <w:t>o</w:t>
      </w:r>
      <w:r w:rsidR="00262130">
        <w:rPr>
          <w:sz w:val="23"/>
          <w:szCs w:val="23"/>
        </w:rPr>
        <w:t xml:space="preserve"> de diferentes archivos</w:t>
      </w:r>
      <w:r w:rsidR="00E937D1">
        <w:rPr>
          <w:sz w:val="23"/>
          <w:szCs w:val="23"/>
        </w:rPr>
        <w:t xml:space="preserve"> para luego realizar un Merge como se ve en la figura 4.1-1</w:t>
      </w:r>
      <w:r w:rsidR="001F6EC9">
        <w:rPr>
          <w:sz w:val="23"/>
          <w:szCs w:val="23"/>
        </w:rPr>
        <w:t>, con esto se cumple la recolección y consolidación de los datos para su posterior limpieza.</w:t>
      </w:r>
    </w:p>
    <w:p w14:paraId="14DC764D" w14:textId="77777777" w:rsidR="00E937D1" w:rsidRDefault="00E937D1" w:rsidP="00E937D1">
      <w:pPr>
        <w:keepNext/>
        <w:spacing w:before="240"/>
        <w:jc w:val="center"/>
      </w:pPr>
      <w:r w:rsidRPr="00E937D1">
        <w:rPr>
          <w:noProof/>
          <w:sz w:val="23"/>
          <w:szCs w:val="23"/>
        </w:rPr>
        <w:drawing>
          <wp:inline distT="0" distB="0" distL="0" distR="0" wp14:anchorId="27C898CF" wp14:editId="73BD1744">
            <wp:extent cx="5486400" cy="2492033"/>
            <wp:effectExtent l="0" t="0" r="0" b="3810"/>
            <wp:docPr id="18584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2185" name=""/>
                    <pic:cNvPicPr/>
                  </pic:nvPicPr>
                  <pic:blipFill>
                    <a:blip r:embed="rId77"/>
                    <a:stretch>
                      <a:fillRect/>
                    </a:stretch>
                  </pic:blipFill>
                  <pic:spPr>
                    <a:xfrm>
                      <a:off x="0" y="0"/>
                      <a:ext cx="5486400" cy="2492033"/>
                    </a:xfrm>
                    <a:prstGeom prst="rect">
                      <a:avLst/>
                    </a:prstGeom>
                  </pic:spPr>
                </pic:pic>
              </a:graphicData>
            </a:graphic>
          </wp:inline>
        </w:drawing>
      </w:r>
    </w:p>
    <w:p w14:paraId="611DB5D3" w14:textId="624841CF" w:rsidR="00E937D1" w:rsidRDefault="00E937D1" w:rsidP="0046159D">
      <w:pPr>
        <w:pStyle w:val="Caption"/>
        <w:spacing w:before="0" w:after="0"/>
        <w:rPr>
          <w:sz w:val="23"/>
          <w:szCs w:val="23"/>
        </w:rPr>
      </w:pPr>
      <w:bookmarkStart w:id="285" w:name="_Toc197792090"/>
      <w:r>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Unificación de los archivos en un dataset</w:t>
      </w:r>
      <w:bookmarkEnd w:id="285"/>
    </w:p>
    <w:p w14:paraId="30F583D0" w14:textId="66E6A06D" w:rsidR="0046159D" w:rsidRPr="0046159D" w:rsidRDefault="0046159D" w:rsidP="0046159D">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119F3E7A" w14:textId="5522BE90" w:rsidR="001D541A" w:rsidRPr="0079124F" w:rsidRDefault="00E937D1" w:rsidP="00E153ED">
      <w:pPr>
        <w:spacing w:before="240"/>
        <w:jc w:val="both"/>
        <w:rPr>
          <w:sz w:val="23"/>
          <w:szCs w:val="23"/>
        </w:rPr>
      </w:pPr>
      <w:r>
        <w:rPr>
          <w:sz w:val="23"/>
          <w:szCs w:val="23"/>
        </w:rPr>
        <w:t xml:space="preserve">El nuevo archivo contiene </w:t>
      </w:r>
      <w:r w:rsidR="00C84BF9" w:rsidRPr="0079124F">
        <w:rPr>
          <w:sz w:val="23"/>
          <w:szCs w:val="23"/>
        </w:rPr>
        <w:t xml:space="preserve">un total de </w:t>
      </w:r>
      <w:r w:rsidR="005F0525" w:rsidRPr="0079124F">
        <w:rPr>
          <w:sz w:val="23"/>
          <w:szCs w:val="23"/>
        </w:rPr>
        <w:t>2978 filas y 31 columnas</w:t>
      </w:r>
      <w:r w:rsidR="006C49C7" w:rsidRPr="0079124F">
        <w:rPr>
          <w:sz w:val="23"/>
          <w:szCs w:val="23"/>
        </w:rPr>
        <w:t xml:space="preserve"> correspondientes a </w:t>
      </w:r>
      <w:r w:rsidR="009B02DD" w:rsidRPr="0079124F">
        <w:rPr>
          <w:sz w:val="23"/>
          <w:szCs w:val="23"/>
        </w:rPr>
        <w:t>10 gestiones académicas</w:t>
      </w:r>
      <w:r w:rsidR="001C755C" w:rsidRPr="0079124F">
        <w:rPr>
          <w:sz w:val="23"/>
          <w:szCs w:val="23"/>
        </w:rPr>
        <w:t xml:space="preserve"> como se ve en el gr</w:t>
      </w:r>
      <w:r w:rsidR="00C27D23" w:rsidRPr="0079124F">
        <w:rPr>
          <w:sz w:val="23"/>
          <w:szCs w:val="23"/>
        </w:rPr>
        <w:t>á</w:t>
      </w:r>
      <w:r w:rsidR="001C755C" w:rsidRPr="0079124F">
        <w:rPr>
          <w:sz w:val="23"/>
          <w:szCs w:val="23"/>
        </w:rPr>
        <w:t xml:space="preserve">fico </w:t>
      </w:r>
      <w:r w:rsidR="00C27D23" w:rsidRPr="0079124F">
        <w:rPr>
          <w:sz w:val="23"/>
          <w:szCs w:val="23"/>
        </w:rPr>
        <w:t>4.1-</w:t>
      </w:r>
      <w:r>
        <w:rPr>
          <w:sz w:val="23"/>
          <w:szCs w:val="23"/>
        </w:rPr>
        <w:t>2</w:t>
      </w:r>
      <w:r w:rsidR="00C0647C" w:rsidRPr="0079124F">
        <w:rPr>
          <w:sz w:val="23"/>
          <w:szCs w:val="23"/>
        </w:rPr>
        <w:t xml:space="preserve">, y fue estructurada con atributos </w:t>
      </w:r>
      <w:r w:rsidR="00941437" w:rsidRPr="0079124F">
        <w:rPr>
          <w:sz w:val="23"/>
          <w:szCs w:val="23"/>
        </w:rPr>
        <w:t xml:space="preserve">como nivel, curso, materia, promedio, gestión y estado </w:t>
      </w:r>
      <w:r w:rsidR="001D75C8" w:rsidRPr="0079124F">
        <w:rPr>
          <w:sz w:val="23"/>
          <w:szCs w:val="23"/>
        </w:rPr>
        <w:t>(Aprobado/Reprobado)</w:t>
      </w:r>
      <w:r w:rsidR="00815A5A">
        <w:rPr>
          <w:sz w:val="23"/>
          <w:szCs w:val="23"/>
        </w:rPr>
        <w:t>, según este gráfico podemos indicar que el nivel primario es el que a lo largo de los años tiene mayor cantidad de estudiantes inscritos</w:t>
      </w:r>
      <w:r w:rsidR="001B1AE5">
        <w:rPr>
          <w:sz w:val="23"/>
          <w:szCs w:val="23"/>
        </w:rPr>
        <w:t xml:space="preserve"> con excepción 2020. Vemos que a partir </w:t>
      </w:r>
      <w:r w:rsidR="00585E3E">
        <w:rPr>
          <w:sz w:val="23"/>
          <w:szCs w:val="23"/>
        </w:rPr>
        <w:t>del año</w:t>
      </w:r>
      <w:r w:rsidR="001B1AE5">
        <w:rPr>
          <w:sz w:val="23"/>
          <w:szCs w:val="23"/>
        </w:rPr>
        <w:t xml:space="preserve"> </w:t>
      </w:r>
      <w:r w:rsidR="00E731AB">
        <w:rPr>
          <w:sz w:val="23"/>
          <w:szCs w:val="23"/>
        </w:rPr>
        <w:t xml:space="preserve">2022 existe una tendencia </w:t>
      </w:r>
      <w:r w:rsidR="00B52944">
        <w:rPr>
          <w:sz w:val="23"/>
          <w:szCs w:val="23"/>
        </w:rPr>
        <w:t>mínima</w:t>
      </w:r>
      <w:r w:rsidR="00E731AB">
        <w:rPr>
          <w:sz w:val="23"/>
          <w:szCs w:val="23"/>
        </w:rPr>
        <w:t xml:space="preserve"> al aumento de la cantidad de estos estudiantes, por otro </w:t>
      </w:r>
      <w:r w:rsidR="00EE1BF7">
        <w:rPr>
          <w:sz w:val="23"/>
          <w:szCs w:val="23"/>
        </w:rPr>
        <w:t>lado,</w:t>
      </w:r>
      <w:r w:rsidR="00E731AB">
        <w:rPr>
          <w:sz w:val="23"/>
          <w:szCs w:val="23"/>
        </w:rPr>
        <w:t xml:space="preserve"> el nivel secundario </w:t>
      </w:r>
      <w:r w:rsidR="00E965D9">
        <w:rPr>
          <w:sz w:val="23"/>
          <w:szCs w:val="23"/>
        </w:rPr>
        <w:t xml:space="preserve">los últimos tres años parece aumentar en cantidad, mientras que no los años anteriores </w:t>
      </w:r>
      <w:r w:rsidR="00585E3E">
        <w:rPr>
          <w:sz w:val="23"/>
          <w:szCs w:val="23"/>
        </w:rPr>
        <w:t>sube y baja de forma abrupta.</w:t>
      </w:r>
    </w:p>
    <w:p w14:paraId="7425AC4A" w14:textId="73C5B7FC" w:rsidR="00B33D5A" w:rsidRPr="0079124F" w:rsidRDefault="00903C67" w:rsidP="00B33D5A">
      <w:pPr>
        <w:keepNext/>
        <w:spacing w:before="240"/>
        <w:jc w:val="center"/>
      </w:pPr>
      <w:r w:rsidRPr="00903C67">
        <w:rPr>
          <w:noProof/>
        </w:rPr>
        <w:lastRenderedPageBreak/>
        <w:drawing>
          <wp:inline distT="0" distB="0" distL="0" distR="0" wp14:anchorId="03302E7E" wp14:editId="5E92C207">
            <wp:extent cx="5853430" cy="2606040"/>
            <wp:effectExtent l="0" t="0" r="0" b="3810"/>
            <wp:docPr id="1847743746"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3746" name="Picture 1" descr="A graph with lines and numbers&#10;&#10;AI-generated content may be incorrect."/>
                    <pic:cNvPicPr/>
                  </pic:nvPicPr>
                  <pic:blipFill>
                    <a:blip r:embed="rId78"/>
                    <a:stretch>
                      <a:fillRect/>
                    </a:stretch>
                  </pic:blipFill>
                  <pic:spPr>
                    <a:xfrm>
                      <a:off x="0" y="0"/>
                      <a:ext cx="5853430" cy="2606040"/>
                    </a:xfrm>
                    <a:prstGeom prst="rect">
                      <a:avLst/>
                    </a:prstGeom>
                  </pic:spPr>
                </pic:pic>
              </a:graphicData>
            </a:graphic>
          </wp:inline>
        </w:drawing>
      </w:r>
    </w:p>
    <w:p w14:paraId="6BDD4507" w14:textId="32C84062" w:rsidR="00C27D23" w:rsidRPr="0079124F" w:rsidRDefault="00B33D5A" w:rsidP="0046159D">
      <w:pPr>
        <w:pStyle w:val="Caption"/>
        <w:spacing w:before="0" w:after="0"/>
      </w:pPr>
      <w:bookmarkStart w:id="286" w:name="_Toc196569906"/>
      <w:bookmarkStart w:id="287" w:name="_Toc197792091"/>
      <w:r w:rsidRPr="0079124F">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xml:space="preserve">: Cantidad de estudiantes por </w:t>
      </w:r>
      <w:r w:rsidR="007C5F9D" w:rsidRPr="0079124F">
        <w:t>nivel y gestión educativa</w:t>
      </w:r>
      <w:bookmarkEnd w:id="286"/>
      <w:bookmarkEnd w:id="287"/>
    </w:p>
    <w:p w14:paraId="4CB1A412" w14:textId="29B50C75" w:rsidR="00BA7509" w:rsidRPr="0079124F" w:rsidRDefault="00BA7509" w:rsidP="0046159D">
      <w:pPr>
        <w:jc w:val="center"/>
        <w:rPr>
          <w:rFonts w:ascii="Times" w:hAnsi="Times"/>
          <w:b/>
          <w:bCs/>
          <w:sz w:val="18"/>
          <w:szCs w:val="18"/>
        </w:rPr>
      </w:pPr>
      <w:r w:rsidRPr="0079124F">
        <w:rPr>
          <w:rFonts w:ascii="Times" w:hAnsi="Times"/>
          <w:b/>
          <w:bCs/>
          <w:sz w:val="18"/>
          <w:szCs w:val="18"/>
        </w:rPr>
        <w:t>Fuente: Elaboración propia</w:t>
      </w:r>
      <w:r w:rsidR="001860E0" w:rsidRPr="0079124F">
        <w:rPr>
          <w:rFonts w:ascii="Times" w:hAnsi="Times"/>
          <w:b/>
          <w:bCs/>
          <w:sz w:val="18"/>
          <w:szCs w:val="18"/>
        </w:rPr>
        <w:t xml:space="preserve"> (2025)</w:t>
      </w:r>
    </w:p>
    <w:p w14:paraId="70877C21" w14:textId="1C2338E2" w:rsidR="001D541A" w:rsidRPr="0079124F" w:rsidRDefault="001D541A" w:rsidP="00474DC9">
      <w:pPr>
        <w:spacing w:beforeLines="120" w:before="288" w:after="120"/>
        <w:jc w:val="both"/>
        <w:rPr>
          <w:sz w:val="23"/>
          <w:szCs w:val="23"/>
        </w:rPr>
      </w:pPr>
      <w:r w:rsidRPr="0079124F">
        <w:rPr>
          <w:sz w:val="23"/>
          <w:szCs w:val="23"/>
        </w:rPr>
        <w:t>A diferencia de</w:t>
      </w:r>
      <w:r w:rsidR="000377FF" w:rsidRPr="0079124F">
        <w:rPr>
          <w:sz w:val="23"/>
          <w:szCs w:val="23"/>
        </w:rPr>
        <w:t xml:space="preserve">l estudio de </w:t>
      </w:r>
      <w:sdt>
        <w:sdtPr>
          <w:rPr>
            <w:sz w:val="23"/>
            <w:szCs w:val="23"/>
          </w:rPr>
          <w:id w:val="-1891572638"/>
          <w:citation/>
        </w:sdtPr>
        <w:sdtContent>
          <w:r w:rsidR="006C3354" w:rsidRPr="0079124F">
            <w:rPr>
              <w:sz w:val="23"/>
              <w:szCs w:val="23"/>
            </w:rPr>
            <w:fldChar w:fldCharType="begin"/>
          </w:r>
          <w:r w:rsidR="006C3354" w:rsidRPr="0079124F">
            <w:rPr>
              <w:sz w:val="23"/>
              <w:szCs w:val="23"/>
            </w:rPr>
            <w:instrText xml:space="preserve"> CITATION Mar15 \l 16394 </w:instrText>
          </w:r>
          <w:r w:rsidR="006C3354" w:rsidRPr="0079124F">
            <w:rPr>
              <w:sz w:val="23"/>
              <w:szCs w:val="23"/>
            </w:rPr>
            <w:fldChar w:fldCharType="separate"/>
          </w:r>
          <w:r w:rsidR="00474DC9" w:rsidRPr="00474DC9">
            <w:rPr>
              <w:noProof/>
              <w:sz w:val="23"/>
              <w:szCs w:val="23"/>
            </w:rPr>
            <w:t>(Marquez Vera, 2015)</w:t>
          </w:r>
          <w:r w:rsidR="006C3354" w:rsidRPr="0079124F">
            <w:rPr>
              <w:sz w:val="23"/>
              <w:szCs w:val="23"/>
            </w:rPr>
            <w:fldChar w:fldCharType="end"/>
          </w:r>
        </w:sdtContent>
      </w:sdt>
      <w:r w:rsidR="002D005A" w:rsidRPr="0079124F">
        <w:rPr>
          <w:sz w:val="23"/>
          <w:szCs w:val="23"/>
        </w:rPr>
        <w:t xml:space="preserve">, quien incorporó </w:t>
      </w:r>
      <w:r w:rsidR="0075164C" w:rsidRPr="0079124F">
        <w:rPr>
          <w:sz w:val="23"/>
          <w:szCs w:val="23"/>
        </w:rPr>
        <w:t>también</w:t>
      </w:r>
      <w:r w:rsidR="001D75C8" w:rsidRPr="0079124F">
        <w:rPr>
          <w:sz w:val="23"/>
          <w:szCs w:val="23"/>
        </w:rPr>
        <w:t xml:space="preserve"> </w:t>
      </w:r>
      <w:r w:rsidR="0075164C" w:rsidRPr="0079124F">
        <w:rPr>
          <w:sz w:val="23"/>
          <w:szCs w:val="23"/>
        </w:rPr>
        <w:t>variables</w:t>
      </w:r>
      <w:r w:rsidR="00DC513C" w:rsidRPr="0079124F">
        <w:rPr>
          <w:sz w:val="23"/>
          <w:szCs w:val="23"/>
        </w:rPr>
        <w:t xml:space="preserve"> </w:t>
      </w:r>
      <w:r w:rsidR="00BA7509" w:rsidRPr="0079124F">
        <w:rPr>
          <w:sz w:val="23"/>
          <w:szCs w:val="23"/>
        </w:rPr>
        <w:t>conductuales, contextuales</w:t>
      </w:r>
      <w:r w:rsidR="0059223F" w:rsidRPr="0079124F">
        <w:rPr>
          <w:sz w:val="23"/>
          <w:szCs w:val="23"/>
        </w:rPr>
        <w:t xml:space="preserve"> y con 419 datos</w:t>
      </w:r>
      <w:r w:rsidR="00970692" w:rsidRPr="0079124F">
        <w:rPr>
          <w:sz w:val="23"/>
          <w:szCs w:val="23"/>
        </w:rPr>
        <w:t xml:space="preserve"> de estudiantes inscritos en el programa II de la UAPUAZ</w:t>
      </w:r>
      <w:r w:rsidR="00F23F1A" w:rsidRPr="0079124F">
        <w:rPr>
          <w:sz w:val="23"/>
          <w:szCs w:val="23"/>
        </w:rPr>
        <w:t xml:space="preserve"> del primer semestre del año 2012</w:t>
      </w:r>
      <w:r w:rsidR="00DC513C" w:rsidRPr="0079124F">
        <w:rPr>
          <w:sz w:val="23"/>
          <w:szCs w:val="23"/>
        </w:rPr>
        <w:t xml:space="preserve">, este estudio demuestra que es posible obtener modelos </w:t>
      </w:r>
      <w:r w:rsidR="00285B2C" w:rsidRPr="0079124F">
        <w:rPr>
          <w:sz w:val="23"/>
          <w:szCs w:val="23"/>
        </w:rPr>
        <w:t xml:space="preserve">predictivos efectivos aun con un conjunto de </w:t>
      </w:r>
      <w:r w:rsidR="0075164C" w:rsidRPr="0079124F">
        <w:rPr>
          <w:sz w:val="23"/>
          <w:szCs w:val="23"/>
        </w:rPr>
        <w:t>variables puramente académicas.</w:t>
      </w:r>
    </w:p>
    <w:p w14:paraId="79E02EC5" w14:textId="3DC8D5D1" w:rsidR="0046167E" w:rsidRDefault="4E70CA29" w:rsidP="00474DC9">
      <w:pPr>
        <w:spacing w:beforeLines="120" w:before="288" w:after="120"/>
        <w:jc w:val="both"/>
        <w:rPr>
          <w:sz w:val="23"/>
          <w:szCs w:val="23"/>
        </w:rPr>
      </w:pPr>
      <w:r w:rsidRPr="4E70CA29">
        <w:rPr>
          <w:sz w:val="23"/>
          <w:szCs w:val="23"/>
        </w:rPr>
        <w:t>Por otro lado, se</w:t>
      </w:r>
      <w:r w:rsidR="001B7D9E" w:rsidRPr="0079124F">
        <w:rPr>
          <w:sz w:val="23"/>
          <w:szCs w:val="23"/>
        </w:rPr>
        <w:t xml:space="preserve"> detectaron múltiples inconsistencias</w:t>
      </w:r>
      <w:r w:rsidR="00D20DB8" w:rsidRPr="0079124F">
        <w:rPr>
          <w:sz w:val="23"/>
          <w:szCs w:val="23"/>
        </w:rPr>
        <w:t xml:space="preserve"> (ver figura 4.</w:t>
      </w:r>
      <w:r w:rsidR="00CE795F">
        <w:rPr>
          <w:sz w:val="23"/>
          <w:szCs w:val="23"/>
        </w:rPr>
        <w:t>1-3</w:t>
      </w:r>
      <w:r w:rsidR="00D20DB8" w:rsidRPr="0079124F">
        <w:rPr>
          <w:sz w:val="23"/>
          <w:szCs w:val="23"/>
        </w:rPr>
        <w:t>)</w:t>
      </w:r>
      <w:r w:rsidR="00CE795F">
        <w:rPr>
          <w:sz w:val="23"/>
          <w:szCs w:val="23"/>
        </w:rPr>
        <w:t>,</w:t>
      </w:r>
      <w:r w:rsidR="001B7D9E" w:rsidRPr="0079124F">
        <w:rPr>
          <w:sz w:val="23"/>
          <w:szCs w:val="23"/>
        </w:rPr>
        <w:t xml:space="preserve"> </w:t>
      </w:r>
      <w:r w:rsidRPr="4E70CA29">
        <w:rPr>
          <w:sz w:val="23"/>
          <w:szCs w:val="23"/>
        </w:rPr>
        <w:t xml:space="preserve">por ejemplo, </w:t>
      </w:r>
      <w:r w:rsidR="00B92348" w:rsidRPr="0079124F">
        <w:rPr>
          <w:sz w:val="23"/>
          <w:szCs w:val="23"/>
        </w:rPr>
        <w:t xml:space="preserve">valores nulos en calificación de materias, promedios, apellidos </w:t>
      </w:r>
      <w:r w:rsidRPr="4E70CA29">
        <w:rPr>
          <w:sz w:val="23"/>
          <w:szCs w:val="23"/>
        </w:rPr>
        <w:t>entre otro</w:t>
      </w:r>
      <w:r w:rsidR="00D554BA" w:rsidRPr="0079124F">
        <w:rPr>
          <w:sz w:val="23"/>
          <w:szCs w:val="23"/>
        </w:rPr>
        <w:t>s</w:t>
      </w:r>
      <w:r w:rsidR="008F2ABD">
        <w:rPr>
          <w:sz w:val="23"/>
          <w:szCs w:val="23"/>
        </w:rPr>
        <w:t xml:space="preserve">, </w:t>
      </w:r>
      <w:r w:rsidRPr="4E70CA29">
        <w:rPr>
          <w:sz w:val="23"/>
          <w:szCs w:val="23"/>
        </w:rPr>
        <w:t>lo cual</w:t>
      </w:r>
      <w:r w:rsidR="008F2ABD">
        <w:rPr>
          <w:sz w:val="23"/>
          <w:szCs w:val="23"/>
        </w:rPr>
        <w:t xml:space="preserve"> ocurrió debido a que no todos los estudiantes </w:t>
      </w:r>
      <w:r w:rsidR="006E02F9">
        <w:rPr>
          <w:sz w:val="23"/>
          <w:szCs w:val="23"/>
        </w:rPr>
        <w:t>pasan las clases de todas las materias, también de</w:t>
      </w:r>
      <w:r w:rsidR="0065086D">
        <w:rPr>
          <w:sz w:val="23"/>
          <w:szCs w:val="23"/>
        </w:rPr>
        <w:t>bido a que existen estudiantes que se retiran y realizan el traspaso a otras unidades educativas</w:t>
      </w:r>
      <w:r w:rsidR="00D554BA" w:rsidRPr="0079124F">
        <w:rPr>
          <w:sz w:val="23"/>
          <w:szCs w:val="23"/>
        </w:rPr>
        <w:t xml:space="preserve">. Se aplicó limpieza mediante la codificación en </w:t>
      </w:r>
      <w:r w:rsidR="001E2DCF" w:rsidRPr="0079124F">
        <w:rPr>
          <w:sz w:val="23"/>
          <w:szCs w:val="23"/>
        </w:rPr>
        <w:t xml:space="preserve">Python, eliminando duplicados y filas </w:t>
      </w:r>
      <w:r w:rsidR="0091088B" w:rsidRPr="0079124F">
        <w:rPr>
          <w:sz w:val="23"/>
          <w:szCs w:val="23"/>
        </w:rPr>
        <w:t>vacías, creando posteriormente</w:t>
      </w:r>
      <w:r w:rsidR="00995EB7" w:rsidRPr="0079124F">
        <w:rPr>
          <w:sz w:val="23"/>
          <w:szCs w:val="23"/>
        </w:rPr>
        <w:t xml:space="preserve"> nuevas variables a partir de estas. </w:t>
      </w:r>
    </w:p>
    <w:p w14:paraId="45E2903B" w14:textId="254241B9" w:rsidR="00CE795F" w:rsidRDefault="004E22F1" w:rsidP="00CE795F">
      <w:pPr>
        <w:keepNext/>
        <w:jc w:val="center"/>
      </w:pPr>
      <w:r w:rsidRPr="0079124F">
        <w:rPr>
          <w:noProof/>
          <w:sz w:val="23"/>
          <w:szCs w:val="23"/>
        </w:rPr>
        <w:drawing>
          <wp:inline distT="0" distB="0" distL="0" distR="0" wp14:anchorId="391038DE" wp14:editId="64EFD9B0">
            <wp:extent cx="5298644" cy="2141220"/>
            <wp:effectExtent l="0" t="0" r="0" b="0"/>
            <wp:docPr id="67018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88626" name=""/>
                    <pic:cNvPicPr/>
                  </pic:nvPicPr>
                  <pic:blipFill rotWithShape="1">
                    <a:blip r:embed="rId79"/>
                    <a:srcRect t="5537" b="2645"/>
                    <a:stretch/>
                  </pic:blipFill>
                  <pic:spPr bwMode="auto">
                    <a:xfrm>
                      <a:off x="0" y="0"/>
                      <a:ext cx="5354309" cy="2163715"/>
                    </a:xfrm>
                    <a:prstGeom prst="rect">
                      <a:avLst/>
                    </a:prstGeom>
                    <a:ln>
                      <a:noFill/>
                    </a:ln>
                    <a:extLst>
                      <a:ext uri="{53640926-AAD7-44D8-BBD7-CCE9431645EC}">
                        <a14:shadowObscured xmlns:a14="http://schemas.microsoft.com/office/drawing/2010/main"/>
                      </a:ext>
                    </a:extLst>
                  </pic:spPr>
                </pic:pic>
              </a:graphicData>
            </a:graphic>
          </wp:inline>
        </w:drawing>
      </w:r>
    </w:p>
    <w:p w14:paraId="569592BD" w14:textId="6F456FA4" w:rsidR="009F7C98" w:rsidRPr="0079124F" w:rsidRDefault="00CE795F" w:rsidP="0046159D">
      <w:pPr>
        <w:pStyle w:val="Caption"/>
        <w:spacing w:before="0" w:after="0"/>
      </w:pPr>
      <w:bookmarkStart w:id="288" w:name="_Toc197792092"/>
      <w:r>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Valores nulos por variables antes del procesamiento</w:t>
      </w:r>
      <w:bookmarkEnd w:id="288"/>
    </w:p>
    <w:p w14:paraId="47D24D0F" w14:textId="6076E76F" w:rsidR="00E0474B" w:rsidRPr="0079124F" w:rsidRDefault="00E0474B" w:rsidP="0046159D">
      <w:pPr>
        <w:jc w:val="center"/>
        <w:rPr>
          <w:rFonts w:ascii="Times" w:hAnsi="Times"/>
          <w:b/>
          <w:bCs/>
          <w:sz w:val="18"/>
          <w:szCs w:val="18"/>
        </w:rPr>
      </w:pPr>
      <w:r w:rsidRPr="0079124F">
        <w:rPr>
          <w:rFonts w:ascii="Times" w:hAnsi="Times"/>
          <w:b/>
          <w:bCs/>
          <w:sz w:val="18"/>
          <w:szCs w:val="18"/>
        </w:rPr>
        <w:t>Fuente: Elaboración propia (2025)</w:t>
      </w:r>
    </w:p>
    <w:p w14:paraId="6A2203D9" w14:textId="32E9C757" w:rsidR="00F03A93" w:rsidRPr="0079124F" w:rsidRDefault="000F4F04" w:rsidP="00E153ED">
      <w:pPr>
        <w:spacing w:before="240"/>
        <w:jc w:val="both"/>
        <w:rPr>
          <w:sz w:val="23"/>
          <w:szCs w:val="23"/>
        </w:rPr>
      </w:pPr>
      <w:r w:rsidRPr="0079124F">
        <w:rPr>
          <w:sz w:val="23"/>
          <w:szCs w:val="23"/>
        </w:rPr>
        <w:lastRenderedPageBreak/>
        <w:t xml:space="preserve">Márquez Vera, destaca en su estudio la importancia de este paso, señalando que la calidad de los datos influye </w:t>
      </w:r>
      <w:r w:rsidR="004A1C07" w:rsidRPr="0079124F">
        <w:rPr>
          <w:sz w:val="23"/>
          <w:szCs w:val="23"/>
        </w:rPr>
        <w:t>directamente en la precisión de los modelos</w:t>
      </w:r>
      <w:r w:rsidR="009F7C98" w:rsidRPr="0079124F">
        <w:rPr>
          <w:sz w:val="23"/>
          <w:szCs w:val="23"/>
        </w:rPr>
        <w:t>.</w:t>
      </w:r>
    </w:p>
    <w:p w14:paraId="178F3D9D" w14:textId="502A55BC" w:rsidR="00863418" w:rsidRPr="0079124F" w:rsidRDefault="00863418" w:rsidP="003826E5">
      <w:pPr>
        <w:pStyle w:val="Heading2"/>
        <w:numPr>
          <w:ilvl w:val="1"/>
          <w:numId w:val="7"/>
        </w:numPr>
      </w:pPr>
      <w:bookmarkStart w:id="289" w:name="_Toc197264725"/>
      <w:bookmarkStart w:id="290" w:name="_Toc197264915"/>
      <w:bookmarkStart w:id="291" w:name="_Toc197792028"/>
      <w:r w:rsidRPr="0079124F">
        <w:t xml:space="preserve">Resultado y análisis de </w:t>
      </w:r>
      <w:r w:rsidR="00770F1E">
        <w:t>analizar</w:t>
      </w:r>
      <w:r w:rsidRPr="0079124F">
        <w:t xml:space="preserve"> la evolución del rendimiento académico de los estudiantes</w:t>
      </w:r>
      <w:bookmarkEnd w:id="289"/>
      <w:bookmarkEnd w:id="290"/>
      <w:bookmarkEnd w:id="291"/>
    </w:p>
    <w:p w14:paraId="54556A2B" w14:textId="2CE58E61" w:rsidR="00A352AC" w:rsidRPr="0079124F" w:rsidRDefault="00E42176" w:rsidP="00E153ED">
      <w:pPr>
        <w:spacing w:before="240"/>
        <w:jc w:val="both"/>
        <w:rPr>
          <w:sz w:val="23"/>
          <w:szCs w:val="23"/>
        </w:rPr>
      </w:pPr>
      <w:r w:rsidRPr="0079124F">
        <w:rPr>
          <w:sz w:val="23"/>
          <w:szCs w:val="23"/>
        </w:rPr>
        <w:t>Se observó un aumento significat</w:t>
      </w:r>
      <w:r w:rsidR="00184BE4" w:rsidRPr="0079124F">
        <w:rPr>
          <w:sz w:val="23"/>
          <w:szCs w:val="23"/>
        </w:rPr>
        <w:t xml:space="preserve">ivo </w:t>
      </w:r>
      <w:r w:rsidR="00D77625" w:rsidRPr="0079124F">
        <w:rPr>
          <w:sz w:val="23"/>
          <w:szCs w:val="23"/>
        </w:rPr>
        <w:t>a 31</w:t>
      </w:r>
      <w:r w:rsidR="00184BE4" w:rsidRPr="0079124F">
        <w:rPr>
          <w:sz w:val="23"/>
          <w:szCs w:val="23"/>
        </w:rPr>
        <w:t xml:space="preserve"> reprobados en el año 202</w:t>
      </w:r>
      <w:r w:rsidR="00C710A7" w:rsidRPr="0079124F">
        <w:rPr>
          <w:sz w:val="23"/>
          <w:szCs w:val="23"/>
        </w:rPr>
        <w:t>3</w:t>
      </w:r>
      <w:r w:rsidR="00D77625" w:rsidRPr="0079124F">
        <w:rPr>
          <w:sz w:val="23"/>
          <w:szCs w:val="23"/>
        </w:rPr>
        <w:t xml:space="preserve">, </w:t>
      </w:r>
      <w:r w:rsidR="00F26327" w:rsidRPr="0079124F">
        <w:rPr>
          <w:sz w:val="23"/>
          <w:szCs w:val="23"/>
        </w:rPr>
        <w:t xml:space="preserve">siendo de </w:t>
      </w:r>
      <w:r w:rsidR="00DF2331" w:rsidRPr="0079124F">
        <w:rPr>
          <w:sz w:val="23"/>
          <w:szCs w:val="23"/>
        </w:rPr>
        <w:t>estos 15 estudiantes</w:t>
      </w:r>
      <w:r w:rsidR="00F26327" w:rsidRPr="0079124F">
        <w:rPr>
          <w:sz w:val="23"/>
          <w:szCs w:val="23"/>
        </w:rPr>
        <w:t xml:space="preserve"> de secundaria y 1</w:t>
      </w:r>
      <w:r w:rsidR="00C710A7" w:rsidRPr="0079124F">
        <w:rPr>
          <w:sz w:val="23"/>
          <w:szCs w:val="23"/>
        </w:rPr>
        <w:t>5</w:t>
      </w:r>
      <w:r w:rsidR="00F26327" w:rsidRPr="0079124F">
        <w:rPr>
          <w:sz w:val="23"/>
          <w:szCs w:val="23"/>
        </w:rPr>
        <w:t xml:space="preserve"> de primaria</w:t>
      </w:r>
      <w:r w:rsidR="00F61F50" w:rsidRPr="0079124F">
        <w:rPr>
          <w:sz w:val="23"/>
          <w:szCs w:val="23"/>
        </w:rPr>
        <w:t>, la figura 4.</w:t>
      </w:r>
      <w:r w:rsidR="00770F1E">
        <w:rPr>
          <w:sz w:val="23"/>
          <w:szCs w:val="23"/>
        </w:rPr>
        <w:t>2</w:t>
      </w:r>
      <w:r w:rsidR="00F61F50" w:rsidRPr="0079124F">
        <w:rPr>
          <w:sz w:val="23"/>
          <w:szCs w:val="23"/>
        </w:rPr>
        <w:t xml:space="preserve">-1 muestra el </w:t>
      </w:r>
      <w:r w:rsidR="00A352AC" w:rsidRPr="0079124F">
        <w:rPr>
          <w:sz w:val="23"/>
          <w:szCs w:val="23"/>
        </w:rPr>
        <w:t xml:space="preserve">porcentaje </w:t>
      </w:r>
      <w:r w:rsidR="00F61F50" w:rsidRPr="0079124F">
        <w:rPr>
          <w:sz w:val="23"/>
          <w:szCs w:val="23"/>
        </w:rPr>
        <w:t xml:space="preserve">de </w:t>
      </w:r>
      <w:r w:rsidR="00A352AC" w:rsidRPr="0079124F">
        <w:rPr>
          <w:sz w:val="23"/>
          <w:szCs w:val="23"/>
        </w:rPr>
        <w:t xml:space="preserve">estudiantes </w:t>
      </w:r>
      <w:r w:rsidR="00F61F50" w:rsidRPr="0079124F">
        <w:rPr>
          <w:sz w:val="23"/>
          <w:szCs w:val="23"/>
        </w:rPr>
        <w:t>reprobados por año</w:t>
      </w:r>
      <w:r w:rsidR="00A352AC" w:rsidRPr="0079124F">
        <w:rPr>
          <w:sz w:val="23"/>
          <w:szCs w:val="23"/>
        </w:rPr>
        <w:t xml:space="preserve">, </w:t>
      </w:r>
      <w:r w:rsidR="4E70CA29" w:rsidRPr="4E70CA29">
        <w:rPr>
          <w:sz w:val="23"/>
          <w:szCs w:val="23"/>
        </w:rPr>
        <w:t>donde en el año 2023</w:t>
      </w:r>
      <w:r w:rsidR="00A352AC" w:rsidRPr="0079124F">
        <w:rPr>
          <w:sz w:val="23"/>
          <w:szCs w:val="23"/>
        </w:rPr>
        <w:t xml:space="preserve"> la </w:t>
      </w:r>
      <w:r w:rsidR="4E70CA29" w:rsidRPr="4E70CA29">
        <w:rPr>
          <w:sz w:val="23"/>
          <w:szCs w:val="23"/>
        </w:rPr>
        <w:t>tasa</w:t>
      </w:r>
      <w:r w:rsidR="00A352AC" w:rsidRPr="0079124F">
        <w:rPr>
          <w:sz w:val="23"/>
          <w:szCs w:val="23"/>
        </w:rPr>
        <w:t xml:space="preserve"> d</w:t>
      </w:r>
      <w:r w:rsidR="00190C46" w:rsidRPr="0079124F">
        <w:rPr>
          <w:sz w:val="23"/>
          <w:szCs w:val="23"/>
        </w:rPr>
        <w:t xml:space="preserve">e </w:t>
      </w:r>
      <w:r w:rsidR="4E70CA29" w:rsidRPr="4E70CA29">
        <w:rPr>
          <w:sz w:val="23"/>
          <w:szCs w:val="23"/>
        </w:rPr>
        <w:t xml:space="preserve">reprobación fue del </w:t>
      </w:r>
      <w:r w:rsidR="00190C46" w:rsidRPr="0079124F">
        <w:rPr>
          <w:sz w:val="23"/>
          <w:szCs w:val="23"/>
        </w:rPr>
        <w:t>9.97%</w:t>
      </w:r>
      <w:r w:rsidR="00270D04" w:rsidRPr="0079124F">
        <w:rPr>
          <w:sz w:val="23"/>
          <w:szCs w:val="23"/>
        </w:rPr>
        <w:t>.</w:t>
      </w:r>
    </w:p>
    <w:p w14:paraId="2F042FE5" w14:textId="77777777" w:rsidR="0042756C" w:rsidRPr="0079124F" w:rsidRDefault="00DF2331" w:rsidP="0042756C">
      <w:pPr>
        <w:keepNext/>
        <w:spacing w:before="240"/>
        <w:jc w:val="center"/>
      </w:pPr>
      <w:r w:rsidRPr="0079124F">
        <w:rPr>
          <w:noProof/>
          <w:sz w:val="23"/>
          <w:szCs w:val="23"/>
        </w:rPr>
        <w:drawing>
          <wp:inline distT="0" distB="0" distL="0" distR="0" wp14:anchorId="360EE414" wp14:editId="52441BD7">
            <wp:extent cx="5394960" cy="2576916"/>
            <wp:effectExtent l="0" t="0" r="0" b="0"/>
            <wp:docPr id="4135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08" name=""/>
                    <pic:cNvPicPr/>
                  </pic:nvPicPr>
                  <pic:blipFill>
                    <a:blip r:embed="rId80"/>
                    <a:stretch>
                      <a:fillRect/>
                    </a:stretch>
                  </pic:blipFill>
                  <pic:spPr>
                    <a:xfrm>
                      <a:off x="0" y="0"/>
                      <a:ext cx="5394960" cy="2576916"/>
                    </a:xfrm>
                    <a:prstGeom prst="rect">
                      <a:avLst/>
                    </a:prstGeom>
                  </pic:spPr>
                </pic:pic>
              </a:graphicData>
            </a:graphic>
          </wp:inline>
        </w:drawing>
      </w:r>
    </w:p>
    <w:p w14:paraId="1F1AF098" w14:textId="00B6A5DA" w:rsidR="00C137EF" w:rsidRPr="0079124F" w:rsidRDefault="0042756C" w:rsidP="0046159D">
      <w:pPr>
        <w:pStyle w:val="Caption"/>
        <w:spacing w:before="0" w:after="0"/>
      </w:pPr>
      <w:bookmarkStart w:id="292" w:name="_Toc196569908"/>
      <w:bookmarkStart w:id="293" w:name="_Toc197792093"/>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Porcentaje de reprobados por año</w:t>
      </w:r>
      <w:bookmarkEnd w:id="292"/>
      <w:bookmarkEnd w:id="293"/>
    </w:p>
    <w:p w14:paraId="4E8F714C" w14:textId="2769CB2D"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1941C0F4" w14:textId="2361F408" w:rsidR="009265BB" w:rsidRDefault="009265BB" w:rsidP="00E153ED">
      <w:pPr>
        <w:spacing w:before="240"/>
        <w:jc w:val="both"/>
        <w:rPr>
          <w:sz w:val="23"/>
          <w:szCs w:val="23"/>
        </w:rPr>
      </w:pPr>
      <w:r>
        <w:rPr>
          <w:sz w:val="23"/>
          <w:szCs w:val="23"/>
        </w:rPr>
        <w:t>Vemos que no aparece el año 2020</w:t>
      </w:r>
      <w:r w:rsidR="00A635F1">
        <w:rPr>
          <w:sz w:val="23"/>
          <w:szCs w:val="23"/>
        </w:rPr>
        <w:t xml:space="preserve"> en la figura 4.</w:t>
      </w:r>
      <w:r w:rsidR="00444139">
        <w:rPr>
          <w:sz w:val="23"/>
          <w:szCs w:val="23"/>
        </w:rPr>
        <w:t>2</w:t>
      </w:r>
      <w:r w:rsidR="00A635F1">
        <w:rPr>
          <w:sz w:val="23"/>
          <w:szCs w:val="23"/>
        </w:rPr>
        <w:t>-1, esto fue debido a que este año por el motivo de la pandemia del COVID-19 se aprobó de forma automática a todos los estudiantes,</w:t>
      </w:r>
      <w:r w:rsidR="00507F1B">
        <w:rPr>
          <w:sz w:val="23"/>
          <w:szCs w:val="23"/>
        </w:rPr>
        <w:t xml:space="preserve"> los dos últimos años apreciamos como las tendencias de estudiantes reprobados aumentan </w:t>
      </w:r>
      <w:r w:rsidR="001855FB">
        <w:rPr>
          <w:sz w:val="23"/>
          <w:szCs w:val="23"/>
        </w:rPr>
        <w:t xml:space="preserve">en 0.03%, en </w:t>
      </w:r>
      <w:r w:rsidR="00EA7F97">
        <w:rPr>
          <w:sz w:val="23"/>
          <w:szCs w:val="23"/>
        </w:rPr>
        <w:t>las unidades educativas</w:t>
      </w:r>
      <w:r w:rsidR="001855FB">
        <w:rPr>
          <w:sz w:val="23"/>
          <w:szCs w:val="23"/>
        </w:rPr>
        <w:t xml:space="preserve"> de educación regular se deben aprobar todas las materias, en caso de reprobar alguna se reprueba el año escolar</w:t>
      </w:r>
      <w:r w:rsidR="00EA7F97">
        <w:rPr>
          <w:sz w:val="23"/>
          <w:szCs w:val="23"/>
        </w:rPr>
        <w:t xml:space="preserve">. </w:t>
      </w:r>
      <w:r w:rsidR="00722823">
        <w:rPr>
          <w:sz w:val="23"/>
          <w:szCs w:val="23"/>
        </w:rPr>
        <w:t xml:space="preserve">Si comparamos la cantidad de estudiantes del año 2023 </w:t>
      </w:r>
      <w:r w:rsidR="00662BFE">
        <w:rPr>
          <w:sz w:val="23"/>
          <w:szCs w:val="23"/>
        </w:rPr>
        <w:t>(301 estudiantes) y 2024 (312 estudiantes) vemos que el primero tiene</w:t>
      </w:r>
      <w:r w:rsidR="00274CAF">
        <w:rPr>
          <w:sz w:val="23"/>
          <w:szCs w:val="23"/>
        </w:rPr>
        <w:t xml:space="preserve"> menos estudiantes inscritos</w:t>
      </w:r>
      <w:r w:rsidR="008B0044">
        <w:rPr>
          <w:sz w:val="23"/>
          <w:szCs w:val="23"/>
        </w:rPr>
        <w:t xml:space="preserve"> como </w:t>
      </w:r>
      <w:r w:rsidR="4E70CA29" w:rsidRPr="4E70CA29">
        <w:rPr>
          <w:sz w:val="23"/>
          <w:szCs w:val="23"/>
        </w:rPr>
        <w:t>vemos</w:t>
      </w:r>
      <w:r w:rsidR="008B0044">
        <w:rPr>
          <w:sz w:val="23"/>
          <w:szCs w:val="23"/>
        </w:rPr>
        <w:t xml:space="preserve"> en la figura 4.1-1</w:t>
      </w:r>
      <w:r w:rsidR="00274CAF">
        <w:rPr>
          <w:sz w:val="23"/>
          <w:szCs w:val="23"/>
        </w:rPr>
        <w:t>, pero solo uno menos como reprobado</w:t>
      </w:r>
      <w:r w:rsidR="008B0044">
        <w:rPr>
          <w:sz w:val="23"/>
          <w:szCs w:val="23"/>
        </w:rPr>
        <w:t>.</w:t>
      </w:r>
    </w:p>
    <w:p w14:paraId="70F826FC" w14:textId="2A88CF37" w:rsidR="00E00CD9" w:rsidRPr="0079124F" w:rsidRDefault="00C6592E" w:rsidP="00E153ED">
      <w:pPr>
        <w:spacing w:before="240"/>
        <w:jc w:val="both"/>
        <w:rPr>
          <w:sz w:val="23"/>
          <w:szCs w:val="23"/>
        </w:rPr>
      </w:pPr>
      <w:r w:rsidRPr="0079124F">
        <w:rPr>
          <w:sz w:val="23"/>
          <w:szCs w:val="23"/>
        </w:rPr>
        <w:t>En cuanto a la tasa de reprobación general, se tiene</w:t>
      </w:r>
      <w:r w:rsidR="00313FDC" w:rsidRPr="0079124F">
        <w:rPr>
          <w:sz w:val="23"/>
          <w:szCs w:val="23"/>
        </w:rPr>
        <w:t xml:space="preserve"> el </w:t>
      </w:r>
      <w:r w:rsidR="008226F8" w:rsidRPr="0079124F">
        <w:rPr>
          <w:sz w:val="23"/>
          <w:szCs w:val="23"/>
        </w:rPr>
        <w:t>5.51</w:t>
      </w:r>
      <w:r w:rsidR="00313FDC" w:rsidRPr="0079124F">
        <w:rPr>
          <w:sz w:val="23"/>
          <w:szCs w:val="23"/>
        </w:rPr>
        <w:t>%</w:t>
      </w:r>
      <w:r w:rsidR="00AB6A48" w:rsidRPr="0079124F">
        <w:rPr>
          <w:sz w:val="23"/>
          <w:szCs w:val="23"/>
        </w:rPr>
        <w:t xml:space="preserve"> como se puede ver en la figura 4.</w:t>
      </w:r>
      <w:r w:rsidR="00444139">
        <w:rPr>
          <w:sz w:val="23"/>
          <w:szCs w:val="23"/>
        </w:rPr>
        <w:t>2</w:t>
      </w:r>
      <w:r w:rsidR="00AB6A48" w:rsidRPr="0079124F">
        <w:rPr>
          <w:sz w:val="23"/>
          <w:szCs w:val="23"/>
        </w:rPr>
        <w:t>-2</w:t>
      </w:r>
      <w:r w:rsidR="00E81479" w:rsidRPr="0079124F">
        <w:rPr>
          <w:sz w:val="23"/>
          <w:szCs w:val="23"/>
        </w:rPr>
        <w:t xml:space="preserve">, para el caso de los estudiantes del nivel primario un total de </w:t>
      </w:r>
      <w:r w:rsidR="000F7517" w:rsidRPr="0079124F">
        <w:rPr>
          <w:sz w:val="23"/>
          <w:szCs w:val="23"/>
        </w:rPr>
        <w:t>4.5%</w:t>
      </w:r>
      <w:r w:rsidR="00003032" w:rsidRPr="0079124F">
        <w:rPr>
          <w:sz w:val="23"/>
          <w:szCs w:val="23"/>
        </w:rPr>
        <w:t xml:space="preserve"> estudiantes, para el nivel secundario el 6.</w:t>
      </w:r>
      <w:r w:rsidR="000F7517" w:rsidRPr="0079124F">
        <w:rPr>
          <w:sz w:val="23"/>
          <w:szCs w:val="23"/>
        </w:rPr>
        <w:t>77</w:t>
      </w:r>
      <w:r w:rsidR="00003032" w:rsidRPr="0079124F">
        <w:rPr>
          <w:sz w:val="23"/>
          <w:szCs w:val="23"/>
        </w:rPr>
        <w:t xml:space="preserve">% siendo </w:t>
      </w:r>
      <w:r w:rsidR="00AB6A48" w:rsidRPr="0079124F">
        <w:rPr>
          <w:sz w:val="23"/>
          <w:szCs w:val="23"/>
        </w:rPr>
        <w:t>este el mayor</w:t>
      </w:r>
      <w:r w:rsidR="00B1561C" w:rsidRPr="0079124F">
        <w:rPr>
          <w:sz w:val="23"/>
          <w:szCs w:val="23"/>
        </w:rPr>
        <w:t>.</w:t>
      </w:r>
    </w:p>
    <w:p w14:paraId="2755E9CB" w14:textId="77777777" w:rsidR="003B6BD1" w:rsidRPr="0079124F" w:rsidRDefault="003B6BD1" w:rsidP="003B6BD1">
      <w:pPr>
        <w:keepNext/>
        <w:spacing w:before="120"/>
        <w:jc w:val="center"/>
      </w:pPr>
      <w:r w:rsidRPr="0079124F">
        <w:rPr>
          <w:rFonts w:ascii="Times" w:hAnsi="Times"/>
          <w:b/>
          <w:iCs/>
          <w:noProof/>
          <w:color w:val="000000" w:themeColor="text1"/>
          <w:sz w:val="18"/>
          <w:szCs w:val="18"/>
        </w:rPr>
        <w:lastRenderedPageBreak/>
        <w:drawing>
          <wp:inline distT="0" distB="0" distL="0" distR="0" wp14:anchorId="48BD3A9E" wp14:editId="3C95F791">
            <wp:extent cx="2552700" cy="2086731"/>
            <wp:effectExtent l="0" t="0" r="0" b="8890"/>
            <wp:docPr id="209884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489" name=""/>
                    <pic:cNvPicPr/>
                  </pic:nvPicPr>
                  <pic:blipFill>
                    <a:blip r:embed="rId81"/>
                    <a:stretch>
                      <a:fillRect/>
                    </a:stretch>
                  </pic:blipFill>
                  <pic:spPr>
                    <a:xfrm>
                      <a:off x="0" y="0"/>
                      <a:ext cx="2565291" cy="2097024"/>
                    </a:xfrm>
                    <a:prstGeom prst="rect">
                      <a:avLst/>
                    </a:prstGeom>
                  </pic:spPr>
                </pic:pic>
              </a:graphicData>
            </a:graphic>
          </wp:inline>
        </w:drawing>
      </w:r>
    </w:p>
    <w:p w14:paraId="13AD4164" w14:textId="131E6F2D" w:rsidR="00110E87" w:rsidRPr="0079124F" w:rsidRDefault="003B6BD1" w:rsidP="0046159D">
      <w:pPr>
        <w:pStyle w:val="Caption"/>
        <w:spacing w:before="0" w:after="0"/>
      </w:pPr>
      <w:bookmarkStart w:id="294" w:name="_Toc196569909"/>
      <w:bookmarkStart w:id="295" w:name="_Toc197792094"/>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Porcentaje total de reprobados</w:t>
      </w:r>
      <w:bookmarkEnd w:id="294"/>
      <w:bookmarkEnd w:id="295"/>
    </w:p>
    <w:p w14:paraId="48069A6B" w14:textId="541A30CE"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5F256E15" w14:textId="603989AC" w:rsidR="00FC119B" w:rsidRDefault="00FC119B" w:rsidP="00444139">
      <w:pPr>
        <w:spacing w:before="120" w:after="120"/>
        <w:jc w:val="both"/>
        <w:rPr>
          <w:sz w:val="23"/>
          <w:szCs w:val="23"/>
        </w:rPr>
      </w:pPr>
      <w:r>
        <w:rPr>
          <w:sz w:val="23"/>
          <w:szCs w:val="23"/>
        </w:rPr>
        <w:t xml:space="preserve">A nivel </w:t>
      </w:r>
      <w:r w:rsidR="00353D26">
        <w:rPr>
          <w:sz w:val="23"/>
          <w:szCs w:val="23"/>
        </w:rPr>
        <w:t>de unidades educativas del sistema regular, este porcentaje de reprobados es enorme</w:t>
      </w:r>
      <w:r w:rsidR="00D32EAC">
        <w:rPr>
          <w:sz w:val="23"/>
          <w:szCs w:val="23"/>
        </w:rPr>
        <w:t xml:space="preserve"> ya que indica que 6 de cada 100 estudiantes reprueban algún año escolar</w:t>
      </w:r>
      <w:r w:rsidR="00282F39">
        <w:rPr>
          <w:sz w:val="23"/>
          <w:szCs w:val="23"/>
        </w:rPr>
        <w:t>.</w:t>
      </w:r>
    </w:p>
    <w:p w14:paraId="2FA60417" w14:textId="159D8DF6" w:rsidR="000E4325" w:rsidRPr="0079124F" w:rsidRDefault="000E4325" w:rsidP="00444139">
      <w:pPr>
        <w:spacing w:before="120" w:after="120"/>
        <w:jc w:val="both"/>
        <w:rPr>
          <w:sz w:val="23"/>
          <w:szCs w:val="23"/>
        </w:rPr>
      </w:pPr>
      <w:r w:rsidRPr="0079124F">
        <w:rPr>
          <w:sz w:val="23"/>
          <w:szCs w:val="23"/>
        </w:rPr>
        <w:t>En comparativa, el proyecto de M</w:t>
      </w:r>
      <w:r w:rsidR="0047757E" w:rsidRPr="0079124F">
        <w:rPr>
          <w:sz w:val="23"/>
          <w:szCs w:val="23"/>
        </w:rPr>
        <w:t>árquez obtiene una mayor tasa</w:t>
      </w:r>
      <w:r w:rsidR="00A37F84" w:rsidRPr="0079124F">
        <w:rPr>
          <w:sz w:val="23"/>
          <w:szCs w:val="23"/>
        </w:rPr>
        <w:t xml:space="preserve"> de reprobados, es decir un 9%</w:t>
      </w:r>
      <w:r w:rsidR="001D353D" w:rsidRPr="0079124F">
        <w:rPr>
          <w:sz w:val="23"/>
          <w:szCs w:val="23"/>
        </w:rPr>
        <w:t xml:space="preserve"> como se puede ver</w:t>
      </w:r>
      <w:r w:rsidR="00542B88" w:rsidRPr="0079124F">
        <w:rPr>
          <w:sz w:val="23"/>
          <w:szCs w:val="23"/>
        </w:rPr>
        <w:t xml:space="preserve"> en la figura 4.</w:t>
      </w:r>
      <w:r w:rsidR="00444139">
        <w:rPr>
          <w:sz w:val="23"/>
          <w:szCs w:val="23"/>
        </w:rPr>
        <w:t>2</w:t>
      </w:r>
      <w:r w:rsidR="00542B88" w:rsidRPr="0079124F">
        <w:rPr>
          <w:sz w:val="23"/>
          <w:szCs w:val="23"/>
        </w:rPr>
        <w:t>-3</w:t>
      </w:r>
      <w:r w:rsidR="00153783" w:rsidRPr="0079124F">
        <w:rPr>
          <w:sz w:val="23"/>
          <w:szCs w:val="23"/>
        </w:rPr>
        <w:t>.</w:t>
      </w:r>
    </w:p>
    <w:p w14:paraId="5AB78371" w14:textId="77777777" w:rsidR="003837AF" w:rsidRPr="0079124F" w:rsidRDefault="003837AF" w:rsidP="003837AF">
      <w:pPr>
        <w:keepNext/>
        <w:spacing w:before="120"/>
        <w:jc w:val="center"/>
      </w:pPr>
      <w:r w:rsidRPr="0079124F">
        <w:rPr>
          <w:noProof/>
          <w:sz w:val="23"/>
          <w:szCs w:val="23"/>
        </w:rPr>
        <w:drawing>
          <wp:inline distT="0" distB="0" distL="0" distR="0" wp14:anchorId="75609309" wp14:editId="777990E9">
            <wp:extent cx="3390900" cy="1595718"/>
            <wp:effectExtent l="0" t="0" r="0" b="5080"/>
            <wp:docPr id="121242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2969" name=""/>
                    <pic:cNvPicPr/>
                  </pic:nvPicPr>
                  <pic:blipFill>
                    <a:blip r:embed="rId82"/>
                    <a:stretch>
                      <a:fillRect/>
                    </a:stretch>
                  </pic:blipFill>
                  <pic:spPr>
                    <a:xfrm>
                      <a:off x="0" y="0"/>
                      <a:ext cx="3404905" cy="1602308"/>
                    </a:xfrm>
                    <a:prstGeom prst="rect">
                      <a:avLst/>
                    </a:prstGeom>
                  </pic:spPr>
                </pic:pic>
              </a:graphicData>
            </a:graphic>
          </wp:inline>
        </w:drawing>
      </w:r>
    </w:p>
    <w:p w14:paraId="50E63E75" w14:textId="1E09C914" w:rsidR="00153783" w:rsidRPr="0079124F" w:rsidRDefault="003837AF" w:rsidP="0046159D">
      <w:pPr>
        <w:pStyle w:val="Caption"/>
        <w:spacing w:before="0" w:after="0"/>
      </w:pPr>
      <w:bookmarkStart w:id="296" w:name="_Toc196569910"/>
      <w:bookmarkStart w:id="297" w:name="_Toc197792095"/>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Distribución del resultado académico final de los estudiantes</w:t>
      </w:r>
      <w:bookmarkEnd w:id="296"/>
      <w:bookmarkEnd w:id="297"/>
    </w:p>
    <w:p w14:paraId="665F44CA" w14:textId="57E3DA6B" w:rsidR="004667D0" w:rsidRPr="0079124F" w:rsidRDefault="00252CB8" w:rsidP="0046159D">
      <w:pPr>
        <w:jc w:val="center"/>
        <w:rPr>
          <w:rFonts w:ascii="Times" w:hAnsi="Times"/>
          <w:b/>
          <w:bCs/>
          <w:sz w:val="18"/>
          <w:szCs w:val="18"/>
        </w:rPr>
      </w:pPr>
      <w:r w:rsidRPr="0079124F">
        <w:rPr>
          <w:rFonts w:ascii="Times" w:hAnsi="Times"/>
          <w:b/>
          <w:bCs/>
          <w:sz w:val="18"/>
          <w:szCs w:val="18"/>
        </w:rPr>
        <w:t xml:space="preserve">Fuente: </w:t>
      </w:r>
      <w:r w:rsidR="00C66C7C" w:rsidRPr="0079124F">
        <w:rPr>
          <w:rFonts w:ascii="Times" w:hAnsi="Times"/>
          <w:b/>
          <w:bCs/>
          <w:sz w:val="18"/>
          <w:szCs w:val="18"/>
        </w:rPr>
        <w:t>Carlos Márquez Vera</w:t>
      </w:r>
      <w:r w:rsidRPr="0079124F">
        <w:rPr>
          <w:rFonts w:ascii="Times" w:hAnsi="Times"/>
          <w:b/>
          <w:bCs/>
          <w:sz w:val="18"/>
          <w:szCs w:val="18"/>
        </w:rPr>
        <w:t xml:space="preserve"> (2015)</w:t>
      </w:r>
    </w:p>
    <w:p w14:paraId="515EF68D" w14:textId="5DABD0B1" w:rsidR="0084744A" w:rsidRPr="0079124F" w:rsidRDefault="009E5726" w:rsidP="00E153ED">
      <w:pPr>
        <w:spacing w:before="120"/>
        <w:jc w:val="both"/>
        <w:rPr>
          <w:sz w:val="23"/>
          <w:szCs w:val="23"/>
        </w:rPr>
      </w:pPr>
      <w:r w:rsidRPr="0079124F">
        <w:rPr>
          <w:sz w:val="23"/>
          <w:szCs w:val="23"/>
        </w:rPr>
        <w:t>Márquez Vera</w:t>
      </w:r>
      <w:r w:rsidR="005A0DE1" w:rsidRPr="0079124F">
        <w:rPr>
          <w:sz w:val="23"/>
          <w:szCs w:val="23"/>
        </w:rPr>
        <w:t xml:space="preserve"> también identificó variaciones en el rendimiento académico asociadas a contextos </w:t>
      </w:r>
      <w:r w:rsidR="005C54A9" w:rsidRPr="0079124F">
        <w:rPr>
          <w:sz w:val="23"/>
          <w:szCs w:val="23"/>
        </w:rPr>
        <w:t>institucionales, aunque su enfoque se centró más en el abandono</w:t>
      </w:r>
      <w:r w:rsidR="005B3284" w:rsidRPr="0079124F">
        <w:rPr>
          <w:sz w:val="23"/>
          <w:szCs w:val="23"/>
        </w:rPr>
        <w:t xml:space="preserve">, algo que no se puede dejar de lado es que </w:t>
      </w:r>
      <w:r w:rsidR="00755C07" w:rsidRPr="0079124F">
        <w:rPr>
          <w:sz w:val="23"/>
          <w:szCs w:val="23"/>
        </w:rPr>
        <w:t xml:space="preserve">las calificaciones en México son entre 0 – 10, en Bolivia </w:t>
      </w:r>
      <w:r w:rsidR="00DD370D" w:rsidRPr="0079124F">
        <w:rPr>
          <w:sz w:val="23"/>
          <w:szCs w:val="23"/>
        </w:rPr>
        <w:t>el rango es desde 0 - 100</w:t>
      </w:r>
      <w:r w:rsidR="005C54A9" w:rsidRPr="0079124F">
        <w:rPr>
          <w:sz w:val="23"/>
          <w:szCs w:val="23"/>
        </w:rPr>
        <w:t>.</w:t>
      </w:r>
    </w:p>
    <w:p w14:paraId="55A2A97C" w14:textId="5CEF1D65" w:rsidR="00160D30" w:rsidRPr="0079124F" w:rsidRDefault="00AC6999" w:rsidP="00E153ED">
      <w:pPr>
        <w:spacing w:before="120"/>
        <w:jc w:val="both"/>
        <w:rPr>
          <w:sz w:val="23"/>
          <w:szCs w:val="23"/>
        </w:rPr>
      </w:pPr>
      <w:r w:rsidRPr="0079124F">
        <w:rPr>
          <w:sz w:val="23"/>
          <w:szCs w:val="23"/>
        </w:rPr>
        <w:t>E</w:t>
      </w:r>
      <w:r w:rsidR="00F4452E" w:rsidRPr="0079124F">
        <w:rPr>
          <w:sz w:val="23"/>
          <w:szCs w:val="23"/>
        </w:rPr>
        <w:t xml:space="preserve">n el caso del promedio, </w:t>
      </w:r>
      <w:r w:rsidR="00BB7E12" w:rsidRPr="0079124F">
        <w:rPr>
          <w:sz w:val="23"/>
          <w:szCs w:val="23"/>
        </w:rPr>
        <w:t>para el caso de primaria el año con el más bajo promedio fue</w:t>
      </w:r>
      <w:r w:rsidR="00832812" w:rsidRPr="0079124F">
        <w:rPr>
          <w:sz w:val="23"/>
          <w:szCs w:val="23"/>
        </w:rPr>
        <w:t xml:space="preserve"> 2019, para secundaria el año</w:t>
      </w:r>
      <w:r w:rsidR="00AF1CAE" w:rsidRPr="0079124F">
        <w:rPr>
          <w:sz w:val="23"/>
          <w:szCs w:val="23"/>
        </w:rPr>
        <w:t xml:space="preserve"> 2021 como se puede ver en la figura 4.</w:t>
      </w:r>
      <w:r w:rsidR="00291702">
        <w:rPr>
          <w:sz w:val="23"/>
          <w:szCs w:val="23"/>
        </w:rPr>
        <w:t>2</w:t>
      </w:r>
      <w:r w:rsidR="00AF1CAE" w:rsidRPr="0079124F">
        <w:rPr>
          <w:sz w:val="23"/>
          <w:szCs w:val="23"/>
        </w:rPr>
        <w:t>-4.</w:t>
      </w:r>
    </w:p>
    <w:p w14:paraId="28EC903E" w14:textId="161AAD62" w:rsidR="00A619EB" w:rsidRPr="0079124F" w:rsidRDefault="00984D0C" w:rsidP="00A619EB">
      <w:pPr>
        <w:keepNext/>
        <w:spacing w:before="120"/>
        <w:jc w:val="center"/>
      </w:pPr>
      <w:r w:rsidRPr="0079124F">
        <w:rPr>
          <w:noProof/>
        </w:rPr>
        <w:lastRenderedPageBreak/>
        <w:drawing>
          <wp:inline distT="0" distB="0" distL="0" distR="0" wp14:anchorId="187A436C" wp14:editId="734CEF81">
            <wp:extent cx="5486400" cy="2118853"/>
            <wp:effectExtent l="0" t="0" r="0" b="0"/>
            <wp:docPr id="7720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8166" name=""/>
                    <pic:cNvPicPr/>
                  </pic:nvPicPr>
                  <pic:blipFill>
                    <a:blip r:embed="rId83"/>
                    <a:stretch>
                      <a:fillRect/>
                    </a:stretch>
                  </pic:blipFill>
                  <pic:spPr>
                    <a:xfrm>
                      <a:off x="0" y="0"/>
                      <a:ext cx="5486400" cy="2118853"/>
                    </a:xfrm>
                    <a:prstGeom prst="rect">
                      <a:avLst/>
                    </a:prstGeom>
                  </pic:spPr>
                </pic:pic>
              </a:graphicData>
            </a:graphic>
          </wp:inline>
        </w:drawing>
      </w:r>
    </w:p>
    <w:p w14:paraId="2B3AACB5" w14:textId="6390F9E8" w:rsidR="00AF1CAE" w:rsidRPr="0079124F" w:rsidRDefault="00A619EB" w:rsidP="00FF4B9F">
      <w:pPr>
        <w:pStyle w:val="Caption"/>
        <w:spacing w:before="0" w:after="0"/>
      </w:pPr>
      <w:bookmarkStart w:id="298" w:name="_Toc196569911"/>
      <w:bookmarkStart w:id="299" w:name="_Toc197792096"/>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Promedio por nivel educativo y gestión</w:t>
      </w:r>
      <w:bookmarkEnd w:id="298"/>
      <w:bookmarkEnd w:id="299"/>
    </w:p>
    <w:p w14:paraId="51818EEF" w14:textId="495D5CB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74FCF2C" w14:textId="54076B11" w:rsidR="00812B65" w:rsidRDefault="00DD723A" w:rsidP="00812B65">
      <w:pPr>
        <w:spacing w:before="240"/>
        <w:jc w:val="both"/>
        <w:rPr>
          <w:sz w:val="23"/>
          <w:szCs w:val="23"/>
        </w:rPr>
      </w:pPr>
      <w:r w:rsidRPr="0079124F">
        <w:rPr>
          <w:sz w:val="23"/>
          <w:szCs w:val="23"/>
        </w:rPr>
        <w:t>Según el análisis de promedios generales por año</w:t>
      </w:r>
      <w:r w:rsidR="00564D9F" w:rsidRPr="0079124F">
        <w:rPr>
          <w:sz w:val="23"/>
          <w:szCs w:val="23"/>
        </w:rPr>
        <w:t>, podemos</w:t>
      </w:r>
      <w:r w:rsidR="00C85922" w:rsidRPr="0079124F">
        <w:rPr>
          <w:sz w:val="23"/>
          <w:szCs w:val="23"/>
        </w:rPr>
        <w:t xml:space="preserve"> apreciar que el año con mejor rendimiento académico a nivel general fue el año 2015</w:t>
      </w:r>
      <w:r w:rsidR="00932AA8" w:rsidRPr="0079124F">
        <w:rPr>
          <w:sz w:val="23"/>
          <w:szCs w:val="23"/>
        </w:rPr>
        <w:t xml:space="preserve"> con un promedio general de 74.24 puntos como podemos ver en el gráfico 4.</w:t>
      </w:r>
      <w:r w:rsidR="00291702">
        <w:rPr>
          <w:sz w:val="23"/>
          <w:szCs w:val="23"/>
        </w:rPr>
        <w:t>2</w:t>
      </w:r>
      <w:r w:rsidR="00932AA8" w:rsidRPr="0079124F">
        <w:rPr>
          <w:sz w:val="23"/>
          <w:szCs w:val="23"/>
        </w:rPr>
        <w:t>-5</w:t>
      </w:r>
      <w:r w:rsidR="00471147" w:rsidRPr="0079124F">
        <w:rPr>
          <w:sz w:val="23"/>
          <w:szCs w:val="23"/>
        </w:rPr>
        <w:t>.</w:t>
      </w:r>
    </w:p>
    <w:p w14:paraId="1E4A2E05" w14:textId="433FF2BB" w:rsidR="00AA7511" w:rsidRPr="0079124F" w:rsidRDefault="00E9551E" w:rsidP="00AA7511">
      <w:pPr>
        <w:keepNext/>
        <w:spacing w:before="240"/>
        <w:jc w:val="center"/>
      </w:pPr>
      <w:r w:rsidRPr="0079124F">
        <w:rPr>
          <w:noProof/>
          <w:sz w:val="23"/>
          <w:szCs w:val="23"/>
        </w:rPr>
        <w:drawing>
          <wp:inline distT="0" distB="0" distL="0" distR="0" wp14:anchorId="03B08F9E" wp14:editId="781B1D4C">
            <wp:extent cx="5853430" cy="2804160"/>
            <wp:effectExtent l="0" t="0" r="0" b="0"/>
            <wp:docPr id="5522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3004" name=""/>
                    <pic:cNvPicPr/>
                  </pic:nvPicPr>
                  <pic:blipFill rotWithShape="1">
                    <a:blip r:embed="rId84"/>
                    <a:srcRect t="10462"/>
                    <a:stretch/>
                  </pic:blipFill>
                  <pic:spPr bwMode="auto">
                    <a:xfrm>
                      <a:off x="0" y="0"/>
                      <a:ext cx="5853430" cy="2804160"/>
                    </a:xfrm>
                    <a:prstGeom prst="rect">
                      <a:avLst/>
                    </a:prstGeom>
                    <a:ln>
                      <a:noFill/>
                    </a:ln>
                    <a:extLst>
                      <a:ext uri="{53640926-AAD7-44D8-BBD7-CCE9431645EC}">
                        <a14:shadowObscured xmlns:a14="http://schemas.microsoft.com/office/drawing/2010/main"/>
                      </a:ext>
                    </a:extLst>
                  </pic:spPr>
                </pic:pic>
              </a:graphicData>
            </a:graphic>
          </wp:inline>
        </w:drawing>
      </w:r>
    </w:p>
    <w:p w14:paraId="36AF592D" w14:textId="42A819B1" w:rsidR="00F45A75" w:rsidRPr="0079124F" w:rsidRDefault="00AA7511" w:rsidP="00FF4B9F">
      <w:pPr>
        <w:pStyle w:val="Caption"/>
        <w:spacing w:before="0" w:after="0"/>
      </w:pPr>
      <w:bookmarkStart w:id="300" w:name="_Toc196569912"/>
      <w:bookmarkStart w:id="301" w:name="_Toc197792097"/>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Promedio general por año</w:t>
      </w:r>
      <w:bookmarkEnd w:id="300"/>
      <w:bookmarkEnd w:id="301"/>
    </w:p>
    <w:p w14:paraId="57891924" w14:textId="6C7D366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DE7F548" w14:textId="70672A08" w:rsidR="00471147" w:rsidRPr="0079124F" w:rsidRDefault="00471147" w:rsidP="00E153ED">
      <w:pPr>
        <w:spacing w:before="240"/>
        <w:jc w:val="both"/>
        <w:rPr>
          <w:sz w:val="23"/>
          <w:szCs w:val="23"/>
        </w:rPr>
      </w:pPr>
      <w:r w:rsidRPr="0079124F">
        <w:rPr>
          <w:sz w:val="23"/>
          <w:szCs w:val="23"/>
        </w:rPr>
        <w:t xml:space="preserve">Como parte importante de este apartado tenemos el seguimiento </w:t>
      </w:r>
      <w:r w:rsidR="008466CF" w:rsidRPr="0079124F">
        <w:rPr>
          <w:sz w:val="23"/>
          <w:szCs w:val="23"/>
        </w:rPr>
        <w:t xml:space="preserve">anual y por curso de cada estudiante, viendo los años y el promedio en dicha gestión, con este gráfico podemos apreciar si un estudiante mejora o empeora </w:t>
      </w:r>
      <w:r w:rsidR="4E70CA29" w:rsidRPr="4E70CA29">
        <w:rPr>
          <w:sz w:val="23"/>
          <w:szCs w:val="23"/>
        </w:rPr>
        <w:t>su</w:t>
      </w:r>
      <w:r w:rsidR="008466CF" w:rsidRPr="0079124F">
        <w:rPr>
          <w:sz w:val="23"/>
          <w:szCs w:val="23"/>
        </w:rPr>
        <w:t xml:space="preserve"> nivel educativo basado en la calificaci</w:t>
      </w:r>
      <w:r w:rsidR="00B23E81" w:rsidRPr="0079124F">
        <w:rPr>
          <w:sz w:val="23"/>
          <w:szCs w:val="23"/>
        </w:rPr>
        <w:t>ón final,</w:t>
      </w:r>
      <w:r w:rsidR="00F45A75" w:rsidRPr="0079124F">
        <w:rPr>
          <w:sz w:val="23"/>
          <w:szCs w:val="23"/>
        </w:rPr>
        <w:t xml:space="preserve"> en este ejemplo se muestra el histórico de promedios de una estudiante como se ve en la figura 4.</w:t>
      </w:r>
      <w:r w:rsidR="00291702">
        <w:rPr>
          <w:sz w:val="23"/>
          <w:szCs w:val="23"/>
        </w:rPr>
        <w:t>2</w:t>
      </w:r>
      <w:r w:rsidR="00F45A75" w:rsidRPr="0079124F">
        <w:rPr>
          <w:sz w:val="23"/>
          <w:szCs w:val="23"/>
        </w:rPr>
        <w:t>-6.</w:t>
      </w:r>
    </w:p>
    <w:p w14:paraId="77ECA50E" w14:textId="77777777" w:rsidR="00AA7511" w:rsidRPr="0079124F" w:rsidRDefault="00A944C6" w:rsidP="00AA7511">
      <w:pPr>
        <w:keepNext/>
        <w:spacing w:before="240"/>
        <w:jc w:val="center"/>
      </w:pPr>
      <w:r w:rsidRPr="0079124F">
        <w:rPr>
          <w:noProof/>
          <w:sz w:val="23"/>
          <w:szCs w:val="23"/>
        </w:rPr>
        <w:lastRenderedPageBreak/>
        <w:drawing>
          <wp:inline distT="0" distB="0" distL="0" distR="0" wp14:anchorId="41F7E082" wp14:editId="77860911">
            <wp:extent cx="5212080" cy="2214766"/>
            <wp:effectExtent l="0" t="0" r="7620" b="0"/>
            <wp:docPr id="138860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4055" name=""/>
                    <pic:cNvPicPr/>
                  </pic:nvPicPr>
                  <pic:blipFill>
                    <a:blip r:embed="rId85"/>
                    <a:stretch>
                      <a:fillRect/>
                    </a:stretch>
                  </pic:blipFill>
                  <pic:spPr>
                    <a:xfrm>
                      <a:off x="0" y="0"/>
                      <a:ext cx="5212080" cy="2214766"/>
                    </a:xfrm>
                    <a:prstGeom prst="rect">
                      <a:avLst/>
                    </a:prstGeom>
                  </pic:spPr>
                </pic:pic>
              </a:graphicData>
            </a:graphic>
          </wp:inline>
        </w:drawing>
      </w:r>
    </w:p>
    <w:p w14:paraId="0A0C2B92" w14:textId="15095244" w:rsidR="00A944C6" w:rsidRPr="0079124F" w:rsidRDefault="00AA7511" w:rsidP="00FF4B9F">
      <w:pPr>
        <w:pStyle w:val="Caption"/>
        <w:spacing w:before="0" w:after="0"/>
      </w:pPr>
      <w:bookmarkStart w:id="302" w:name="_Toc196569913"/>
      <w:bookmarkStart w:id="303" w:name="_Toc197792098"/>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Evolución del/la estudiante por año</w:t>
      </w:r>
      <w:bookmarkEnd w:id="302"/>
      <w:bookmarkEnd w:id="303"/>
    </w:p>
    <w:p w14:paraId="236405AD" w14:textId="4E409A6B"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511BB5CC" w14:textId="48C4AAD7" w:rsidR="00991AC4" w:rsidRPr="0079124F" w:rsidRDefault="00620813" w:rsidP="00E153ED">
      <w:pPr>
        <w:spacing w:before="240"/>
        <w:jc w:val="both"/>
        <w:rPr>
          <w:sz w:val="23"/>
          <w:szCs w:val="23"/>
        </w:rPr>
      </w:pPr>
      <w:r w:rsidRPr="0079124F">
        <w:rPr>
          <w:sz w:val="23"/>
          <w:szCs w:val="23"/>
        </w:rPr>
        <w:t>Podemos apreciar en la figura 4.</w:t>
      </w:r>
      <w:r w:rsidR="00291702">
        <w:rPr>
          <w:sz w:val="23"/>
          <w:szCs w:val="23"/>
        </w:rPr>
        <w:t>2</w:t>
      </w:r>
      <w:r w:rsidRPr="0079124F">
        <w:rPr>
          <w:sz w:val="23"/>
          <w:szCs w:val="23"/>
        </w:rPr>
        <w:t xml:space="preserve">-7 que los promedios están </w:t>
      </w:r>
      <w:r w:rsidR="00D849FB" w:rsidRPr="0079124F">
        <w:rPr>
          <w:sz w:val="23"/>
          <w:szCs w:val="23"/>
        </w:rPr>
        <w:t>concentrados</w:t>
      </w:r>
      <w:r w:rsidRPr="0079124F">
        <w:rPr>
          <w:sz w:val="23"/>
          <w:szCs w:val="23"/>
        </w:rPr>
        <w:t xml:space="preserve"> en</w:t>
      </w:r>
      <w:r w:rsidR="0073423A" w:rsidRPr="0079124F">
        <w:rPr>
          <w:sz w:val="23"/>
          <w:szCs w:val="23"/>
        </w:rPr>
        <w:t>tre 60 – 80 puntos</w:t>
      </w:r>
      <w:r w:rsidR="00D849FB" w:rsidRPr="0079124F">
        <w:rPr>
          <w:sz w:val="23"/>
          <w:szCs w:val="23"/>
        </w:rPr>
        <w:t>.</w:t>
      </w:r>
    </w:p>
    <w:p w14:paraId="6BD87420" w14:textId="77777777" w:rsidR="000B34AC" w:rsidRPr="0079124F" w:rsidRDefault="000B34AC" w:rsidP="000B34AC">
      <w:pPr>
        <w:keepNext/>
        <w:spacing w:before="240"/>
        <w:jc w:val="center"/>
      </w:pPr>
      <w:r w:rsidRPr="0079124F">
        <w:rPr>
          <w:noProof/>
          <w:sz w:val="23"/>
          <w:szCs w:val="23"/>
        </w:rPr>
        <w:drawing>
          <wp:inline distT="0" distB="0" distL="0" distR="0" wp14:anchorId="68DFFC62" wp14:editId="3C23ECDE">
            <wp:extent cx="5212080" cy="3157894"/>
            <wp:effectExtent l="0" t="0" r="7620" b="4445"/>
            <wp:docPr id="19928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3199" name=""/>
                    <pic:cNvPicPr/>
                  </pic:nvPicPr>
                  <pic:blipFill>
                    <a:blip r:embed="rId86"/>
                    <a:stretch>
                      <a:fillRect/>
                    </a:stretch>
                  </pic:blipFill>
                  <pic:spPr>
                    <a:xfrm>
                      <a:off x="0" y="0"/>
                      <a:ext cx="5212080" cy="3157894"/>
                    </a:xfrm>
                    <a:prstGeom prst="rect">
                      <a:avLst/>
                    </a:prstGeom>
                  </pic:spPr>
                </pic:pic>
              </a:graphicData>
            </a:graphic>
          </wp:inline>
        </w:drawing>
      </w:r>
    </w:p>
    <w:p w14:paraId="478F68D0" w14:textId="38574E09" w:rsidR="00D849FB" w:rsidRPr="0079124F" w:rsidRDefault="000B34AC" w:rsidP="00FF4B9F">
      <w:pPr>
        <w:pStyle w:val="Caption"/>
        <w:spacing w:before="0" w:after="0"/>
      </w:pPr>
      <w:bookmarkStart w:id="304" w:name="_Toc196569914"/>
      <w:bookmarkStart w:id="305" w:name="_Toc197792099"/>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Distribución del promedio de los estudiantes</w:t>
      </w:r>
      <w:bookmarkEnd w:id="304"/>
      <w:bookmarkEnd w:id="305"/>
    </w:p>
    <w:p w14:paraId="48406744" w14:textId="782E82F1" w:rsidR="00E0474B" w:rsidRPr="0079124F" w:rsidRDefault="00E0474B" w:rsidP="00FF4B9F">
      <w:pPr>
        <w:jc w:val="center"/>
        <w:rPr>
          <w:rFonts w:ascii="Times" w:hAnsi="Times"/>
          <w:b/>
          <w:bCs/>
          <w:sz w:val="18"/>
          <w:szCs w:val="18"/>
        </w:rPr>
      </w:pPr>
      <w:r w:rsidRPr="0079124F">
        <w:rPr>
          <w:rFonts w:ascii="Times" w:hAnsi="Times"/>
          <w:b/>
          <w:bCs/>
          <w:sz w:val="18"/>
          <w:szCs w:val="18"/>
        </w:rPr>
        <w:t>Fuente: Elaboración propia (2025)</w:t>
      </w:r>
    </w:p>
    <w:p w14:paraId="56DBB901" w14:textId="7773DDE3" w:rsidR="00DF7514" w:rsidRDefault="00DF7514" w:rsidP="00E153ED">
      <w:pPr>
        <w:spacing w:before="240"/>
        <w:jc w:val="both"/>
        <w:rPr>
          <w:sz w:val="23"/>
          <w:szCs w:val="23"/>
        </w:rPr>
      </w:pPr>
      <w:r>
        <w:rPr>
          <w:sz w:val="23"/>
          <w:szCs w:val="23"/>
        </w:rPr>
        <w:t>Vemos que la tendencia del promedio general de la unidad educativa tiene una tendencia que en los últimos años ha descendido</w:t>
      </w:r>
      <w:r w:rsidR="00762E63">
        <w:rPr>
          <w:sz w:val="23"/>
          <w:szCs w:val="23"/>
        </w:rPr>
        <w:t>, siendo el año 2024 el más bajo de todos los años.</w:t>
      </w:r>
      <w:r w:rsidR="00580485">
        <w:rPr>
          <w:sz w:val="23"/>
          <w:szCs w:val="23"/>
        </w:rPr>
        <w:t xml:space="preserve"> Los promedios de los estudiantes están aglomerados en su mayoría entre </w:t>
      </w:r>
      <w:r w:rsidR="004E3C48">
        <w:rPr>
          <w:sz w:val="23"/>
          <w:szCs w:val="23"/>
        </w:rPr>
        <w:t>60 y 80 puntos respectivamente</w:t>
      </w:r>
      <w:r w:rsidR="00D34CDA">
        <w:rPr>
          <w:sz w:val="23"/>
          <w:szCs w:val="23"/>
        </w:rPr>
        <w:t xml:space="preserve"> y son pocos los estudiantes que tienen calificados promedios anuales mayores a 90 puntos</w:t>
      </w:r>
      <w:r w:rsidR="002B4ABD">
        <w:rPr>
          <w:sz w:val="23"/>
          <w:szCs w:val="23"/>
        </w:rPr>
        <w:t>.</w:t>
      </w:r>
    </w:p>
    <w:p w14:paraId="1746C8D1" w14:textId="5E743272" w:rsidR="00DB283B" w:rsidRPr="0079124F" w:rsidRDefault="008B38A5" w:rsidP="00E153ED">
      <w:pPr>
        <w:spacing w:before="240"/>
        <w:jc w:val="both"/>
        <w:rPr>
          <w:sz w:val="23"/>
          <w:szCs w:val="23"/>
        </w:rPr>
      </w:pPr>
      <w:r w:rsidRPr="0079124F">
        <w:rPr>
          <w:sz w:val="23"/>
          <w:szCs w:val="23"/>
        </w:rPr>
        <w:lastRenderedPageBreak/>
        <w:t>E</w:t>
      </w:r>
      <w:r w:rsidR="006423DC" w:rsidRPr="0079124F">
        <w:rPr>
          <w:sz w:val="23"/>
          <w:szCs w:val="23"/>
        </w:rPr>
        <w:t>n el</w:t>
      </w:r>
      <w:r w:rsidRPr="0079124F">
        <w:rPr>
          <w:sz w:val="23"/>
          <w:szCs w:val="23"/>
        </w:rPr>
        <w:t xml:space="preserve"> análisis de Márquez Vera podemos ver que el promedio</w:t>
      </w:r>
      <w:r w:rsidR="00565301" w:rsidRPr="0079124F">
        <w:rPr>
          <w:sz w:val="23"/>
          <w:szCs w:val="23"/>
        </w:rPr>
        <w:t xml:space="preserve"> general es de 3, lo que a simple vista</w:t>
      </w:r>
      <w:r w:rsidR="006423DC" w:rsidRPr="0079124F">
        <w:rPr>
          <w:sz w:val="23"/>
          <w:szCs w:val="23"/>
        </w:rPr>
        <w:t xml:space="preserve"> </w:t>
      </w:r>
      <w:r w:rsidR="00CF17A4" w:rsidRPr="0079124F">
        <w:rPr>
          <w:sz w:val="23"/>
          <w:szCs w:val="23"/>
        </w:rPr>
        <w:t xml:space="preserve">se distingue como bajo (ver </w:t>
      </w:r>
      <w:r w:rsidR="00E90C26" w:rsidRPr="0079124F">
        <w:rPr>
          <w:sz w:val="23"/>
          <w:szCs w:val="23"/>
        </w:rPr>
        <w:t>tabla</w:t>
      </w:r>
      <w:r w:rsidR="00CF17A4" w:rsidRPr="0079124F">
        <w:rPr>
          <w:sz w:val="23"/>
          <w:szCs w:val="23"/>
        </w:rPr>
        <w:t xml:space="preserve"> 4.</w:t>
      </w:r>
      <w:r w:rsidR="00885331">
        <w:rPr>
          <w:sz w:val="23"/>
          <w:szCs w:val="23"/>
        </w:rPr>
        <w:t>2</w:t>
      </w:r>
      <w:r w:rsidR="00CF17A4" w:rsidRPr="0079124F">
        <w:rPr>
          <w:sz w:val="23"/>
          <w:szCs w:val="23"/>
        </w:rPr>
        <w:t>-</w:t>
      </w:r>
      <w:r w:rsidR="00FB28E1" w:rsidRPr="0079124F">
        <w:rPr>
          <w:sz w:val="23"/>
          <w:szCs w:val="23"/>
        </w:rPr>
        <w:t>1</w:t>
      </w:r>
      <w:r w:rsidR="00CA25A9" w:rsidRPr="0079124F">
        <w:rPr>
          <w:sz w:val="23"/>
          <w:szCs w:val="23"/>
        </w:rPr>
        <w:t>)</w:t>
      </w:r>
      <w:r w:rsidR="00FE25CE">
        <w:rPr>
          <w:sz w:val="23"/>
          <w:szCs w:val="23"/>
        </w:rPr>
        <w:t xml:space="preserve">, </w:t>
      </w:r>
      <w:r w:rsidR="0067375B">
        <w:rPr>
          <w:sz w:val="23"/>
          <w:szCs w:val="23"/>
        </w:rPr>
        <w:t>si bien es cierto que este autor toma también otros aspectos</w:t>
      </w:r>
      <w:r w:rsidR="00975771">
        <w:rPr>
          <w:sz w:val="23"/>
          <w:szCs w:val="23"/>
        </w:rPr>
        <w:t>, estas fr</w:t>
      </w:r>
      <w:r w:rsidR="008D1ADE">
        <w:rPr>
          <w:sz w:val="23"/>
          <w:szCs w:val="23"/>
        </w:rPr>
        <w:t>ecu</w:t>
      </w:r>
      <w:r w:rsidR="00975771">
        <w:rPr>
          <w:sz w:val="23"/>
          <w:szCs w:val="23"/>
        </w:rPr>
        <w:t>encias solo salen a partir de</w:t>
      </w:r>
      <w:r w:rsidR="008D1ADE">
        <w:rPr>
          <w:sz w:val="23"/>
          <w:szCs w:val="23"/>
        </w:rPr>
        <w:t xml:space="preserve"> un corto tiempo, mientras que en el caso de los resultados de este proyecto </w:t>
      </w:r>
      <w:r w:rsidR="00AF28D1">
        <w:rPr>
          <w:sz w:val="23"/>
          <w:szCs w:val="23"/>
        </w:rPr>
        <w:t>son el resultado de 10 gestiones o años, lo que hace que sea mucho más real</w:t>
      </w:r>
      <w:r w:rsidR="00C60E3E">
        <w:rPr>
          <w:sz w:val="23"/>
          <w:szCs w:val="23"/>
        </w:rPr>
        <w:t xml:space="preserve"> que el contraste.</w:t>
      </w:r>
      <w:r w:rsidR="00975771">
        <w:rPr>
          <w:sz w:val="23"/>
          <w:szCs w:val="23"/>
        </w:rPr>
        <w:t xml:space="preserve"> </w:t>
      </w:r>
    </w:p>
    <w:p w14:paraId="3FF21FA4" w14:textId="0B89D676" w:rsidR="008B01A3" w:rsidRDefault="008B01A3" w:rsidP="008B01A3">
      <w:pPr>
        <w:pStyle w:val="Caption"/>
        <w:keepNext/>
        <w:spacing w:after="0"/>
      </w:pPr>
      <w:bookmarkStart w:id="306" w:name="_Toc197792120"/>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4.2</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xml:space="preserve">: </w:t>
      </w:r>
      <w:r w:rsidRPr="00460639">
        <w:t>Variables/atributos de mayor influencia organizada por frecuencia de aparición</w:t>
      </w:r>
      <w:bookmarkEnd w:id="306"/>
    </w:p>
    <w:tbl>
      <w:tblPr>
        <w:tblStyle w:val="a0"/>
        <w:tblW w:w="82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0"/>
        <w:gridCol w:w="1271"/>
      </w:tblGrid>
      <w:tr w:rsidR="00F769AA" w14:paraId="04A69A32" w14:textId="77777777" w:rsidTr="00B01B30">
        <w:trPr>
          <w:trHeight w:val="225"/>
          <w:jc w:val="center"/>
        </w:trPr>
        <w:tc>
          <w:tcPr>
            <w:tcW w:w="6930" w:type="dxa"/>
            <w:shd w:val="clear" w:color="auto" w:fill="BFBFBF"/>
            <w:vAlign w:val="center"/>
          </w:tcPr>
          <w:p w14:paraId="4181D585" w14:textId="2427AE7F" w:rsidR="00F769AA" w:rsidRDefault="00F769AA"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Variable/atributo</w:t>
            </w:r>
          </w:p>
        </w:tc>
        <w:tc>
          <w:tcPr>
            <w:tcW w:w="1271" w:type="dxa"/>
            <w:shd w:val="clear" w:color="auto" w:fill="BFBFBF"/>
            <w:vAlign w:val="center"/>
          </w:tcPr>
          <w:p w14:paraId="2CE913BA" w14:textId="126BC5D5" w:rsidR="00F769AA" w:rsidRDefault="00F769AA"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Frecuencia</w:t>
            </w:r>
          </w:p>
        </w:tc>
      </w:tr>
      <w:tr w:rsidR="00F769AA" w14:paraId="6A61AFDE" w14:textId="77777777" w:rsidTr="00B01B30">
        <w:trPr>
          <w:trHeight w:val="216"/>
          <w:jc w:val="center"/>
        </w:trPr>
        <w:tc>
          <w:tcPr>
            <w:tcW w:w="6930" w:type="dxa"/>
          </w:tcPr>
          <w:p w14:paraId="7B98AF63" w14:textId="3E97B96F" w:rsidR="00F769AA" w:rsidRDefault="00720AC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Nota en Humanidades 1, Nota en Inglés 1.</w:t>
            </w:r>
          </w:p>
        </w:tc>
        <w:tc>
          <w:tcPr>
            <w:tcW w:w="1271" w:type="dxa"/>
          </w:tcPr>
          <w:p w14:paraId="2B8D64D3" w14:textId="58839587"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10</w:t>
            </w:r>
          </w:p>
        </w:tc>
      </w:tr>
      <w:tr w:rsidR="00F769AA" w14:paraId="0ECAE371" w14:textId="77777777" w:rsidTr="00B01B30">
        <w:trPr>
          <w:trHeight w:val="216"/>
          <w:jc w:val="center"/>
        </w:trPr>
        <w:tc>
          <w:tcPr>
            <w:tcW w:w="6930" w:type="dxa"/>
          </w:tcPr>
          <w:p w14:paraId="77DADCC3" w14:textId="46296355" w:rsidR="00F769AA" w:rsidRDefault="00720AC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w:t>
            </w:r>
            <w:r w:rsidR="00B01B30">
              <w:rPr>
                <w:rFonts w:eastAsia="Garamond" w:cs="Garamond"/>
                <w:color w:val="000000"/>
                <w:sz w:val="21"/>
                <w:szCs w:val="21"/>
              </w:rPr>
              <w:t xml:space="preserve">ota en Ciencias Sociales 1, Nota en Matemáticas 1, Nota en </w:t>
            </w:r>
            <w:r w:rsidR="00DB4066">
              <w:rPr>
                <w:rFonts w:eastAsia="Garamond" w:cs="Garamond"/>
                <w:color w:val="000000"/>
                <w:sz w:val="21"/>
                <w:szCs w:val="21"/>
              </w:rPr>
              <w:t>Taller de lectura y redacción 1, Nota en Física 1, Nota en computación 1.</w:t>
            </w:r>
          </w:p>
        </w:tc>
        <w:tc>
          <w:tcPr>
            <w:tcW w:w="1271" w:type="dxa"/>
          </w:tcPr>
          <w:p w14:paraId="22541589" w14:textId="4B0C50DB"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9</w:t>
            </w:r>
          </w:p>
        </w:tc>
      </w:tr>
      <w:tr w:rsidR="00F769AA" w14:paraId="61133658" w14:textId="77777777" w:rsidTr="00B01B30">
        <w:trPr>
          <w:trHeight w:val="216"/>
          <w:jc w:val="center"/>
        </w:trPr>
        <w:tc>
          <w:tcPr>
            <w:tcW w:w="6930" w:type="dxa"/>
          </w:tcPr>
          <w:p w14:paraId="54BFD44C" w14:textId="4019856F"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Nivel de motivación</w:t>
            </w:r>
          </w:p>
        </w:tc>
        <w:tc>
          <w:tcPr>
            <w:tcW w:w="1271" w:type="dxa"/>
          </w:tcPr>
          <w:p w14:paraId="5E403A8E" w14:textId="3286C238"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5</w:t>
            </w:r>
          </w:p>
        </w:tc>
      </w:tr>
      <w:tr w:rsidR="00F769AA" w14:paraId="7E90CE43" w14:textId="77777777" w:rsidTr="00B01B30">
        <w:trPr>
          <w:trHeight w:val="216"/>
          <w:jc w:val="center"/>
        </w:trPr>
        <w:tc>
          <w:tcPr>
            <w:tcW w:w="6930" w:type="dxa"/>
          </w:tcPr>
          <w:p w14:paraId="3B319CA3" w14:textId="62246790"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Promedio en la secundaria</w:t>
            </w:r>
          </w:p>
        </w:tc>
        <w:tc>
          <w:tcPr>
            <w:tcW w:w="1271" w:type="dxa"/>
          </w:tcPr>
          <w:p w14:paraId="7952F513" w14:textId="76D59DF4"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3</w:t>
            </w:r>
          </w:p>
        </w:tc>
      </w:tr>
      <w:tr w:rsidR="00F769AA" w14:paraId="66D75FDA" w14:textId="77777777" w:rsidTr="00B01B30">
        <w:trPr>
          <w:trHeight w:val="216"/>
          <w:jc w:val="center"/>
        </w:trPr>
        <w:tc>
          <w:tcPr>
            <w:tcW w:w="6930" w:type="dxa"/>
          </w:tcPr>
          <w:p w14:paraId="1445E3FE" w14:textId="35D59D3F"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Edad, Número de hermanos, Grupo</w:t>
            </w:r>
            <w:r w:rsidR="00DE7A6E">
              <w:rPr>
                <w:rFonts w:eastAsia="Garamond" w:cs="Garamond"/>
                <w:color w:val="000000"/>
                <w:sz w:val="21"/>
                <w:szCs w:val="21"/>
              </w:rPr>
              <w:t>, Fumas, Promedio EXANI 1</w:t>
            </w:r>
          </w:p>
        </w:tc>
        <w:tc>
          <w:tcPr>
            <w:tcW w:w="1271" w:type="dxa"/>
          </w:tcPr>
          <w:p w14:paraId="5848404B" w14:textId="7C19A202"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2</w:t>
            </w:r>
          </w:p>
        </w:tc>
      </w:tr>
      <w:tr w:rsidR="00F769AA" w14:paraId="656DC6E7" w14:textId="77777777" w:rsidTr="00B01B30">
        <w:trPr>
          <w:trHeight w:val="216"/>
          <w:jc w:val="center"/>
        </w:trPr>
        <w:tc>
          <w:tcPr>
            <w:tcW w:w="6930" w:type="dxa"/>
          </w:tcPr>
          <w:p w14:paraId="6F850988" w14:textId="589AAE21" w:rsidR="00F769AA" w:rsidRDefault="00DE7A6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Estudia en grupo, Estado civil, Tiempo de ejercicio</w:t>
            </w:r>
            <w:r w:rsidR="005F11F2">
              <w:rPr>
                <w:rFonts w:eastAsia="Garamond" w:cs="Garamond"/>
                <w:color w:val="000000"/>
                <w:sz w:val="21"/>
                <w:szCs w:val="21"/>
              </w:rPr>
              <w:t>, Nota en Historia.</w:t>
            </w:r>
          </w:p>
        </w:tc>
        <w:tc>
          <w:tcPr>
            <w:tcW w:w="1271" w:type="dxa"/>
          </w:tcPr>
          <w:p w14:paraId="5DCB905A" w14:textId="7E69170A"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1</w:t>
            </w:r>
          </w:p>
        </w:tc>
      </w:tr>
    </w:tbl>
    <w:p w14:paraId="4BA4D469" w14:textId="2D98F760" w:rsidR="00021285" w:rsidRPr="0079124F" w:rsidRDefault="00C66C7C" w:rsidP="00021285">
      <w:pPr>
        <w:jc w:val="center"/>
        <w:rPr>
          <w:rFonts w:ascii="Times" w:hAnsi="Times"/>
          <w:b/>
          <w:bCs/>
          <w:sz w:val="18"/>
          <w:szCs w:val="18"/>
        </w:rPr>
      </w:pPr>
      <w:r w:rsidRPr="0079124F">
        <w:rPr>
          <w:rFonts w:ascii="Times" w:hAnsi="Times"/>
          <w:b/>
          <w:bCs/>
          <w:sz w:val="18"/>
          <w:szCs w:val="18"/>
        </w:rPr>
        <w:t xml:space="preserve">Fuente: </w:t>
      </w:r>
      <w:r w:rsidR="00D015DB" w:rsidRPr="0079124F">
        <w:rPr>
          <w:rFonts w:ascii="Times" w:hAnsi="Times"/>
          <w:b/>
          <w:bCs/>
          <w:sz w:val="18"/>
          <w:szCs w:val="18"/>
        </w:rPr>
        <w:t>Carlos Márquez Vera</w:t>
      </w:r>
      <w:r w:rsidRPr="0079124F">
        <w:rPr>
          <w:rFonts w:ascii="Times" w:hAnsi="Times"/>
          <w:b/>
          <w:bCs/>
          <w:sz w:val="18"/>
          <w:szCs w:val="18"/>
        </w:rPr>
        <w:t xml:space="preserve"> (2015)</w:t>
      </w:r>
    </w:p>
    <w:p w14:paraId="4787B77E" w14:textId="20138766" w:rsidR="00863418" w:rsidRPr="0079124F" w:rsidRDefault="00863418" w:rsidP="003826E5">
      <w:pPr>
        <w:pStyle w:val="Heading2"/>
        <w:numPr>
          <w:ilvl w:val="1"/>
          <w:numId w:val="7"/>
        </w:numPr>
      </w:pPr>
      <w:bookmarkStart w:id="307" w:name="_Toc197264726"/>
      <w:bookmarkStart w:id="308" w:name="_Toc197264916"/>
      <w:bookmarkStart w:id="309" w:name="_Toc197792029"/>
      <w:r w:rsidRPr="0079124F">
        <w:t xml:space="preserve">Resultado y análisis </w:t>
      </w:r>
      <w:r w:rsidR="00CE3237" w:rsidRPr="0079124F">
        <w:t xml:space="preserve">de Identificar las materias </w:t>
      </w:r>
      <w:bookmarkEnd w:id="307"/>
      <w:bookmarkEnd w:id="308"/>
      <w:r w:rsidR="0071137A">
        <w:t>con mayor índice de reprobación</w:t>
      </w:r>
      <w:bookmarkEnd w:id="309"/>
    </w:p>
    <w:p w14:paraId="1A7E4FF8" w14:textId="56873578" w:rsidR="00285C16" w:rsidRDefault="00D73DD9" w:rsidP="00285C16">
      <w:pPr>
        <w:spacing w:before="240"/>
        <w:jc w:val="both"/>
        <w:rPr>
          <w:sz w:val="23"/>
          <w:szCs w:val="23"/>
        </w:rPr>
      </w:pPr>
      <w:r w:rsidRPr="0079124F">
        <w:rPr>
          <w:sz w:val="23"/>
          <w:szCs w:val="23"/>
        </w:rPr>
        <w:t xml:space="preserve">Podemos determinar que para el caso de primaria </w:t>
      </w:r>
      <w:r w:rsidR="003B4F39" w:rsidRPr="0079124F">
        <w:rPr>
          <w:sz w:val="23"/>
          <w:szCs w:val="23"/>
        </w:rPr>
        <w:t xml:space="preserve">las materias que representan </w:t>
      </w:r>
      <w:r w:rsidR="008A0B72">
        <w:rPr>
          <w:sz w:val="23"/>
          <w:szCs w:val="23"/>
        </w:rPr>
        <w:t>promedios más bajos</w:t>
      </w:r>
      <w:r w:rsidR="003B4F39" w:rsidRPr="0079124F">
        <w:rPr>
          <w:sz w:val="23"/>
          <w:szCs w:val="23"/>
        </w:rPr>
        <w:t xml:space="preserve"> son: </w:t>
      </w:r>
      <w:r w:rsidR="002A3725" w:rsidRPr="0079124F">
        <w:rPr>
          <w:sz w:val="23"/>
          <w:szCs w:val="23"/>
        </w:rPr>
        <w:t xml:space="preserve">comunicación </w:t>
      </w:r>
      <w:r w:rsidR="009857B4" w:rsidRPr="0079124F">
        <w:rPr>
          <w:sz w:val="23"/>
          <w:szCs w:val="23"/>
        </w:rPr>
        <w:t xml:space="preserve">y </w:t>
      </w:r>
      <w:r w:rsidR="4E70CA29" w:rsidRPr="4E70CA29">
        <w:rPr>
          <w:sz w:val="23"/>
          <w:szCs w:val="23"/>
        </w:rPr>
        <w:t>lenguaje</w:t>
      </w:r>
      <w:r w:rsidR="009857B4" w:rsidRPr="0079124F">
        <w:rPr>
          <w:sz w:val="23"/>
          <w:szCs w:val="23"/>
        </w:rPr>
        <w:t xml:space="preserve"> con 68.04 de promedio y Matemática con 68.34 respectivamente</w:t>
      </w:r>
      <w:r w:rsidR="00F3101D" w:rsidRPr="0079124F">
        <w:rPr>
          <w:sz w:val="23"/>
          <w:szCs w:val="23"/>
        </w:rPr>
        <w:t xml:space="preserve">, por lo </w:t>
      </w:r>
      <w:r w:rsidR="009E7F56" w:rsidRPr="0079124F">
        <w:rPr>
          <w:sz w:val="23"/>
          <w:szCs w:val="23"/>
        </w:rPr>
        <w:t>contrario,</w:t>
      </w:r>
      <w:r w:rsidR="00F3101D" w:rsidRPr="0079124F">
        <w:rPr>
          <w:sz w:val="23"/>
          <w:szCs w:val="23"/>
        </w:rPr>
        <w:t xml:space="preserve"> podemos notar que los estudiantes tienen un mejor desempeño</w:t>
      </w:r>
      <w:r w:rsidR="0060446E" w:rsidRPr="0079124F">
        <w:rPr>
          <w:sz w:val="23"/>
          <w:szCs w:val="23"/>
        </w:rPr>
        <w:t xml:space="preserve"> en Educación Musical y Educación Física como podemos ver en la </w:t>
      </w:r>
      <w:r w:rsidR="009E7F56" w:rsidRPr="0079124F">
        <w:rPr>
          <w:sz w:val="23"/>
          <w:szCs w:val="23"/>
        </w:rPr>
        <w:t>figura 4.</w:t>
      </w:r>
      <w:r w:rsidR="00CC2C4B">
        <w:rPr>
          <w:sz w:val="23"/>
          <w:szCs w:val="23"/>
        </w:rPr>
        <w:t>3</w:t>
      </w:r>
      <w:r w:rsidR="009E7F56" w:rsidRPr="0079124F">
        <w:rPr>
          <w:sz w:val="23"/>
          <w:szCs w:val="23"/>
        </w:rPr>
        <w:t>-1.</w:t>
      </w:r>
    </w:p>
    <w:p w14:paraId="66D8A94D" w14:textId="750B3E19" w:rsidR="004F7028" w:rsidRPr="0079124F" w:rsidRDefault="00E440EF" w:rsidP="004F7028">
      <w:pPr>
        <w:keepNext/>
        <w:spacing w:before="240"/>
        <w:jc w:val="center"/>
      </w:pPr>
      <w:r w:rsidRPr="00E440EF">
        <w:rPr>
          <w:noProof/>
        </w:rPr>
        <w:drawing>
          <wp:inline distT="0" distB="0" distL="0" distR="0" wp14:anchorId="4B5A3626" wp14:editId="3A97A4B4">
            <wp:extent cx="5486400" cy="2075249"/>
            <wp:effectExtent l="0" t="0" r="0" b="1270"/>
            <wp:docPr id="9481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5665" name=""/>
                    <pic:cNvPicPr/>
                  </pic:nvPicPr>
                  <pic:blipFill>
                    <a:blip r:embed="rId87"/>
                    <a:stretch>
                      <a:fillRect/>
                    </a:stretch>
                  </pic:blipFill>
                  <pic:spPr>
                    <a:xfrm>
                      <a:off x="0" y="0"/>
                      <a:ext cx="5486400" cy="2075249"/>
                    </a:xfrm>
                    <a:prstGeom prst="rect">
                      <a:avLst/>
                    </a:prstGeom>
                  </pic:spPr>
                </pic:pic>
              </a:graphicData>
            </a:graphic>
          </wp:inline>
        </w:drawing>
      </w:r>
    </w:p>
    <w:p w14:paraId="7F29037B" w14:textId="1BCF34DB" w:rsidR="009E7F56" w:rsidRPr="0079124F" w:rsidRDefault="004F7028" w:rsidP="00FF4B9F">
      <w:pPr>
        <w:pStyle w:val="Caption"/>
        <w:spacing w:before="0" w:after="0"/>
      </w:pPr>
      <w:bookmarkStart w:id="310" w:name="_Toc196569916"/>
      <w:bookmarkStart w:id="311" w:name="_Toc197792100"/>
      <w:r w:rsidRPr="0079124F">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Dificultad de materias</w:t>
      </w:r>
      <w:r w:rsidR="00923C63" w:rsidRPr="0079124F">
        <w:t xml:space="preserve"> de primaria</w:t>
      </w:r>
      <w:r w:rsidRPr="0079124F">
        <w:t xml:space="preserve"> según el promedio por año</w:t>
      </w:r>
      <w:bookmarkEnd w:id="310"/>
      <w:bookmarkEnd w:id="311"/>
    </w:p>
    <w:p w14:paraId="2834FD53" w14:textId="7F0D4F8F" w:rsidR="003A4DC3" w:rsidRPr="0079124F" w:rsidRDefault="4E70CA29" w:rsidP="00FF4B9F">
      <w:pPr>
        <w:jc w:val="center"/>
        <w:rPr>
          <w:rFonts w:ascii="Times" w:hAnsi="Times"/>
          <w:b/>
          <w:bCs/>
          <w:sz w:val="18"/>
          <w:szCs w:val="18"/>
        </w:rPr>
      </w:pPr>
      <w:r w:rsidRPr="4E70CA29">
        <w:rPr>
          <w:rFonts w:ascii="Times" w:hAnsi="Times"/>
          <w:b/>
          <w:bCs/>
          <w:sz w:val="18"/>
          <w:szCs w:val="18"/>
        </w:rPr>
        <w:t>Fuente: Elaboración propia (2025)</w:t>
      </w:r>
    </w:p>
    <w:p w14:paraId="18FFA1C1" w14:textId="3DC9F354" w:rsidR="00285C16" w:rsidRDefault="001766A7" w:rsidP="00285C16">
      <w:pPr>
        <w:spacing w:before="240"/>
        <w:jc w:val="both"/>
        <w:rPr>
          <w:sz w:val="23"/>
          <w:szCs w:val="23"/>
        </w:rPr>
      </w:pPr>
      <w:r w:rsidRPr="0079124F">
        <w:rPr>
          <w:sz w:val="23"/>
          <w:szCs w:val="23"/>
        </w:rPr>
        <w:t xml:space="preserve">Para el caso </w:t>
      </w:r>
      <w:r w:rsidR="003A4DC3" w:rsidRPr="0079124F">
        <w:rPr>
          <w:sz w:val="23"/>
          <w:szCs w:val="23"/>
        </w:rPr>
        <w:t>del</w:t>
      </w:r>
      <w:r w:rsidR="00B50276" w:rsidRPr="0079124F">
        <w:rPr>
          <w:sz w:val="23"/>
          <w:szCs w:val="23"/>
        </w:rPr>
        <w:t xml:space="preserve"> nivel secundario, la figura 4.</w:t>
      </w:r>
      <w:r w:rsidR="00CC2C4B">
        <w:rPr>
          <w:sz w:val="23"/>
          <w:szCs w:val="23"/>
        </w:rPr>
        <w:t>3</w:t>
      </w:r>
      <w:r w:rsidR="00B50276" w:rsidRPr="0079124F">
        <w:rPr>
          <w:sz w:val="23"/>
          <w:szCs w:val="23"/>
        </w:rPr>
        <w:t>-2 nos muestra que las materias con m</w:t>
      </w:r>
      <w:r w:rsidR="008A0B72">
        <w:rPr>
          <w:sz w:val="23"/>
          <w:szCs w:val="23"/>
        </w:rPr>
        <w:t>enor promedio</w:t>
      </w:r>
      <w:r w:rsidR="00B50276" w:rsidRPr="0079124F">
        <w:rPr>
          <w:sz w:val="23"/>
          <w:szCs w:val="23"/>
        </w:rPr>
        <w:t xml:space="preserve"> son: Psicología con</w:t>
      </w:r>
      <w:r w:rsidR="00374F1C" w:rsidRPr="0079124F">
        <w:rPr>
          <w:sz w:val="23"/>
          <w:szCs w:val="23"/>
        </w:rPr>
        <w:t xml:space="preserve"> 63.25 puntos y Comunicación y lenguaje con 65.52 puntos de promedio, por contraste las que </w:t>
      </w:r>
      <w:r w:rsidR="00170DBF" w:rsidRPr="0079124F">
        <w:rPr>
          <w:sz w:val="23"/>
          <w:szCs w:val="23"/>
        </w:rPr>
        <w:t>mayor promedio tienen son: Educación musical y física con</w:t>
      </w:r>
      <w:r w:rsidR="00CC4F0B" w:rsidRPr="0079124F">
        <w:rPr>
          <w:sz w:val="23"/>
          <w:szCs w:val="23"/>
        </w:rPr>
        <w:t xml:space="preserve"> 81.01 el primero y 78.18 el segundo.</w:t>
      </w:r>
    </w:p>
    <w:p w14:paraId="0BD41A83" w14:textId="5E7065D6" w:rsidR="006561B1" w:rsidRPr="0079124F" w:rsidRDefault="00923C63" w:rsidP="006561B1">
      <w:pPr>
        <w:keepNext/>
        <w:spacing w:before="240"/>
        <w:jc w:val="center"/>
      </w:pPr>
      <w:r w:rsidRPr="0079124F">
        <w:rPr>
          <w:noProof/>
          <w:sz w:val="23"/>
          <w:szCs w:val="23"/>
        </w:rPr>
        <w:lastRenderedPageBreak/>
        <w:drawing>
          <wp:inline distT="0" distB="0" distL="0" distR="0" wp14:anchorId="157849C5" wp14:editId="3568BC11">
            <wp:extent cx="5210175" cy="1981200"/>
            <wp:effectExtent l="0" t="0" r="9525" b="0"/>
            <wp:docPr id="1569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412" name=""/>
                    <pic:cNvPicPr/>
                  </pic:nvPicPr>
                  <pic:blipFill rotWithShape="1">
                    <a:blip r:embed="rId88"/>
                    <a:srcRect t="10550" b="5714"/>
                    <a:stretch/>
                  </pic:blipFill>
                  <pic:spPr bwMode="auto">
                    <a:xfrm>
                      <a:off x="0" y="0"/>
                      <a:ext cx="5214493" cy="1982842"/>
                    </a:xfrm>
                    <a:prstGeom prst="rect">
                      <a:avLst/>
                    </a:prstGeom>
                    <a:ln>
                      <a:noFill/>
                    </a:ln>
                    <a:extLst>
                      <a:ext uri="{53640926-AAD7-44D8-BBD7-CCE9431645EC}">
                        <a14:shadowObscured xmlns:a14="http://schemas.microsoft.com/office/drawing/2010/main"/>
                      </a:ext>
                    </a:extLst>
                  </pic:spPr>
                </pic:pic>
              </a:graphicData>
            </a:graphic>
          </wp:inline>
        </w:drawing>
      </w:r>
    </w:p>
    <w:p w14:paraId="00B69177" w14:textId="65410E2C" w:rsidR="00CC4F0B" w:rsidRPr="0079124F" w:rsidRDefault="006561B1" w:rsidP="00FF4B9F">
      <w:pPr>
        <w:pStyle w:val="Caption"/>
        <w:spacing w:before="0" w:after="0"/>
      </w:pPr>
      <w:bookmarkStart w:id="312" w:name="_Toc196569917"/>
      <w:bookmarkStart w:id="313" w:name="_Toc197792101"/>
      <w:r w:rsidRPr="0079124F">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Dificultad de materias de secundaria según el promedio por año</w:t>
      </w:r>
      <w:bookmarkEnd w:id="312"/>
      <w:bookmarkEnd w:id="313"/>
    </w:p>
    <w:p w14:paraId="33D4A80C" w14:textId="2DA33C09" w:rsidR="003A4DC3" w:rsidRPr="0079124F" w:rsidRDefault="003A4DC3" w:rsidP="00FF4B9F">
      <w:pPr>
        <w:jc w:val="center"/>
        <w:rPr>
          <w:rFonts w:ascii="Times" w:hAnsi="Times"/>
          <w:b/>
          <w:bCs/>
          <w:sz w:val="18"/>
          <w:szCs w:val="18"/>
        </w:rPr>
      </w:pPr>
      <w:r w:rsidRPr="0079124F">
        <w:rPr>
          <w:rFonts w:ascii="Times" w:hAnsi="Times"/>
          <w:b/>
          <w:bCs/>
          <w:sz w:val="18"/>
          <w:szCs w:val="18"/>
        </w:rPr>
        <w:t>Fuente: Elaboración propia (2025)</w:t>
      </w:r>
    </w:p>
    <w:p w14:paraId="2930B695" w14:textId="489D7116" w:rsidR="0008713A" w:rsidRDefault="0008713A" w:rsidP="00E153ED">
      <w:pPr>
        <w:spacing w:before="240"/>
        <w:jc w:val="both"/>
        <w:rPr>
          <w:sz w:val="23"/>
          <w:szCs w:val="23"/>
        </w:rPr>
      </w:pPr>
      <w:r w:rsidRPr="0079124F">
        <w:rPr>
          <w:sz w:val="23"/>
          <w:szCs w:val="23"/>
        </w:rPr>
        <w:t>En general</w:t>
      </w:r>
      <w:r w:rsidR="003D53CA" w:rsidRPr="0079124F">
        <w:rPr>
          <w:sz w:val="23"/>
          <w:szCs w:val="23"/>
        </w:rPr>
        <w:t xml:space="preserve"> se puede tener como resultado que los estudiantes de la U.E. </w:t>
      </w:r>
      <w:r w:rsidR="00FB28E1" w:rsidRPr="0079124F">
        <w:rPr>
          <w:sz w:val="23"/>
          <w:szCs w:val="23"/>
        </w:rPr>
        <w:t>tienen</w:t>
      </w:r>
      <w:r w:rsidR="003D53CA" w:rsidRPr="0079124F">
        <w:rPr>
          <w:sz w:val="23"/>
          <w:szCs w:val="23"/>
        </w:rPr>
        <w:t xml:space="preserve"> dificultad en la materia de </w:t>
      </w:r>
      <w:r w:rsidR="000E31DD" w:rsidRPr="0079124F">
        <w:rPr>
          <w:sz w:val="23"/>
          <w:szCs w:val="23"/>
        </w:rPr>
        <w:t>Comunicación y lenguajes. Las materias que contienen mayor promedio son Educación física y musical</w:t>
      </w:r>
      <w:r w:rsidR="00EC7291" w:rsidRPr="0079124F">
        <w:rPr>
          <w:sz w:val="23"/>
          <w:szCs w:val="23"/>
        </w:rPr>
        <w:t>.</w:t>
      </w:r>
      <w:r w:rsidR="003D308E">
        <w:rPr>
          <w:sz w:val="23"/>
          <w:szCs w:val="23"/>
        </w:rPr>
        <w:t xml:space="preserve"> Matemáticas, </w:t>
      </w:r>
      <w:r w:rsidR="00C27823">
        <w:rPr>
          <w:sz w:val="23"/>
          <w:szCs w:val="23"/>
        </w:rPr>
        <w:t xml:space="preserve">física y química </w:t>
      </w:r>
      <w:r w:rsidR="00494163">
        <w:rPr>
          <w:sz w:val="23"/>
          <w:szCs w:val="23"/>
        </w:rPr>
        <w:t>también</w:t>
      </w:r>
      <w:r w:rsidR="00C27823">
        <w:rPr>
          <w:sz w:val="23"/>
          <w:szCs w:val="23"/>
        </w:rPr>
        <w:t xml:space="preserve"> representan</w:t>
      </w:r>
      <w:r w:rsidR="000D45BC">
        <w:rPr>
          <w:sz w:val="23"/>
          <w:szCs w:val="23"/>
        </w:rPr>
        <w:t xml:space="preserve"> </w:t>
      </w:r>
      <w:r w:rsidR="00BA5D71">
        <w:rPr>
          <w:sz w:val="23"/>
          <w:szCs w:val="23"/>
        </w:rPr>
        <w:t>promedios relativamente bajos</w:t>
      </w:r>
      <w:r w:rsidR="000D45BC">
        <w:rPr>
          <w:sz w:val="23"/>
          <w:szCs w:val="23"/>
        </w:rPr>
        <w:t>, esto se alinea bastante con estudios internacionales como el ERCE (2019)</w:t>
      </w:r>
      <w:r w:rsidR="00494163">
        <w:rPr>
          <w:sz w:val="23"/>
          <w:szCs w:val="23"/>
        </w:rPr>
        <w:t xml:space="preserve"> donde Bolivia obtuvo puntuaciones bajas en áreas científicas</w:t>
      </w:r>
      <w:r w:rsidR="00BA5D71">
        <w:rPr>
          <w:sz w:val="23"/>
          <w:szCs w:val="23"/>
        </w:rPr>
        <w:t xml:space="preserve">, </w:t>
      </w:r>
      <w:r w:rsidR="00032C5D">
        <w:rPr>
          <w:sz w:val="23"/>
          <w:szCs w:val="23"/>
        </w:rPr>
        <w:t>Una fuerte posible causa de esto puede llegar a ser</w:t>
      </w:r>
      <w:r w:rsidR="00F10E9B">
        <w:rPr>
          <w:sz w:val="23"/>
          <w:szCs w:val="23"/>
        </w:rPr>
        <w:t xml:space="preserve"> las barreras de comprensión acumuladas desde el nivel inicial y primario</w:t>
      </w:r>
      <w:r w:rsidR="00D0447B">
        <w:rPr>
          <w:sz w:val="23"/>
          <w:szCs w:val="23"/>
        </w:rPr>
        <w:t>, lo que llega a repercutir en el nivel secundario y posteriormente en estudios superiores</w:t>
      </w:r>
      <w:r w:rsidR="00494163">
        <w:rPr>
          <w:sz w:val="23"/>
          <w:szCs w:val="23"/>
        </w:rPr>
        <w:t>.</w:t>
      </w:r>
      <w:r w:rsidR="00EC7291" w:rsidRPr="0079124F">
        <w:rPr>
          <w:sz w:val="23"/>
          <w:szCs w:val="23"/>
        </w:rPr>
        <w:t xml:space="preserve"> Márquez Vera por su lado, no </w:t>
      </w:r>
      <w:r w:rsidR="003A4DC3" w:rsidRPr="0079124F">
        <w:rPr>
          <w:sz w:val="23"/>
          <w:szCs w:val="23"/>
        </w:rPr>
        <w:t>examina de forma específica, más bien aglomera las materias y variables por frecuencias.</w:t>
      </w:r>
    </w:p>
    <w:p w14:paraId="414B25CA" w14:textId="37F990B2" w:rsidR="00F801D8" w:rsidRDefault="006D3BE3" w:rsidP="00F801D8">
      <w:pPr>
        <w:spacing w:before="240"/>
        <w:jc w:val="both"/>
        <w:rPr>
          <w:sz w:val="23"/>
          <w:szCs w:val="23"/>
        </w:rPr>
      </w:pPr>
      <w:r>
        <w:rPr>
          <w:sz w:val="23"/>
          <w:szCs w:val="23"/>
        </w:rPr>
        <w:t xml:space="preserve">Según el porcentaje total de reprobados a lo largo de los </w:t>
      </w:r>
      <w:r w:rsidR="00EA116C">
        <w:rPr>
          <w:sz w:val="23"/>
          <w:szCs w:val="23"/>
        </w:rPr>
        <w:t>últimos 10 años, podemos ver que el 17.24</w:t>
      </w:r>
      <w:r w:rsidR="00761ECD">
        <w:rPr>
          <w:sz w:val="23"/>
          <w:szCs w:val="23"/>
        </w:rPr>
        <w:t xml:space="preserve">% de los estudiantes reprobó Biogeografía y Ciencias naturales, el 16.55% matemáticas, siendo estas dos </w:t>
      </w:r>
      <w:r w:rsidR="000C660E">
        <w:rPr>
          <w:sz w:val="23"/>
          <w:szCs w:val="23"/>
        </w:rPr>
        <w:t xml:space="preserve">las que </w:t>
      </w:r>
      <w:r w:rsidR="00885D1A">
        <w:rPr>
          <w:sz w:val="23"/>
          <w:szCs w:val="23"/>
        </w:rPr>
        <w:t xml:space="preserve">han tenido la mayor cantidad de reprobados como podemos ver en el gráfico </w:t>
      </w:r>
      <w:r w:rsidR="00B84768">
        <w:rPr>
          <w:sz w:val="23"/>
          <w:szCs w:val="23"/>
        </w:rPr>
        <w:t>4.</w:t>
      </w:r>
      <w:r w:rsidR="00015591">
        <w:rPr>
          <w:sz w:val="23"/>
          <w:szCs w:val="23"/>
        </w:rPr>
        <w:t>3</w:t>
      </w:r>
      <w:r w:rsidR="00B84768">
        <w:rPr>
          <w:sz w:val="23"/>
          <w:szCs w:val="23"/>
        </w:rPr>
        <w:t>-3</w:t>
      </w:r>
      <w:r w:rsidR="002E5172">
        <w:rPr>
          <w:sz w:val="23"/>
          <w:szCs w:val="23"/>
        </w:rPr>
        <w:t>.</w:t>
      </w:r>
    </w:p>
    <w:p w14:paraId="07AF142B" w14:textId="3BF912AD" w:rsidR="00523FF1" w:rsidRDefault="00261763" w:rsidP="00523FF1">
      <w:pPr>
        <w:keepNext/>
        <w:spacing w:before="240"/>
        <w:jc w:val="center"/>
      </w:pPr>
      <w:r w:rsidRPr="00261763">
        <w:rPr>
          <w:noProof/>
        </w:rPr>
        <w:drawing>
          <wp:inline distT="0" distB="0" distL="0" distR="0" wp14:anchorId="5D4E3A3D" wp14:editId="7C7B56B3">
            <wp:extent cx="5483928" cy="2501900"/>
            <wp:effectExtent l="0" t="0" r="2540" b="0"/>
            <wp:docPr id="90330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9702" name=""/>
                    <pic:cNvPicPr/>
                  </pic:nvPicPr>
                  <pic:blipFill rotWithShape="1">
                    <a:blip r:embed="rId89"/>
                    <a:srcRect t="3646"/>
                    <a:stretch/>
                  </pic:blipFill>
                  <pic:spPr bwMode="auto">
                    <a:xfrm>
                      <a:off x="0" y="0"/>
                      <a:ext cx="5493811" cy="2506409"/>
                    </a:xfrm>
                    <a:prstGeom prst="rect">
                      <a:avLst/>
                    </a:prstGeom>
                    <a:ln>
                      <a:noFill/>
                    </a:ln>
                    <a:extLst>
                      <a:ext uri="{53640926-AAD7-44D8-BBD7-CCE9431645EC}">
                        <a14:shadowObscured xmlns:a14="http://schemas.microsoft.com/office/drawing/2010/main"/>
                      </a:ext>
                    </a:extLst>
                  </pic:spPr>
                </pic:pic>
              </a:graphicData>
            </a:graphic>
          </wp:inline>
        </w:drawing>
      </w:r>
    </w:p>
    <w:p w14:paraId="062B4924" w14:textId="5E5A6D97" w:rsidR="00BA2CBE" w:rsidRDefault="00523FF1" w:rsidP="00F801D8">
      <w:pPr>
        <w:pStyle w:val="Caption"/>
        <w:spacing w:before="0" w:after="0"/>
      </w:pPr>
      <w:bookmarkStart w:id="314" w:name="_Toc197792102"/>
      <w:r>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Materias con tasa de reprobación</w:t>
      </w:r>
      <w:bookmarkEnd w:id="314"/>
    </w:p>
    <w:p w14:paraId="612AEBD1" w14:textId="2A197F4B" w:rsidR="00523FF1" w:rsidRPr="000D5250" w:rsidRDefault="000D5250" w:rsidP="00F801D8">
      <w:pPr>
        <w:jc w:val="center"/>
        <w:rPr>
          <w:rFonts w:ascii="Times" w:hAnsi="Times"/>
          <w:b/>
          <w:bCs/>
          <w:sz w:val="18"/>
          <w:szCs w:val="18"/>
        </w:rPr>
      </w:pPr>
      <w:r w:rsidRPr="000D5250">
        <w:rPr>
          <w:rFonts w:ascii="Times" w:hAnsi="Times"/>
          <w:b/>
          <w:bCs/>
          <w:sz w:val="18"/>
          <w:szCs w:val="18"/>
        </w:rPr>
        <w:t>Fuente: Elaboración propia (2024)</w:t>
      </w:r>
    </w:p>
    <w:p w14:paraId="23AF7E48" w14:textId="0703A41A" w:rsidR="00DB1220" w:rsidRPr="0079124F" w:rsidRDefault="00DD5C82" w:rsidP="00E153ED">
      <w:pPr>
        <w:spacing w:before="240"/>
        <w:jc w:val="both"/>
        <w:rPr>
          <w:sz w:val="23"/>
          <w:szCs w:val="23"/>
        </w:rPr>
      </w:pPr>
      <w:r>
        <w:rPr>
          <w:sz w:val="23"/>
          <w:szCs w:val="23"/>
        </w:rPr>
        <w:lastRenderedPageBreak/>
        <w:t>Como vimos</w:t>
      </w:r>
      <w:r w:rsidR="00181B5D">
        <w:rPr>
          <w:sz w:val="23"/>
          <w:szCs w:val="23"/>
        </w:rPr>
        <w:t xml:space="preserve"> anteriormente, Comunicación y lenguaje tiene el promedio más bajo tanto en primaria y secundaria, esto repercute </w:t>
      </w:r>
      <w:r w:rsidR="00FC62A6">
        <w:rPr>
          <w:sz w:val="23"/>
          <w:szCs w:val="23"/>
        </w:rPr>
        <w:t xml:space="preserve">en la tasa de reprobación ya que la comprensión lectora, análisis y puntos de vista son importantes para materias </w:t>
      </w:r>
      <w:r w:rsidR="00A23EFF">
        <w:rPr>
          <w:sz w:val="23"/>
          <w:szCs w:val="23"/>
        </w:rPr>
        <w:t>como Biogeografía</w:t>
      </w:r>
      <w:r w:rsidR="00BF4879">
        <w:rPr>
          <w:sz w:val="23"/>
          <w:szCs w:val="23"/>
        </w:rPr>
        <w:t>/Ciencias Naturales</w:t>
      </w:r>
      <w:r w:rsidR="00A23EFF">
        <w:rPr>
          <w:sz w:val="23"/>
          <w:szCs w:val="23"/>
        </w:rPr>
        <w:t xml:space="preserve"> y matemáticas</w:t>
      </w:r>
      <w:r w:rsidR="00A15A1D">
        <w:rPr>
          <w:sz w:val="23"/>
          <w:szCs w:val="23"/>
        </w:rPr>
        <w:t xml:space="preserve">. Esto confirma que estas falencias se </w:t>
      </w:r>
      <w:r w:rsidR="0034449B">
        <w:rPr>
          <w:sz w:val="23"/>
          <w:szCs w:val="23"/>
        </w:rPr>
        <w:t>originan en el nivel primario y repercuten en el nivel secunda</w:t>
      </w:r>
      <w:r w:rsidR="000B437F">
        <w:rPr>
          <w:sz w:val="23"/>
          <w:szCs w:val="23"/>
        </w:rPr>
        <w:t>rio.</w:t>
      </w:r>
    </w:p>
    <w:p w14:paraId="0C79540E" w14:textId="57B888D4" w:rsidR="003826E5" w:rsidRPr="0079124F" w:rsidRDefault="00863418" w:rsidP="003826E5">
      <w:pPr>
        <w:pStyle w:val="Heading2"/>
        <w:numPr>
          <w:ilvl w:val="1"/>
          <w:numId w:val="7"/>
        </w:numPr>
      </w:pPr>
      <w:bookmarkStart w:id="315" w:name="_Toc197264727"/>
      <w:bookmarkStart w:id="316" w:name="_Toc197264917"/>
      <w:bookmarkStart w:id="317" w:name="_Toc197792030"/>
      <w:r w:rsidRPr="0079124F">
        <w:t>Resulta</w:t>
      </w:r>
      <w:r w:rsidR="00293FE7" w:rsidRPr="0079124F">
        <w:t xml:space="preserve">do y análisis de </w:t>
      </w:r>
      <w:bookmarkEnd w:id="315"/>
      <w:bookmarkEnd w:id="316"/>
      <w:r w:rsidR="00015591">
        <w:t>diseñar y evaluar modelos predictivos</w:t>
      </w:r>
      <w:bookmarkEnd w:id="317"/>
    </w:p>
    <w:p w14:paraId="226C1D66" w14:textId="3AC64B21" w:rsidR="00863418" w:rsidRPr="0079124F" w:rsidRDefault="00B212D0" w:rsidP="00E153ED">
      <w:pPr>
        <w:spacing w:before="240"/>
        <w:jc w:val="both"/>
        <w:rPr>
          <w:sz w:val="23"/>
          <w:szCs w:val="23"/>
        </w:rPr>
      </w:pPr>
      <w:r w:rsidRPr="0079124F">
        <w:rPr>
          <w:sz w:val="23"/>
          <w:szCs w:val="23"/>
        </w:rPr>
        <w:t>Se entrenaron varios modelos de machine learning, entre estos tenemos a: XGBoost, MLP,</w:t>
      </w:r>
      <w:r w:rsidR="00CC3CDA" w:rsidRPr="0079124F">
        <w:rPr>
          <w:sz w:val="23"/>
          <w:szCs w:val="23"/>
        </w:rPr>
        <w:t xml:space="preserve"> </w:t>
      </w:r>
      <w:r w:rsidR="00FB28E1" w:rsidRPr="0079124F">
        <w:rPr>
          <w:sz w:val="23"/>
          <w:szCs w:val="23"/>
        </w:rPr>
        <w:t>CatBoost</w:t>
      </w:r>
      <w:r w:rsidR="00CC3CDA" w:rsidRPr="0079124F">
        <w:rPr>
          <w:sz w:val="23"/>
          <w:szCs w:val="23"/>
        </w:rPr>
        <w:t xml:space="preserve"> y demás, para el caso del dataset usado actualmente</w:t>
      </w:r>
      <w:r w:rsidR="00F350FC" w:rsidRPr="0079124F">
        <w:rPr>
          <w:sz w:val="23"/>
          <w:szCs w:val="23"/>
        </w:rPr>
        <w:t xml:space="preserve"> el mejor modelo fue Ca</w:t>
      </w:r>
      <w:r w:rsidR="001D43BD" w:rsidRPr="0079124F">
        <w:rPr>
          <w:sz w:val="23"/>
          <w:szCs w:val="23"/>
        </w:rPr>
        <w:t>tBoost</w:t>
      </w:r>
      <w:r w:rsidR="00FF1EFE" w:rsidRPr="0079124F">
        <w:rPr>
          <w:sz w:val="23"/>
          <w:szCs w:val="23"/>
        </w:rPr>
        <w:t xml:space="preserve"> con 0.8408</w:t>
      </w:r>
      <w:r w:rsidR="001D43BD" w:rsidRPr="0079124F">
        <w:rPr>
          <w:sz w:val="23"/>
          <w:szCs w:val="23"/>
        </w:rPr>
        <w:t>, esta elección basada en F1-Score (Weighted</w:t>
      </w:r>
      <w:r w:rsidR="00FF1EFE" w:rsidRPr="0079124F">
        <w:rPr>
          <w:sz w:val="23"/>
          <w:szCs w:val="23"/>
        </w:rPr>
        <w:t>)</w:t>
      </w:r>
      <w:r w:rsidR="004B654C" w:rsidRPr="0079124F">
        <w:rPr>
          <w:sz w:val="23"/>
          <w:szCs w:val="23"/>
        </w:rPr>
        <w:t xml:space="preserve">, en la </w:t>
      </w:r>
      <w:r w:rsidR="00F95309" w:rsidRPr="0079124F">
        <w:rPr>
          <w:sz w:val="23"/>
          <w:szCs w:val="23"/>
        </w:rPr>
        <w:t>tabla</w:t>
      </w:r>
      <w:r w:rsidR="0082745F" w:rsidRPr="0079124F">
        <w:rPr>
          <w:sz w:val="23"/>
          <w:szCs w:val="23"/>
        </w:rPr>
        <w:t xml:space="preserve"> 4.</w:t>
      </w:r>
      <w:r w:rsidR="00FF0D3A">
        <w:rPr>
          <w:sz w:val="23"/>
          <w:szCs w:val="23"/>
        </w:rPr>
        <w:t>4</w:t>
      </w:r>
      <w:r w:rsidR="0082745F" w:rsidRPr="0079124F">
        <w:rPr>
          <w:sz w:val="23"/>
          <w:szCs w:val="23"/>
        </w:rPr>
        <w:t>-1</w:t>
      </w:r>
      <w:r w:rsidR="004B654C" w:rsidRPr="0079124F">
        <w:rPr>
          <w:sz w:val="23"/>
          <w:szCs w:val="23"/>
        </w:rPr>
        <w:t xml:space="preserve"> se detallan los resultados de todos los modelos</w:t>
      </w:r>
    </w:p>
    <w:p w14:paraId="396369EA" w14:textId="6B180551" w:rsidR="00E639B3" w:rsidRDefault="00E639B3" w:rsidP="00E639B3">
      <w:pPr>
        <w:pStyle w:val="Caption"/>
        <w:keepNext/>
      </w:pPr>
      <w:bookmarkStart w:id="318" w:name="_Toc197792121"/>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xml:space="preserve">: </w:t>
      </w:r>
      <w:r w:rsidRPr="008E5F08">
        <w:t>Resultado del entrenamiento por modelo</w:t>
      </w:r>
      <w:bookmarkEnd w:id="318"/>
    </w:p>
    <w:tbl>
      <w:tblPr>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0"/>
        <w:gridCol w:w="1218"/>
        <w:gridCol w:w="1419"/>
        <w:gridCol w:w="2094"/>
        <w:gridCol w:w="1884"/>
      </w:tblGrid>
      <w:tr w:rsidR="007E351D" w14:paraId="48EEFD87" w14:textId="77777777" w:rsidTr="006C7D67">
        <w:trPr>
          <w:trHeight w:val="332"/>
          <w:jc w:val="center"/>
        </w:trPr>
        <w:tc>
          <w:tcPr>
            <w:tcW w:w="1910" w:type="dxa"/>
            <w:shd w:val="clear" w:color="auto" w:fill="BFBFBF"/>
            <w:vAlign w:val="center"/>
          </w:tcPr>
          <w:p w14:paraId="466F4534" w14:textId="2A9E8F1E"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Modelo</w:t>
            </w:r>
          </w:p>
        </w:tc>
        <w:tc>
          <w:tcPr>
            <w:tcW w:w="1218" w:type="dxa"/>
            <w:shd w:val="clear" w:color="auto" w:fill="BFBFBF"/>
          </w:tcPr>
          <w:p w14:paraId="7CDDB21D" w14:textId="7A233C93"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Accuracy</w:t>
            </w:r>
          </w:p>
        </w:tc>
        <w:tc>
          <w:tcPr>
            <w:tcW w:w="1419" w:type="dxa"/>
            <w:shd w:val="clear" w:color="auto" w:fill="BFBFBF"/>
            <w:vAlign w:val="center"/>
          </w:tcPr>
          <w:p w14:paraId="35BEC085" w14:textId="0A1DCB02"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F1_Weighted</w:t>
            </w:r>
          </w:p>
        </w:tc>
        <w:tc>
          <w:tcPr>
            <w:tcW w:w="2094" w:type="dxa"/>
            <w:shd w:val="clear" w:color="auto" w:fill="BFBFBF"/>
          </w:tcPr>
          <w:p w14:paraId="71EC85FB" w14:textId="15F89341"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Precision_Weighted</w:t>
            </w:r>
          </w:p>
        </w:tc>
        <w:tc>
          <w:tcPr>
            <w:tcW w:w="1884" w:type="dxa"/>
            <w:shd w:val="clear" w:color="auto" w:fill="BFBFBF"/>
            <w:vAlign w:val="center"/>
          </w:tcPr>
          <w:p w14:paraId="19DCDBF5" w14:textId="79CE145A"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Recall_Weighted</w:t>
            </w:r>
          </w:p>
        </w:tc>
      </w:tr>
      <w:tr w:rsidR="007E351D" w:rsidRPr="001D3703" w14:paraId="73A075D1" w14:textId="77777777" w:rsidTr="006C7D67">
        <w:trPr>
          <w:trHeight w:val="332"/>
          <w:jc w:val="center"/>
        </w:trPr>
        <w:tc>
          <w:tcPr>
            <w:tcW w:w="1910" w:type="dxa"/>
            <w:shd w:val="clear" w:color="auto" w:fill="FFFFFF" w:themeFill="background1"/>
          </w:tcPr>
          <w:p w14:paraId="0D24DD9A" w14:textId="423A731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Logistic Regression</w:t>
            </w:r>
          </w:p>
        </w:tc>
        <w:tc>
          <w:tcPr>
            <w:tcW w:w="1218" w:type="dxa"/>
            <w:shd w:val="clear" w:color="auto" w:fill="FFFFFF" w:themeFill="background1"/>
          </w:tcPr>
          <w:p w14:paraId="51E118D6" w14:textId="575F3EE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c>
          <w:tcPr>
            <w:tcW w:w="1419" w:type="dxa"/>
            <w:shd w:val="clear" w:color="auto" w:fill="FFFFFF" w:themeFill="background1"/>
          </w:tcPr>
          <w:p w14:paraId="5A56136B" w14:textId="3B6213C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0.752104</w:t>
            </w:r>
          </w:p>
        </w:tc>
        <w:tc>
          <w:tcPr>
            <w:tcW w:w="2094" w:type="dxa"/>
            <w:shd w:val="clear" w:color="auto" w:fill="FFFFFF" w:themeFill="background1"/>
          </w:tcPr>
          <w:p w14:paraId="3333CBBC" w14:textId="0E431C6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0.889228</w:t>
            </w:r>
          </w:p>
        </w:tc>
        <w:tc>
          <w:tcPr>
            <w:tcW w:w="1884" w:type="dxa"/>
            <w:shd w:val="clear" w:color="auto" w:fill="FFFFFF" w:themeFill="background1"/>
          </w:tcPr>
          <w:p w14:paraId="651BB94C" w14:textId="1C1C422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r>
      <w:tr w:rsidR="007E351D" w:rsidRPr="001D3703" w14:paraId="65A8DA5A" w14:textId="77777777" w:rsidTr="006C7D67">
        <w:trPr>
          <w:trHeight w:val="332"/>
          <w:jc w:val="center"/>
        </w:trPr>
        <w:tc>
          <w:tcPr>
            <w:tcW w:w="1910" w:type="dxa"/>
            <w:shd w:val="clear" w:color="auto" w:fill="FFFFFF" w:themeFill="background1"/>
          </w:tcPr>
          <w:p w14:paraId="6DD4D1A1" w14:textId="6EB5E117"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Random Forest</w:t>
            </w:r>
          </w:p>
        </w:tc>
        <w:tc>
          <w:tcPr>
            <w:tcW w:w="1218" w:type="dxa"/>
            <w:shd w:val="clear" w:color="auto" w:fill="FFFFFF" w:themeFill="background1"/>
          </w:tcPr>
          <w:p w14:paraId="4880A8FF" w14:textId="528911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19" w:type="dxa"/>
            <w:shd w:val="clear" w:color="auto" w:fill="FFFFFF" w:themeFill="background1"/>
          </w:tcPr>
          <w:p w14:paraId="187AED53" w14:textId="20DF22B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0.814267</w:t>
            </w:r>
          </w:p>
        </w:tc>
        <w:tc>
          <w:tcPr>
            <w:tcW w:w="2094" w:type="dxa"/>
            <w:shd w:val="clear" w:color="auto" w:fill="FFFFFF" w:themeFill="background1"/>
          </w:tcPr>
          <w:p w14:paraId="3EEF48EB" w14:textId="098DB39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0.765097</w:t>
            </w:r>
          </w:p>
        </w:tc>
        <w:tc>
          <w:tcPr>
            <w:tcW w:w="1884" w:type="dxa"/>
            <w:shd w:val="clear" w:color="auto" w:fill="FFFFFF" w:themeFill="background1"/>
          </w:tcPr>
          <w:p w14:paraId="7CCD28F3" w14:textId="49B0DC5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0D74543F" w14:textId="77777777" w:rsidTr="006C7D67">
        <w:trPr>
          <w:trHeight w:val="332"/>
          <w:jc w:val="center"/>
        </w:trPr>
        <w:tc>
          <w:tcPr>
            <w:tcW w:w="1910" w:type="dxa"/>
            <w:shd w:val="clear" w:color="auto" w:fill="FFFFFF" w:themeFill="background1"/>
          </w:tcPr>
          <w:p w14:paraId="19CD9413" w14:textId="44423CC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XGBoost</w:t>
            </w:r>
          </w:p>
        </w:tc>
        <w:tc>
          <w:tcPr>
            <w:tcW w:w="1218" w:type="dxa"/>
            <w:shd w:val="clear" w:color="auto" w:fill="FFFFFF" w:themeFill="background1"/>
          </w:tcPr>
          <w:p w14:paraId="2B59C92C" w14:textId="3C23BD2C"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19" w:type="dxa"/>
            <w:shd w:val="clear" w:color="auto" w:fill="FFFFFF" w:themeFill="background1"/>
          </w:tcPr>
          <w:p w14:paraId="7EB66D86" w14:textId="7022534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2094" w:type="dxa"/>
            <w:shd w:val="clear" w:color="auto" w:fill="FFFFFF" w:themeFill="background1"/>
          </w:tcPr>
          <w:p w14:paraId="3794989A" w14:textId="2D8F8F4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884" w:type="dxa"/>
            <w:shd w:val="clear" w:color="auto" w:fill="FFFFFF" w:themeFill="background1"/>
          </w:tcPr>
          <w:p w14:paraId="5AAF2D93" w14:textId="10A6354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rsidRPr="001D3703" w14:paraId="237C18F1" w14:textId="77777777" w:rsidTr="006C7D67">
        <w:trPr>
          <w:trHeight w:val="332"/>
          <w:jc w:val="center"/>
        </w:trPr>
        <w:tc>
          <w:tcPr>
            <w:tcW w:w="1910" w:type="dxa"/>
            <w:shd w:val="clear" w:color="auto" w:fill="FFFFFF" w:themeFill="background1"/>
          </w:tcPr>
          <w:p w14:paraId="42D0A152" w14:textId="1DA8BF7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Gradient Boosting</w:t>
            </w:r>
          </w:p>
        </w:tc>
        <w:tc>
          <w:tcPr>
            <w:tcW w:w="1218" w:type="dxa"/>
            <w:shd w:val="clear" w:color="auto" w:fill="FFFFFF" w:themeFill="background1"/>
          </w:tcPr>
          <w:p w14:paraId="60578D68" w14:textId="6DC6449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19" w:type="dxa"/>
            <w:shd w:val="clear" w:color="auto" w:fill="FFFFFF" w:themeFill="background1"/>
          </w:tcPr>
          <w:p w14:paraId="58C9959D" w14:textId="6C80D15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0.829765</w:t>
            </w:r>
          </w:p>
        </w:tc>
        <w:tc>
          <w:tcPr>
            <w:tcW w:w="2094" w:type="dxa"/>
            <w:shd w:val="clear" w:color="auto" w:fill="FFFFFF" w:themeFill="background1"/>
          </w:tcPr>
          <w:p w14:paraId="487D852C" w14:textId="5F05543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0.821552</w:t>
            </w:r>
          </w:p>
        </w:tc>
        <w:tc>
          <w:tcPr>
            <w:tcW w:w="1884" w:type="dxa"/>
            <w:shd w:val="clear" w:color="auto" w:fill="FFFFFF" w:themeFill="background1"/>
          </w:tcPr>
          <w:p w14:paraId="126ABA5C" w14:textId="776227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2C48174A" w14:textId="77777777" w:rsidTr="006C7D67">
        <w:trPr>
          <w:trHeight w:val="332"/>
          <w:jc w:val="center"/>
        </w:trPr>
        <w:tc>
          <w:tcPr>
            <w:tcW w:w="1910" w:type="dxa"/>
            <w:shd w:val="clear" w:color="auto" w:fill="FFFFFF" w:themeFill="background1"/>
          </w:tcPr>
          <w:p w14:paraId="6AD58DE5" w14:textId="3EF4043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SVM</w:t>
            </w:r>
          </w:p>
        </w:tc>
        <w:tc>
          <w:tcPr>
            <w:tcW w:w="1218" w:type="dxa"/>
            <w:shd w:val="clear" w:color="auto" w:fill="FFFFFF" w:themeFill="background1"/>
          </w:tcPr>
          <w:p w14:paraId="2B01A812" w14:textId="3252B5B5"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19" w:type="dxa"/>
            <w:shd w:val="clear" w:color="auto" w:fill="FFFFFF" w:themeFill="background1"/>
          </w:tcPr>
          <w:p w14:paraId="1DB17AD0" w14:textId="014D97A4"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0.816028</w:t>
            </w:r>
          </w:p>
        </w:tc>
        <w:tc>
          <w:tcPr>
            <w:tcW w:w="2094" w:type="dxa"/>
            <w:shd w:val="clear" w:color="auto" w:fill="FFFFFF" w:themeFill="background1"/>
          </w:tcPr>
          <w:p w14:paraId="3CC13157" w14:textId="78703A6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0.825639</w:t>
            </w:r>
          </w:p>
        </w:tc>
        <w:tc>
          <w:tcPr>
            <w:tcW w:w="1884" w:type="dxa"/>
            <w:shd w:val="clear" w:color="auto" w:fill="FFFFFF" w:themeFill="background1"/>
          </w:tcPr>
          <w:p w14:paraId="5A8E9DC9" w14:textId="67A0225B"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14:paraId="3F29FCFE" w14:textId="77777777" w:rsidTr="006C7D67">
        <w:trPr>
          <w:trHeight w:val="318"/>
          <w:jc w:val="center"/>
        </w:trPr>
        <w:tc>
          <w:tcPr>
            <w:tcW w:w="1910" w:type="dxa"/>
          </w:tcPr>
          <w:p w14:paraId="64B2419B" w14:textId="56756271"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MLP</w:t>
            </w:r>
          </w:p>
        </w:tc>
        <w:tc>
          <w:tcPr>
            <w:tcW w:w="1218" w:type="dxa"/>
          </w:tcPr>
          <w:p w14:paraId="6BC29F80" w14:textId="704E6369"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c>
          <w:tcPr>
            <w:tcW w:w="1419" w:type="dxa"/>
          </w:tcPr>
          <w:p w14:paraId="258BBB57" w14:textId="226B6B33"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0.811856</w:t>
            </w:r>
          </w:p>
        </w:tc>
        <w:tc>
          <w:tcPr>
            <w:tcW w:w="2094" w:type="dxa"/>
          </w:tcPr>
          <w:p w14:paraId="7C9EBEE3" w14:textId="25491450"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0.764563</w:t>
            </w:r>
          </w:p>
        </w:tc>
        <w:tc>
          <w:tcPr>
            <w:tcW w:w="1884" w:type="dxa"/>
          </w:tcPr>
          <w:p w14:paraId="710DF2D6" w14:textId="487A08F6"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r>
      <w:tr w:rsidR="008261F0" w14:paraId="4F24D891" w14:textId="77777777" w:rsidTr="006C7D67">
        <w:trPr>
          <w:trHeight w:val="318"/>
          <w:jc w:val="center"/>
        </w:trPr>
        <w:tc>
          <w:tcPr>
            <w:tcW w:w="1910" w:type="dxa"/>
          </w:tcPr>
          <w:p w14:paraId="65116D39" w14:textId="1D97FB56" w:rsidR="008261F0" w:rsidRPr="00C8784B" w:rsidRDefault="00F54607" w:rsidP="007E351D">
            <w:pPr>
              <w:pBdr>
                <w:top w:val="nil"/>
                <w:left w:val="nil"/>
                <w:bottom w:val="nil"/>
                <w:right w:val="nil"/>
                <w:between w:val="nil"/>
              </w:pBdr>
              <w:rPr>
                <w:sz w:val="21"/>
                <w:szCs w:val="21"/>
              </w:rPr>
            </w:pPr>
            <w:r>
              <w:rPr>
                <w:sz w:val="21"/>
                <w:szCs w:val="21"/>
              </w:rPr>
              <w:t>LightGBM</w:t>
            </w:r>
          </w:p>
        </w:tc>
        <w:tc>
          <w:tcPr>
            <w:tcW w:w="1218" w:type="dxa"/>
          </w:tcPr>
          <w:p w14:paraId="68981EF6" w14:textId="5651A288" w:rsidR="008261F0" w:rsidRPr="00C8784B" w:rsidRDefault="00F54607" w:rsidP="007E351D">
            <w:pPr>
              <w:pBdr>
                <w:top w:val="nil"/>
                <w:left w:val="nil"/>
                <w:bottom w:val="nil"/>
                <w:right w:val="nil"/>
                <w:between w:val="nil"/>
              </w:pBdr>
              <w:rPr>
                <w:sz w:val="21"/>
                <w:szCs w:val="21"/>
              </w:rPr>
            </w:pPr>
            <w:r>
              <w:rPr>
                <w:sz w:val="21"/>
                <w:szCs w:val="21"/>
              </w:rPr>
              <w:t>0.83</w:t>
            </w:r>
            <w:r w:rsidR="00EB0C25">
              <w:rPr>
                <w:sz w:val="21"/>
                <w:szCs w:val="21"/>
              </w:rPr>
              <w:t>1731</w:t>
            </w:r>
          </w:p>
        </w:tc>
        <w:tc>
          <w:tcPr>
            <w:tcW w:w="1419" w:type="dxa"/>
          </w:tcPr>
          <w:p w14:paraId="2EE8BBDA" w14:textId="045F017F" w:rsidR="008261F0" w:rsidRPr="00C8784B" w:rsidRDefault="00EB0C25" w:rsidP="007E351D">
            <w:pPr>
              <w:pBdr>
                <w:top w:val="nil"/>
                <w:left w:val="nil"/>
                <w:bottom w:val="nil"/>
                <w:right w:val="nil"/>
                <w:between w:val="nil"/>
              </w:pBdr>
              <w:rPr>
                <w:sz w:val="21"/>
                <w:szCs w:val="21"/>
              </w:rPr>
            </w:pPr>
            <w:r>
              <w:rPr>
                <w:sz w:val="21"/>
                <w:szCs w:val="21"/>
              </w:rPr>
              <w:t>0.823920</w:t>
            </w:r>
          </w:p>
        </w:tc>
        <w:tc>
          <w:tcPr>
            <w:tcW w:w="2094" w:type="dxa"/>
          </w:tcPr>
          <w:p w14:paraId="317B7708" w14:textId="43269039" w:rsidR="008261F0" w:rsidRPr="00C8784B" w:rsidRDefault="00EB0C25" w:rsidP="007E351D">
            <w:pPr>
              <w:pBdr>
                <w:top w:val="nil"/>
                <w:left w:val="nil"/>
                <w:bottom w:val="nil"/>
                <w:right w:val="nil"/>
                <w:between w:val="nil"/>
              </w:pBdr>
              <w:rPr>
                <w:sz w:val="21"/>
                <w:szCs w:val="21"/>
              </w:rPr>
            </w:pPr>
            <w:r>
              <w:rPr>
                <w:sz w:val="21"/>
                <w:szCs w:val="21"/>
              </w:rPr>
              <w:t>0.817131</w:t>
            </w:r>
          </w:p>
        </w:tc>
        <w:tc>
          <w:tcPr>
            <w:tcW w:w="1884" w:type="dxa"/>
          </w:tcPr>
          <w:p w14:paraId="689249C4" w14:textId="3D467E93" w:rsidR="008261F0" w:rsidRPr="00C8784B" w:rsidRDefault="00EB0C25" w:rsidP="007E351D">
            <w:pPr>
              <w:pBdr>
                <w:top w:val="nil"/>
                <w:left w:val="nil"/>
                <w:bottom w:val="nil"/>
                <w:right w:val="nil"/>
                <w:between w:val="nil"/>
              </w:pBdr>
              <w:rPr>
                <w:sz w:val="21"/>
                <w:szCs w:val="21"/>
              </w:rPr>
            </w:pPr>
            <w:r>
              <w:rPr>
                <w:sz w:val="21"/>
                <w:szCs w:val="21"/>
              </w:rPr>
              <w:t>0.831731</w:t>
            </w:r>
          </w:p>
        </w:tc>
      </w:tr>
      <w:tr w:rsidR="008261F0" w14:paraId="54A5FEA8" w14:textId="77777777" w:rsidTr="006C7D67">
        <w:trPr>
          <w:trHeight w:val="318"/>
          <w:jc w:val="center"/>
        </w:trPr>
        <w:tc>
          <w:tcPr>
            <w:tcW w:w="1910" w:type="dxa"/>
          </w:tcPr>
          <w:p w14:paraId="733B3DFF" w14:textId="160C9D7D" w:rsidR="008261F0" w:rsidRPr="00C8784B" w:rsidRDefault="00F54607" w:rsidP="007E351D">
            <w:pPr>
              <w:pBdr>
                <w:top w:val="nil"/>
                <w:left w:val="nil"/>
                <w:bottom w:val="nil"/>
                <w:right w:val="nil"/>
                <w:between w:val="nil"/>
              </w:pBdr>
              <w:rPr>
                <w:sz w:val="21"/>
                <w:szCs w:val="21"/>
              </w:rPr>
            </w:pPr>
            <w:r>
              <w:rPr>
                <w:sz w:val="21"/>
                <w:szCs w:val="21"/>
              </w:rPr>
              <w:t>CatBoost</w:t>
            </w:r>
          </w:p>
        </w:tc>
        <w:tc>
          <w:tcPr>
            <w:tcW w:w="1218" w:type="dxa"/>
          </w:tcPr>
          <w:p w14:paraId="42C64816" w14:textId="6EEA4270" w:rsidR="008261F0" w:rsidRPr="00C8784B" w:rsidRDefault="0084486B" w:rsidP="007E351D">
            <w:pPr>
              <w:pBdr>
                <w:top w:val="nil"/>
                <w:left w:val="nil"/>
                <w:bottom w:val="nil"/>
                <w:right w:val="nil"/>
                <w:between w:val="nil"/>
              </w:pBdr>
              <w:rPr>
                <w:sz w:val="21"/>
                <w:szCs w:val="21"/>
              </w:rPr>
            </w:pPr>
            <w:r>
              <w:rPr>
                <w:sz w:val="21"/>
                <w:szCs w:val="21"/>
              </w:rPr>
              <w:t>0.850962</w:t>
            </w:r>
          </w:p>
        </w:tc>
        <w:tc>
          <w:tcPr>
            <w:tcW w:w="1419" w:type="dxa"/>
          </w:tcPr>
          <w:p w14:paraId="4BC855EC" w14:textId="77FF2840" w:rsidR="008261F0" w:rsidRPr="00C8784B" w:rsidRDefault="0084486B" w:rsidP="007E351D">
            <w:pPr>
              <w:pBdr>
                <w:top w:val="nil"/>
                <w:left w:val="nil"/>
                <w:bottom w:val="nil"/>
                <w:right w:val="nil"/>
                <w:between w:val="nil"/>
              </w:pBdr>
              <w:rPr>
                <w:sz w:val="21"/>
                <w:szCs w:val="21"/>
              </w:rPr>
            </w:pPr>
            <w:r>
              <w:rPr>
                <w:sz w:val="21"/>
                <w:szCs w:val="21"/>
              </w:rPr>
              <w:t>0.840776</w:t>
            </w:r>
          </w:p>
        </w:tc>
        <w:tc>
          <w:tcPr>
            <w:tcW w:w="2094" w:type="dxa"/>
          </w:tcPr>
          <w:p w14:paraId="5F952815" w14:textId="09E3FFEB" w:rsidR="008261F0" w:rsidRPr="00C8784B" w:rsidRDefault="0084486B" w:rsidP="007E351D">
            <w:pPr>
              <w:pBdr>
                <w:top w:val="nil"/>
                <w:left w:val="nil"/>
                <w:bottom w:val="nil"/>
                <w:right w:val="nil"/>
                <w:between w:val="nil"/>
              </w:pBdr>
              <w:rPr>
                <w:sz w:val="21"/>
                <w:szCs w:val="21"/>
              </w:rPr>
            </w:pPr>
            <w:r>
              <w:rPr>
                <w:sz w:val="21"/>
                <w:szCs w:val="21"/>
              </w:rPr>
              <w:t>0.833090</w:t>
            </w:r>
          </w:p>
        </w:tc>
        <w:tc>
          <w:tcPr>
            <w:tcW w:w="1884" w:type="dxa"/>
          </w:tcPr>
          <w:p w14:paraId="782F964D" w14:textId="3F15E64E" w:rsidR="008261F0" w:rsidRPr="00C8784B" w:rsidRDefault="00EB0C25" w:rsidP="007E351D">
            <w:pPr>
              <w:pBdr>
                <w:top w:val="nil"/>
                <w:left w:val="nil"/>
                <w:bottom w:val="nil"/>
                <w:right w:val="nil"/>
                <w:between w:val="nil"/>
              </w:pBdr>
              <w:rPr>
                <w:sz w:val="21"/>
                <w:szCs w:val="21"/>
              </w:rPr>
            </w:pPr>
            <w:r>
              <w:rPr>
                <w:sz w:val="21"/>
                <w:szCs w:val="21"/>
              </w:rPr>
              <w:t>0.850962</w:t>
            </w:r>
          </w:p>
        </w:tc>
      </w:tr>
    </w:tbl>
    <w:p w14:paraId="23D1315D" w14:textId="7139F792" w:rsidR="00FD438E" w:rsidRPr="0079124F" w:rsidRDefault="4E70CA29" w:rsidP="00FD438E">
      <w:pPr>
        <w:jc w:val="center"/>
        <w:rPr>
          <w:rFonts w:ascii="Times" w:hAnsi="Times"/>
          <w:b/>
          <w:bCs/>
          <w:sz w:val="18"/>
          <w:szCs w:val="18"/>
        </w:rPr>
      </w:pPr>
      <w:r w:rsidRPr="4E70CA29">
        <w:rPr>
          <w:rFonts w:ascii="Times" w:hAnsi="Times"/>
          <w:b/>
          <w:bCs/>
          <w:sz w:val="18"/>
          <w:szCs w:val="18"/>
        </w:rPr>
        <w:t>Fuente: Elaboración propia (2025)</w:t>
      </w:r>
    </w:p>
    <w:p w14:paraId="40803BAB" w14:textId="7F28186F" w:rsidR="004B654C" w:rsidRDefault="00A30054" w:rsidP="00E153ED">
      <w:pPr>
        <w:spacing w:before="240"/>
        <w:jc w:val="both"/>
        <w:rPr>
          <w:sz w:val="23"/>
          <w:szCs w:val="23"/>
        </w:rPr>
      </w:pPr>
      <w:r>
        <w:rPr>
          <w:sz w:val="23"/>
          <w:szCs w:val="23"/>
        </w:rPr>
        <w:t>Se aplicó también la validación cruzada para mejorar la precisión del mejor modelo</w:t>
      </w:r>
      <w:r w:rsidR="000B780B" w:rsidRPr="0079124F">
        <w:rPr>
          <w:sz w:val="23"/>
          <w:szCs w:val="23"/>
        </w:rPr>
        <w:t>, la robustez de Ca</w:t>
      </w:r>
      <w:r w:rsidR="00B05351" w:rsidRPr="0079124F">
        <w:rPr>
          <w:sz w:val="23"/>
          <w:szCs w:val="23"/>
        </w:rPr>
        <w:t>tBoost</w:t>
      </w:r>
      <w:r w:rsidR="00016924" w:rsidRPr="0079124F">
        <w:rPr>
          <w:sz w:val="23"/>
          <w:szCs w:val="23"/>
        </w:rPr>
        <w:t xml:space="preserve"> (mejor modelo) obtuvo un CV </w:t>
      </w:r>
      <w:r w:rsidR="005C30AB" w:rsidRPr="0079124F">
        <w:rPr>
          <w:sz w:val="23"/>
          <w:szCs w:val="23"/>
        </w:rPr>
        <w:t>–</w:t>
      </w:r>
      <w:r w:rsidR="00016924" w:rsidRPr="0079124F">
        <w:rPr>
          <w:sz w:val="23"/>
          <w:szCs w:val="23"/>
        </w:rPr>
        <w:t xml:space="preserve"> Accuracy</w:t>
      </w:r>
      <w:r w:rsidR="005C30AB" w:rsidRPr="0079124F">
        <w:rPr>
          <w:sz w:val="23"/>
          <w:szCs w:val="23"/>
        </w:rPr>
        <w:t xml:space="preserve"> de 0.9182, FI:</w:t>
      </w:r>
      <w:r w:rsidR="00454A8A" w:rsidRPr="0079124F">
        <w:rPr>
          <w:sz w:val="23"/>
          <w:szCs w:val="23"/>
        </w:rPr>
        <w:t xml:space="preserve"> 0.9149</w:t>
      </w:r>
      <w:r w:rsidR="001712F5" w:rsidRPr="0079124F">
        <w:rPr>
          <w:sz w:val="23"/>
          <w:szCs w:val="23"/>
        </w:rPr>
        <w:t xml:space="preserve">, CV </w:t>
      </w:r>
      <w:r w:rsidR="6905982A" w:rsidRPr="6905982A">
        <w:rPr>
          <w:sz w:val="23"/>
          <w:szCs w:val="23"/>
        </w:rPr>
        <w:t xml:space="preserve">– </w:t>
      </w:r>
      <w:r w:rsidR="001712F5" w:rsidRPr="0079124F">
        <w:rPr>
          <w:sz w:val="23"/>
          <w:szCs w:val="23"/>
        </w:rPr>
        <w:t xml:space="preserve">Precision: 0.9149 y CV </w:t>
      </w:r>
      <w:r w:rsidR="00AA55F8" w:rsidRPr="6905982A">
        <w:rPr>
          <w:sz w:val="23"/>
          <w:szCs w:val="23"/>
        </w:rPr>
        <w:t xml:space="preserve">– </w:t>
      </w:r>
      <w:r w:rsidR="00AA55F8" w:rsidRPr="0E05B4EC">
        <w:rPr>
          <w:sz w:val="23"/>
          <w:szCs w:val="23"/>
        </w:rPr>
        <w:t>Recall</w:t>
      </w:r>
      <w:r w:rsidR="001712F5" w:rsidRPr="0079124F">
        <w:rPr>
          <w:sz w:val="23"/>
          <w:szCs w:val="23"/>
        </w:rPr>
        <w:t>: 0.9182</w:t>
      </w:r>
      <w:r w:rsidR="00E729E7">
        <w:rPr>
          <w:sz w:val="23"/>
          <w:szCs w:val="23"/>
        </w:rPr>
        <w:t xml:space="preserve"> como se ve en la figura </w:t>
      </w:r>
      <w:r w:rsidR="00F13CE1">
        <w:rPr>
          <w:sz w:val="23"/>
          <w:szCs w:val="23"/>
        </w:rPr>
        <w:t>4.4-1.</w:t>
      </w:r>
    </w:p>
    <w:p w14:paraId="66F76CC2" w14:textId="77777777" w:rsidR="00F13CE1" w:rsidRDefault="00F13CE1" w:rsidP="00F13CE1">
      <w:pPr>
        <w:keepNext/>
        <w:spacing w:before="240"/>
        <w:jc w:val="center"/>
      </w:pPr>
      <w:r w:rsidRPr="00F13CE1">
        <w:rPr>
          <w:noProof/>
          <w:sz w:val="23"/>
          <w:szCs w:val="23"/>
        </w:rPr>
        <w:drawing>
          <wp:inline distT="0" distB="0" distL="0" distR="0" wp14:anchorId="5CFB53DE" wp14:editId="33ABE99F">
            <wp:extent cx="5485765" cy="1168400"/>
            <wp:effectExtent l="0" t="0" r="635" b="0"/>
            <wp:docPr id="798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577" name=""/>
                    <pic:cNvPicPr/>
                  </pic:nvPicPr>
                  <pic:blipFill>
                    <a:blip r:embed="rId90"/>
                    <a:stretch>
                      <a:fillRect/>
                    </a:stretch>
                  </pic:blipFill>
                  <pic:spPr>
                    <a:xfrm>
                      <a:off x="0" y="0"/>
                      <a:ext cx="5488530" cy="1168989"/>
                    </a:xfrm>
                    <a:prstGeom prst="rect">
                      <a:avLst/>
                    </a:prstGeom>
                  </pic:spPr>
                </pic:pic>
              </a:graphicData>
            </a:graphic>
          </wp:inline>
        </w:drawing>
      </w:r>
    </w:p>
    <w:p w14:paraId="415C2C5D" w14:textId="6CED6730" w:rsidR="00F13CE1" w:rsidRDefault="00F13CE1" w:rsidP="00F801D8">
      <w:pPr>
        <w:pStyle w:val="Caption"/>
        <w:spacing w:before="0" w:after="0"/>
      </w:pPr>
      <w:bookmarkStart w:id="319" w:name="_Toc197792103"/>
      <w:r>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_ Resultado de CatBoost con validación cruzada</w:t>
      </w:r>
      <w:bookmarkEnd w:id="319"/>
    </w:p>
    <w:p w14:paraId="0DE43327" w14:textId="5A983794" w:rsidR="00F13CE1" w:rsidRPr="00F13CE1" w:rsidRDefault="00F13CE1" w:rsidP="00F801D8">
      <w:pPr>
        <w:jc w:val="center"/>
        <w:rPr>
          <w:rFonts w:ascii="Times" w:hAnsi="Times"/>
          <w:b/>
          <w:bCs/>
          <w:sz w:val="18"/>
          <w:szCs w:val="18"/>
        </w:rPr>
      </w:pPr>
      <w:r w:rsidRPr="0079124F">
        <w:rPr>
          <w:rFonts w:ascii="Times" w:hAnsi="Times"/>
          <w:b/>
          <w:bCs/>
          <w:sz w:val="18"/>
          <w:szCs w:val="18"/>
        </w:rPr>
        <w:t>Fuente: Elaboración propia (2025)</w:t>
      </w:r>
    </w:p>
    <w:p w14:paraId="033032BF" w14:textId="045F9A95" w:rsidR="00E221C5" w:rsidRDefault="00CB21B2" w:rsidP="00E153ED">
      <w:pPr>
        <w:spacing w:before="240"/>
        <w:jc w:val="both"/>
        <w:rPr>
          <w:sz w:val="23"/>
          <w:szCs w:val="23"/>
        </w:rPr>
      </w:pPr>
      <w:r w:rsidRPr="0079124F">
        <w:rPr>
          <w:sz w:val="23"/>
          <w:szCs w:val="23"/>
        </w:rPr>
        <w:t xml:space="preserve">El proyecto de Márquez Vera, prueba </w:t>
      </w:r>
      <w:r w:rsidR="00CD4218" w:rsidRPr="0079124F">
        <w:rPr>
          <w:sz w:val="23"/>
          <w:szCs w:val="23"/>
        </w:rPr>
        <w:t xml:space="preserve">también con muchos modelos de machine learning, </w:t>
      </w:r>
      <w:r w:rsidR="001108F5" w:rsidRPr="0079124F">
        <w:rPr>
          <w:sz w:val="23"/>
          <w:szCs w:val="23"/>
        </w:rPr>
        <w:t>en el caso de este su métrica de evaluación principal son las TP (verdaderos positivos)</w:t>
      </w:r>
      <w:r w:rsidR="00B67151">
        <w:rPr>
          <w:sz w:val="23"/>
          <w:szCs w:val="23"/>
        </w:rPr>
        <w:t xml:space="preserve"> como se</w:t>
      </w:r>
      <w:r w:rsidR="001108F5" w:rsidRPr="0079124F">
        <w:rPr>
          <w:sz w:val="23"/>
          <w:szCs w:val="23"/>
        </w:rPr>
        <w:t xml:space="preserve"> muestra en la </w:t>
      </w:r>
      <w:r w:rsidR="0082745F" w:rsidRPr="0079124F">
        <w:rPr>
          <w:sz w:val="23"/>
          <w:szCs w:val="23"/>
        </w:rPr>
        <w:t xml:space="preserve">tabla </w:t>
      </w:r>
      <w:r w:rsidR="001108F5" w:rsidRPr="0079124F">
        <w:rPr>
          <w:sz w:val="23"/>
          <w:szCs w:val="23"/>
        </w:rPr>
        <w:t>4.</w:t>
      </w:r>
      <w:r w:rsidR="00D14D4F">
        <w:rPr>
          <w:sz w:val="23"/>
          <w:szCs w:val="23"/>
        </w:rPr>
        <w:t>4</w:t>
      </w:r>
      <w:r w:rsidR="001108F5" w:rsidRPr="0079124F">
        <w:rPr>
          <w:sz w:val="23"/>
          <w:szCs w:val="23"/>
        </w:rPr>
        <w:t>-2.</w:t>
      </w:r>
    </w:p>
    <w:p w14:paraId="3AA984FA" w14:textId="77777777" w:rsidR="00641929" w:rsidRPr="0079124F" w:rsidRDefault="00641929" w:rsidP="00E153ED">
      <w:pPr>
        <w:spacing w:before="240"/>
        <w:jc w:val="both"/>
        <w:rPr>
          <w:sz w:val="23"/>
          <w:szCs w:val="23"/>
        </w:rPr>
      </w:pPr>
    </w:p>
    <w:p w14:paraId="3FAC27EA" w14:textId="032DAE30" w:rsidR="00D14D4F" w:rsidRDefault="00D14D4F" w:rsidP="00D14D4F">
      <w:pPr>
        <w:pStyle w:val="Caption"/>
        <w:keepNext/>
      </w:pPr>
      <w:bookmarkStart w:id="320" w:name="_Toc197792122"/>
      <w:r w:rsidRPr="003E0D3E">
        <w:rPr>
          <w:lang w:val="es-ES"/>
        </w:rPr>
        <w:lastRenderedPageBreak/>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2</w:t>
      </w:r>
      <w:r w:rsidR="003E0D3E">
        <w:rPr>
          <w:lang w:val="es-ES"/>
        </w:rPr>
        <w:fldChar w:fldCharType="end"/>
      </w:r>
      <w:r>
        <w:t xml:space="preserve">: </w:t>
      </w:r>
      <w:r w:rsidRPr="00027E1E">
        <w:t>Resultado del entrenamiento de los modelos</w:t>
      </w:r>
      <w:bookmarkEnd w:id="320"/>
    </w:p>
    <w:tbl>
      <w:tblPr>
        <w:tblStyle w:val="a0"/>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8"/>
        <w:gridCol w:w="732"/>
        <w:gridCol w:w="824"/>
        <w:gridCol w:w="641"/>
        <w:gridCol w:w="641"/>
        <w:gridCol w:w="1007"/>
        <w:gridCol w:w="2342"/>
        <w:gridCol w:w="1470"/>
      </w:tblGrid>
      <w:tr w:rsidR="00066A94" w14:paraId="7A87D52E" w14:textId="6E0F6315" w:rsidTr="00066A94">
        <w:trPr>
          <w:trHeight w:val="243"/>
          <w:jc w:val="center"/>
        </w:trPr>
        <w:tc>
          <w:tcPr>
            <w:tcW w:w="1368" w:type="dxa"/>
            <w:shd w:val="clear" w:color="auto" w:fill="BFBFBF"/>
            <w:vAlign w:val="center"/>
          </w:tcPr>
          <w:p w14:paraId="081FB30B" w14:textId="4D79EB2C" w:rsidR="00050F81" w:rsidRDefault="00050F81"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Algoritmo</w:t>
            </w:r>
          </w:p>
        </w:tc>
        <w:tc>
          <w:tcPr>
            <w:tcW w:w="732" w:type="dxa"/>
            <w:shd w:val="clear" w:color="auto" w:fill="BFBFBF"/>
            <w:vAlign w:val="center"/>
          </w:tcPr>
          <w:p w14:paraId="43247215" w14:textId="0D553BAD" w:rsidR="00050F81" w:rsidRPr="00ED00F5" w:rsidRDefault="00ED00F5" w:rsidP="00C90DF8">
            <w:pPr>
              <w:pBdr>
                <w:top w:val="nil"/>
                <w:left w:val="nil"/>
                <w:bottom w:val="nil"/>
                <w:right w:val="nil"/>
                <w:between w:val="nil"/>
              </w:pBdr>
              <w:jc w:val="center"/>
              <w:rPr>
                <w:rFonts w:eastAsia="Garamond" w:cs="Garamond"/>
                <w:b/>
                <w:color w:val="000000"/>
                <w:sz w:val="21"/>
                <w:szCs w:val="21"/>
                <w:vertAlign w:val="subscript"/>
              </w:rPr>
            </w:pPr>
            <w:r>
              <w:rPr>
                <w:rFonts w:eastAsia="Garamond" w:cs="Garamond"/>
                <w:b/>
                <w:color w:val="000000"/>
                <w:sz w:val="21"/>
                <w:szCs w:val="21"/>
              </w:rPr>
              <w:t>TP</w:t>
            </w:r>
            <w:r>
              <w:rPr>
                <w:rFonts w:eastAsia="Garamond" w:cs="Garamond"/>
                <w:b/>
                <w:color w:val="000000"/>
                <w:sz w:val="21"/>
                <w:szCs w:val="21"/>
                <w:vertAlign w:val="subscript"/>
              </w:rPr>
              <w:t>rate</w:t>
            </w:r>
          </w:p>
        </w:tc>
        <w:tc>
          <w:tcPr>
            <w:tcW w:w="824" w:type="dxa"/>
            <w:shd w:val="clear" w:color="auto" w:fill="BFBFBF"/>
          </w:tcPr>
          <w:p w14:paraId="668539D8" w14:textId="75EFF11E" w:rsidR="00050F81" w:rsidRPr="00ED00F5" w:rsidRDefault="00ED00F5" w:rsidP="00C90DF8">
            <w:pPr>
              <w:pBdr>
                <w:top w:val="nil"/>
                <w:left w:val="nil"/>
                <w:bottom w:val="nil"/>
                <w:right w:val="nil"/>
                <w:between w:val="nil"/>
              </w:pBdr>
              <w:jc w:val="center"/>
              <w:rPr>
                <w:rFonts w:eastAsia="Garamond" w:cs="Garamond"/>
                <w:b/>
                <w:color w:val="000000"/>
                <w:sz w:val="21"/>
                <w:szCs w:val="21"/>
                <w:vertAlign w:val="subscript"/>
              </w:rPr>
            </w:pPr>
            <w:r>
              <w:rPr>
                <w:rFonts w:eastAsia="Garamond" w:cs="Garamond"/>
                <w:b/>
                <w:color w:val="000000"/>
                <w:sz w:val="21"/>
                <w:szCs w:val="21"/>
              </w:rPr>
              <w:t>TN</w:t>
            </w:r>
            <w:r>
              <w:rPr>
                <w:rFonts w:eastAsia="Garamond" w:cs="Garamond"/>
                <w:b/>
                <w:color w:val="000000"/>
                <w:sz w:val="21"/>
                <w:szCs w:val="21"/>
                <w:vertAlign w:val="subscript"/>
              </w:rPr>
              <w:t>rate</w:t>
            </w:r>
          </w:p>
        </w:tc>
        <w:tc>
          <w:tcPr>
            <w:tcW w:w="641" w:type="dxa"/>
            <w:shd w:val="clear" w:color="auto" w:fill="BFBFBF"/>
            <w:vAlign w:val="center"/>
          </w:tcPr>
          <w:p w14:paraId="6839553C" w14:textId="68457940" w:rsidR="00050F81" w:rsidRDefault="00ED00F5"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Acc</w:t>
            </w:r>
          </w:p>
        </w:tc>
        <w:tc>
          <w:tcPr>
            <w:tcW w:w="641" w:type="dxa"/>
            <w:shd w:val="clear" w:color="auto" w:fill="BFBFBF"/>
          </w:tcPr>
          <w:p w14:paraId="6EFB1E0F" w14:textId="3A62E77E" w:rsidR="00050F81" w:rsidRDefault="00F46CAF"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GM</w:t>
            </w:r>
          </w:p>
        </w:tc>
        <w:tc>
          <w:tcPr>
            <w:tcW w:w="1007" w:type="dxa"/>
            <w:shd w:val="clear" w:color="auto" w:fill="BFBFBF"/>
          </w:tcPr>
          <w:p w14:paraId="45013C3E" w14:textId="07BB4D35" w:rsidR="00050F81" w:rsidRDefault="00F46CAF"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#Reglas</w:t>
            </w:r>
          </w:p>
        </w:tc>
        <w:tc>
          <w:tcPr>
            <w:tcW w:w="2342" w:type="dxa"/>
            <w:shd w:val="clear" w:color="auto" w:fill="BFBFBF"/>
          </w:tcPr>
          <w:p w14:paraId="0C30C711" w14:textId="035D222D" w:rsidR="00050F81" w:rsidRDefault="009B3BDD"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#Condiciones por regla</w:t>
            </w:r>
          </w:p>
        </w:tc>
        <w:tc>
          <w:tcPr>
            <w:tcW w:w="1470" w:type="dxa"/>
            <w:shd w:val="clear" w:color="auto" w:fill="BFBFBF"/>
          </w:tcPr>
          <w:p w14:paraId="5F5902AE" w14:textId="3C71F27D" w:rsidR="00050F81" w:rsidRDefault="003A3660"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#Condiciones</w:t>
            </w:r>
          </w:p>
        </w:tc>
      </w:tr>
      <w:tr w:rsidR="00066A94" w14:paraId="3DF29240" w14:textId="6E83B0EC" w:rsidTr="00066A94">
        <w:trPr>
          <w:trHeight w:val="232"/>
          <w:jc w:val="center"/>
        </w:trPr>
        <w:tc>
          <w:tcPr>
            <w:tcW w:w="1368" w:type="dxa"/>
          </w:tcPr>
          <w:p w14:paraId="480A459D" w14:textId="54B82EA1"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JRip</w:t>
            </w:r>
          </w:p>
        </w:tc>
        <w:tc>
          <w:tcPr>
            <w:tcW w:w="732" w:type="dxa"/>
          </w:tcPr>
          <w:p w14:paraId="4D1D7445" w14:textId="22CC53D4"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97.0</w:t>
            </w:r>
          </w:p>
        </w:tc>
        <w:tc>
          <w:tcPr>
            <w:tcW w:w="824" w:type="dxa"/>
          </w:tcPr>
          <w:p w14:paraId="6099079E" w14:textId="62D5A1DB"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81.7</w:t>
            </w:r>
          </w:p>
        </w:tc>
        <w:tc>
          <w:tcPr>
            <w:tcW w:w="641" w:type="dxa"/>
          </w:tcPr>
          <w:p w14:paraId="7E026BE8" w14:textId="4D0ACEF8"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95.7</w:t>
            </w:r>
          </w:p>
        </w:tc>
        <w:tc>
          <w:tcPr>
            <w:tcW w:w="641" w:type="dxa"/>
          </w:tcPr>
          <w:p w14:paraId="7D868EF0" w14:textId="7B9E42D5"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89.0</w:t>
            </w:r>
          </w:p>
        </w:tc>
        <w:tc>
          <w:tcPr>
            <w:tcW w:w="1007" w:type="dxa"/>
          </w:tcPr>
          <w:p w14:paraId="476BC52D" w14:textId="21543CF2" w:rsidR="00050F81" w:rsidRDefault="00F46CAF"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5.7</w:t>
            </w:r>
          </w:p>
        </w:tc>
        <w:tc>
          <w:tcPr>
            <w:tcW w:w="2342" w:type="dxa"/>
          </w:tcPr>
          <w:p w14:paraId="195B116B" w14:textId="08EA3DAD"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1.5</w:t>
            </w:r>
          </w:p>
        </w:tc>
        <w:tc>
          <w:tcPr>
            <w:tcW w:w="1470" w:type="dxa"/>
          </w:tcPr>
          <w:p w14:paraId="4D274FF6" w14:textId="6DB02260"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8.7</w:t>
            </w:r>
          </w:p>
        </w:tc>
      </w:tr>
      <w:tr w:rsidR="00066A94" w14:paraId="4021CB18" w14:textId="3F3E8AB2" w:rsidTr="00066A94">
        <w:trPr>
          <w:trHeight w:val="232"/>
          <w:jc w:val="center"/>
        </w:trPr>
        <w:tc>
          <w:tcPr>
            <w:tcW w:w="1368" w:type="dxa"/>
          </w:tcPr>
          <w:p w14:paraId="6EDB11CF" w14:textId="385FE7FD"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NNge</w:t>
            </w:r>
          </w:p>
        </w:tc>
        <w:tc>
          <w:tcPr>
            <w:tcW w:w="732" w:type="dxa"/>
          </w:tcPr>
          <w:p w14:paraId="65472B22" w14:textId="4A970C7B"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1557D734" w14:textId="735FEC47"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76.7</w:t>
            </w:r>
          </w:p>
        </w:tc>
        <w:tc>
          <w:tcPr>
            <w:tcW w:w="641" w:type="dxa"/>
          </w:tcPr>
          <w:p w14:paraId="764E97C8" w14:textId="7452A927"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96.1</w:t>
            </w:r>
          </w:p>
        </w:tc>
        <w:tc>
          <w:tcPr>
            <w:tcW w:w="641" w:type="dxa"/>
          </w:tcPr>
          <w:p w14:paraId="58A70A55" w14:textId="18894B56"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86.7</w:t>
            </w:r>
          </w:p>
        </w:tc>
        <w:tc>
          <w:tcPr>
            <w:tcW w:w="1007" w:type="dxa"/>
          </w:tcPr>
          <w:p w14:paraId="2924316A" w14:textId="1147C822" w:rsidR="00050F81" w:rsidRDefault="00F46CAF"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22.2</w:t>
            </w:r>
          </w:p>
        </w:tc>
        <w:tc>
          <w:tcPr>
            <w:tcW w:w="2342" w:type="dxa"/>
          </w:tcPr>
          <w:p w14:paraId="7F292EB9" w14:textId="0F76D7A7"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14.0</w:t>
            </w:r>
          </w:p>
        </w:tc>
        <w:tc>
          <w:tcPr>
            <w:tcW w:w="1470" w:type="dxa"/>
          </w:tcPr>
          <w:p w14:paraId="5D5B96BE" w14:textId="0FD0BB08"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310.8</w:t>
            </w:r>
          </w:p>
        </w:tc>
      </w:tr>
      <w:tr w:rsidR="00066A94" w14:paraId="6C58997F" w14:textId="25490E11" w:rsidTr="00066A94">
        <w:trPr>
          <w:trHeight w:val="232"/>
          <w:jc w:val="center"/>
        </w:trPr>
        <w:tc>
          <w:tcPr>
            <w:tcW w:w="1368" w:type="dxa"/>
          </w:tcPr>
          <w:p w14:paraId="20CBBB49" w14:textId="521C5D5F"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OneR</w:t>
            </w:r>
          </w:p>
        </w:tc>
        <w:tc>
          <w:tcPr>
            <w:tcW w:w="732" w:type="dxa"/>
          </w:tcPr>
          <w:p w14:paraId="42DC9624" w14:textId="1DB3AB29"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98.9</w:t>
            </w:r>
          </w:p>
        </w:tc>
        <w:tc>
          <w:tcPr>
            <w:tcW w:w="824" w:type="dxa"/>
          </w:tcPr>
          <w:p w14:paraId="404A65B4" w14:textId="4D1D19BC"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41.7</w:t>
            </w:r>
          </w:p>
        </w:tc>
        <w:tc>
          <w:tcPr>
            <w:tcW w:w="641" w:type="dxa"/>
          </w:tcPr>
          <w:p w14:paraId="2378CCE1" w14:textId="5D944C41"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93.7</w:t>
            </w:r>
          </w:p>
        </w:tc>
        <w:tc>
          <w:tcPr>
            <w:tcW w:w="641" w:type="dxa"/>
          </w:tcPr>
          <w:p w14:paraId="6D6B7D46" w14:textId="30D4913A"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64.2</w:t>
            </w:r>
          </w:p>
        </w:tc>
        <w:tc>
          <w:tcPr>
            <w:tcW w:w="1007" w:type="dxa"/>
          </w:tcPr>
          <w:p w14:paraId="17EFF4F5" w14:textId="0A5E93C7"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2.0</w:t>
            </w:r>
          </w:p>
        </w:tc>
        <w:tc>
          <w:tcPr>
            <w:tcW w:w="2342" w:type="dxa"/>
          </w:tcPr>
          <w:p w14:paraId="0B61C3D6" w14:textId="35E0F3DC"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0.8</w:t>
            </w:r>
          </w:p>
        </w:tc>
        <w:tc>
          <w:tcPr>
            <w:tcW w:w="1470" w:type="dxa"/>
          </w:tcPr>
          <w:p w14:paraId="7EAD64A2" w14:textId="399FCDE3"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1.6</w:t>
            </w:r>
          </w:p>
        </w:tc>
      </w:tr>
      <w:tr w:rsidR="00066A94" w14:paraId="0B3BED6C" w14:textId="3AC3C828" w:rsidTr="00066A94">
        <w:trPr>
          <w:trHeight w:val="232"/>
          <w:jc w:val="center"/>
        </w:trPr>
        <w:tc>
          <w:tcPr>
            <w:tcW w:w="1368" w:type="dxa"/>
          </w:tcPr>
          <w:p w14:paraId="1E057B19" w14:textId="476A5E64"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Prism</w:t>
            </w:r>
          </w:p>
        </w:tc>
        <w:tc>
          <w:tcPr>
            <w:tcW w:w="732" w:type="dxa"/>
          </w:tcPr>
          <w:p w14:paraId="53503F87" w14:textId="0B891BF1"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99.2</w:t>
            </w:r>
          </w:p>
        </w:tc>
        <w:tc>
          <w:tcPr>
            <w:tcW w:w="824" w:type="dxa"/>
          </w:tcPr>
          <w:p w14:paraId="4536EB47" w14:textId="107FEDD4"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44.2</w:t>
            </w:r>
          </w:p>
        </w:tc>
        <w:tc>
          <w:tcPr>
            <w:tcW w:w="641" w:type="dxa"/>
          </w:tcPr>
          <w:p w14:paraId="48A208E4" w14:textId="3B840B0B"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94.7</w:t>
            </w:r>
          </w:p>
        </w:tc>
        <w:tc>
          <w:tcPr>
            <w:tcW w:w="641" w:type="dxa"/>
          </w:tcPr>
          <w:p w14:paraId="38BEEAA4" w14:textId="1AA6BED4"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66.2</w:t>
            </w:r>
          </w:p>
        </w:tc>
        <w:tc>
          <w:tcPr>
            <w:tcW w:w="1007" w:type="dxa"/>
          </w:tcPr>
          <w:p w14:paraId="631D8FA6" w14:textId="51EA70E8"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55.6</w:t>
            </w:r>
          </w:p>
        </w:tc>
        <w:tc>
          <w:tcPr>
            <w:tcW w:w="2342" w:type="dxa"/>
          </w:tcPr>
          <w:p w14:paraId="083A20FE" w14:textId="085838A0"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1.7</w:t>
            </w:r>
          </w:p>
        </w:tc>
        <w:tc>
          <w:tcPr>
            <w:tcW w:w="1470" w:type="dxa"/>
          </w:tcPr>
          <w:p w14:paraId="03E2829F" w14:textId="177A6AD8"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93.8</w:t>
            </w:r>
          </w:p>
        </w:tc>
      </w:tr>
      <w:tr w:rsidR="00066A94" w14:paraId="6B001DA9" w14:textId="03225B8B" w:rsidTr="00066A94">
        <w:trPr>
          <w:trHeight w:val="232"/>
          <w:jc w:val="center"/>
        </w:trPr>
        <w:tc>
          <w:tcPr>
            <w:tcW w:w="1368" w:type="dxa"/>
          </w:tcPr>
          <w:p w14:paraId="1DA1BCFF" w14:textId="6B1F4E60"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Ridor</w:t>
            </w:r>
          </w:p>
        </w:tc>
        <w:tc>
          <w:tcPr>
            <w:tcW w:w="732" w:type="dxa"/>
          </w:tcPr>
          <w:p w14:paraId="60DC4060" w14:textId="52BEFEBE"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95.6</w:t>
            </w:r>
          </w:p>
        </w:tc>
        <w:tc>
          <w:tcPr>
            <w:tcW w:w="824" w:type="dxa"/>
          </w:tcPr>
          <w:p w14:paraId="16C7B719" w14:textId="1F396ACE"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68.3</w:t>
            </w:r>
          </w:p>
        </w:tc>
        <w:tc>
          <w:tcPr>
            <w:tcW w:w="641" w:type="dxa"/>
          </w:tcPr>
          <w:p w14:paraId="7C9E967C" w14:textId="1FAA6DE5"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93.1</w:t>
            </w:r>
          </w:p>
        </w:tc>
        <w:tc>
          <w:tcPr>
            <w:tcW w:w="641" w:type="dxa"/>
          </w:tcPr>
          <w:p w14:paraId="7D5DFE33" w14:textId="03BFBB8D"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80.8</w:t>
            </w:r>
          </w:p>
        </w:tc>
        <w:tc>
          <w:tcPr>
            <w:tcW w:w="1007" w:type="dxa"/>
          </w:tcPr>
          <w:p w14:paraId="3D9BD316" w14:textId="1CF215EA"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4.0</w:t>
            </w:r>
          </w:p>
        </w:tc>
        <w:tc>
          <w:tcPr>
            <w:tcW w:w="2342" w:type="dxa"/>
          </w:tcPr>
          <w:p w14:paraId="45289AEC" w14:textId="435EE0E7"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1.2</w:t>
            </w:r>
          </w:p>
        </w:tc>
        <w:tc>
          <w:tcPr>
            <w:tcW w:w="1470" w:type="dxa"/>
          </w:tcPr>
          <w:p w14:paraId="581E9253" w14:textId="7C59943D"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5.4</w:t>
            </w:r>
          </w:p>
        </w:tc>
      </w:tr>
      <w:tr w:rsidR="00066A94" w14:paraId="1959A068" w14:textId="46EAC230" w:rsidTr="00066A94">
        <w:trPr>
          <w:trHeight w:val="232"/>
          <w:jc w:val="center"/>
        </w:trPr>
        <w:tc>
          <w:tcPr>
            <w:tcW w:w="1368" w:type="dxa"/>
          </w:tcPr>
          <w:p w14:paraId="7E7EDE18" w14:textId="380956FE"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ADTree</w:t>
            </w:r>
          </w:p>
        </w:tc>
        <w:tc>
          <w:tcPr>
            <w:tcW w:w="732" w:type="dxa"/>
          </w:tcPr>
          <w:p w14:paraId="641B28BE" w14:textId="6DC6079A"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99.2</w:t>
            </w:r>
          </w:p>
        </w:tc>
        <w:tc>
          <w:tcPr>
            <w:tcW w:w="824" w:type="dxa"/>
          </w:tcPr>
          <w:p w14:paraId="73F4BB96" w14:textId="49F8EECF"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78.3</w:t>
            </w:r>
          </w:p>
        </w:tc>
        <w:tc>
          <w:tcPr>
            <w:tcW w:w="641" w:type="dxa"/>
          </w:tcPr>
          <w:p w14:paraId="00F6DBC4" w14:textId="00A107B5"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97.3</w:t>
            </w:r>
          </w:p>
        </w:tc>
        <w:tc>
          <w:tcPr>
            <w:tcW w:w="641" w:type="dxa"/>
          </w:tcPr>
          <w:p w14:paraId="7314F81C" w14:textId="0E0B094D"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88.1</w:t>
            </w:r>
          </w:p>
        </w:tc>
        <w:tc>
          <w:tcPr>
            <w:tcW w:w="1007" w:type="dxa"/>
          </w:tcPr>
          <w:p w14:paraId="068EF4B9" w14:textId="1AB7EC8E"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21.0</w:t>
            </w:r>
          </w:p>
        </w:tc>
        <w:tc>
          <w:tcPr>
            <w:tcW w:w="2342" w:type="dxa"/>
          </w:tcPr>
          <w:p w14:paraId="64DC7D63" w14:textId="203E773A"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3.0</w:t>
            </w:r>
          </w:p>
        </w:tc>
        <w:tc>
          <w:tcPr>
            <w:tcW w:w="1470" w:type="dxa"/>
          </w:tcPr>
          <w:p w14:paraId="3728928A" w14:textId="63E3C0DF"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63.0</w:t>
            </w:r>
          </w:p>
        </w:tc>
      </w:tr>
      <w:tr w:rsidR="00066A94" w14:paraId="6DD880B2" w14:textId="50CDA197" w:rsidTr="00066A94">
        <w:trPr>
          <w:trHeight w:val="232"/>
          <w:jc w:val="center"/>
        </w:trPr>
        <w:tc>
          <w:tcPr>
            <w:tcW w:w="1368" w:type="dxa"/>
          </w:tcPr>
          <w:p w14:paraId="1E6B8416" w14:textId="3BD31447"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J48</w:t>
            </w:r>
          </w:p>
        </w:tc>
        <w:tc>
          <w:tcPr>
            <w:tcW w:w="732" w:type="dxa"/>
          </w:tcPr>
          <w:p w14:paraId="1DB6F7DB" w14:textId="7DDE0C9E"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97.7</w:t>
            </w:r>
          </w:p>
        </w:tc>
        <w:tc>
          <w:tcPr>
            <w:tcW w:w="824" w:type="dxa"/>
          </w:tcPr>
          <w:p w14:paraId="7325664C" w14:textId="03E15720"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55.5</w:t>
            </w:r>
          </w:p>
        </w:tc>
        <w:tc>
          <w:tcPr>
            <w:tcW w:w="641" w:type="dxa"/>
          </w:tcPr>
          <w:p w14:paraId="0F4F3CB4" w14:textId="10DFAFD2"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93.9</w:t>
            </w:r>
          </w:p>
        </w:tc>
        <w:tc>
          <w:tcPr>
            <w:tcW w:w="641" w:type="dxa"/>
          </w:tcPr>
          <w:p w14:paraId="25925720" w14:textId="77949620"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73.6</w:t>
            </w:r>
          </w:p>
        </w:tc>
        <w:tc>
          <w:tcPr>
            <w:tcW w:w="1007" w:type="dxa"/>
          </w:tcPr>
          <w:p w14:paraId="2342FFB8" w14:textId="4E850533"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19.9</w:t>
            </w:r>
          </w:p>
        </w:tc>
        <w:tc>
          <w:tcPr>
            <w:tcW w:w="2342" w:type="dxa"/>
          </w:tcPr>
          <w:p w14:paraId="492DAFC5" w14:textId="7E02D74A"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w:t>
            </w:r>
          </w:p>
        </w:tc>
        <w:tc>
          <w:tcPr>
            <w:tcW w:w="1470" w:type="dxa"/>
          </w:tcPr>
          <w:p w14:paraId="7BBCFDD6" w14:textId="22182311"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43.0</w:t>
            </w:r>
          </w:p>
        </w:tc>
      </w:tr>
      <w:tr w:rsidR="00066A94" w14:paraId="1B81D6FD" w14:textId="7088D2B3" w:rsidTr="00066A94">
        <w:trPr>
          <w:trHeight w:val="232"/>
          <w:jc w:val="center"/>
        </w:trPr>
        <w:tc>
          <w:tcPr>
            <w:tcW w:w="1368" w:type="dxa"/>
          </w:tcPr>
          <w:p w14:paraId="25CE10CF" w14:textId="56BA8190"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RamdomTree</w:t>
            </w:r>
          </w:p>
        </w:tc>
        <w:tc>
          <w:tcPr>
            <w:tcW w:w="732" w:type="dxa"/>
          </w:tcPr>
          <w:p w14:paraId="6D6792DD" w14:textId="339C3F1D"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15D220F6" w14:textId="4974852B"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63.3</w:t>
            </w:r>
          </w:p>
        </w:tc>
        <w:tc>
          <w:tcPr>
            <w:tcW w:w="641" w:type="dxa"/>
          </w:tcPr>
          <w:p w14:paraId="397A14EF" w14:textId="653F5762"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94.9</w:t>
            </w:r>
          </w:p>
        </w:tc>
        <w:tc>
          <w:tcPr>
            <w:tcW w:w="641" w:type="dxa"/>
          </w:tcPr>
          <w:p w14:paraId="61285B74" w14:textId="256AE344"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78.8</w:t>
            </w:r>
          </w:p>
        </w:tc>
        <w:tc>
          <w:tcPr>
            <w:tcW w:w="1007" w:type="dxa"/>
          </w:tcPr>
          <w:p w14:paraId="6FDE3B87" w14:textId="409E1097"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278.6</w:t>
            </w:r>
          </w:p>
        </w:tc>
        <w:tc>
          <w:tcPr>
            <w:tcW w:w="2342" w:type="dxa"/>
          </w:tcPr>
          <w:p w14:paraId="7EB88713" w14:textId="7A38CA77"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3.3</w:t>
            </w:r>
          </w:p>
        </w:tc>
        <w:tc>
          <w:tcPr>
            <w:tcW w:w="1470" w:type="dxa"/>
          </w:tcPr>
          <w:p w14:paraId="4C082146" w14:textId="62DFBF97"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912.2</w:t>
            </w:r>
          </w:p>
        </w:tc>
      </w:tr>
      <w:tr w:rsidR="00066A94" w14:paraId="0A2C2D8B" w14:textId="252C3A98" w:rsidTr="00066A94">
        <w:trPr>
          <w:trHeight w:val="206"/>
          <w:jc w:val="center"/>
        </w:trPr>
        <w:tc>
          <w:tcPr>
            <w:tcW w:w="1368" w:type="dxa"/>
          </w:tcPr>
          <w:p w14:paraId="4824B4E2" w14:textId="27ABA04E"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REPTree</w:t>
            </w:r>
          </w:p>
        </w:tc>
        <w:tc>
          <w:tcPr>
            <w:tcW w:w="732" w:type="dxa"/>
          </w:tcPr>
          <w:p w14:paraId="433C2A07" w14:textId="0F0ADCBA"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97.9</w:t>
            </w:r>
          </w:p>
        </w:tc>
        <w:tc>
          <w:tcPr>
            <w:tcW w:w="824" w:type="dxa"/>
          </w:tcPr>
          <w:p w14:paraId="732B0EC0" w14:textId="189D09AC"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60.0</w:t>
            </w:r>
          </w:p>
        </w:tc>
        <w:tc>
          <w:tcPr>
            <w:tcW w:w="641" w:type="dxa"/>
          </w:tcPr>
          <w:p w14:paraId="762525E8" w14:textId="14C75627"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94.5</w:t>
            </w:r>
          </w:p>
        </w:tc>
        <w:tc>
          <w:tcPr>
            <w:tcW w:w="641" w:type="dxa"/>
          </w:tcPr>
          <w:p w14:paraId="6E0F4C23" w14:textId="13501CA7"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76.6</w:t>
            </w:r>
          </w:p>
        </w:tc>
        <w:tc>
          <w:tcPr>
            <w:tcW w:w="1007" w:type="dxa"/>
          </w:tcPr>
          <w:p w14:paraId="53E6441D" w14:textId="12F60C61"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30.0</w:t>
            </w:r>
          </w:p>
        </w:tc>
        <w:tc>
          <w:tcPr>
            <w:tcW w:w="2342" w:type="dxa"/>
          </w:tcPr>
          <w:p w14:paraId="76D8A1D5" w14:textId="456F110C"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1.9</w:t>
            </w:r>
          </w:p>
        </w:tc>
        <w:tc>
          <w:tcPr>
            <w:tcW w:w="1470" w:type="dxa"/>
          </w:tcPr>
          <w:p w14:paraId="2CD0A6FF" w14:textId="6C12932C"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68.4</w:t>
            </w:r>
          </w:p>
        </w:tc>
      </w:tr>
      <w:tr w:rsidR="00066A94" w14:paraId="0A240006" w14:textId="7883023F" w:rsidTr="00066A94">
        <w:trPr>
          <w:trHeight w:val="232"/>
          <w:jc w:val="center"/>
        </w:trPr>
        <w:tc>
          <w:tcPr>
            <w:tcW w:w="1368" w:type="dxa"/>
          </w:tcPr>
          <w:p w14:paraId="5BDBF580" w14:textId="37F141A1"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SimpleCart</w:t>
            </w:r>
          </w:p>
        </w:tc>
        <w:tc>
          <w:tcPr>
            <w:tcW w:w="732" w:type="dxa"/>
          </w:tcPr>
          <w:p w14:paraId="20661EB2" w14:textId="077B8A90" w:rsidR="00050F81"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5102E870" w14:textId="7104F664"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65.0</w:t>
            </w:r>
          </w:p>
        </w:tc>
        <w:tc>
          <w:tcPr>
            <w:tcW w:w="641" w:type="dxa"/>
          </w:tcPr>
          <w:p w14:paraId="08B45B6C" w14:textId="3C096D01"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95.1</w:t>
            </w:r>
          </w:p>
        </w:tc>
        <w:tc>
          <w:tcPr>
            <w:tcW w:w="641" w:type="dxa"/>
          </w:tcPr>
          <w:p w14:paraId="59B29DC4" w14:textId="212EA8B9"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79.8</w:t>
            </w:r>
          </w:p>
        </w:tc>
        <w:tc>
          <w:tcPr>
            <w:tcW w:w="1007" w:type="dxa"/>
          </w:tcPr>
          <w:p w14:paraId="6499BAA5" w14:textId="4AB017AC"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6.9</w:t>
            </w:r>
          </w:p>
        </w:tc>
        <w:tc>
          <w:tcPr>
            <w:tcW w:w="2342" w:type="dxa"/>
          </w:tcPr>
          <w:p w14:paraId="601C5C6E" w14:textId="2D8CFBB1"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4.1</w:t>
            </w:r>
          </w:p>
        </w:tc>
        <w:tc>
          <w:tcPr>
            <w:tcW w:w="1470" w:type="dxa"/>
          </w:tcPr>
          <w:p w14:paraId="54FA1489" w14:textId="1249ED86"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29.4</w:t>
            </w:r>
          </w:p>
        </w:tc>
      </w:tr>
      <w:tr w:rsidR="00066A94" w14:paraId="71AD8DC3" w14:textId="048191CD" w:rsidTr="00066A94">
        <w:trPr>
          <w:trHeight w:val="232"/>
          <w:jc w:val="center"/>
        </w:trPr>
        <w:tc>
          <w:tcPr>
            <w:tcW w:w="1368" w:type="dxa"/>
          </w:tcPr>
          <w:p w14:paraId="2221AC17" w14:textId="72FD737E"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v1</w:t>
            </w:r>
          </w:p>
        </w:tc>
        <w:tc>
          <w:tcPr>
            <w:tcW w:w="732" w:type="dxa"/>
          </w:tcPr>
          <w:p w14:paraId="00D3B3E5" w14:textId="28F5A16A" w:rsidR="00050F81"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92.0</w:t>
            </w:r>
          </w:p>
        </w:tc>
        <w:tc>
          <w:tcPr>
            <w:tcW w:w="824" w:type="dxa"/>
          </w:tcPr>
          <w:p w14:paraId="255EA8E7" w14:textId="08CE8105"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93.3</w:t>
            </w:r>
          </w:p>
        </w:tc>
        <w:tc>
          <w:tcPr>
            <w:tcW w:w="641" w:type="dxa"/>
          </w:tcPr>
          <w:p w14:paraId="54A8FAE2" w14:textId="623F1F41"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92.1</w:t>
            </w:r>
          </w:p>
        </w:tc>
        <w:tc>
          <w:tcPr>
            <w:tcW w:w="641" w:type="dxa"/>
          </w:tcPr>
          <w:p w14:paraId="03327B13" w14:textId="3875EBDE"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92.5</w:t>
            </w:r>
          </w:p>
        </w:tc>
        <w:tc>
          <w:tcPr>
            <w:tcW w:w="1007" w:type="dxa"/>
          </w:tcPr>
          <w:p w14:paraId="4C038289" w14:textId="150D0DA8"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2.0</w:t>
            </w:r>
          </w:p>
        </w:tc>
        <w:tc>
          <w:tcPr>
            <w:tcW w:w="2342" w:type="dxa"/>
          </w:tcPr>
          <w:p w14:paraId="1C79A628" w14:textId="2B04EBD2"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2.4</w:t>
            </w:r>
          </w:p>
        </w:tc>
        <w:tc>
          <w:tcPr>
            <w:tcW w:w="1470" w:type="dxa"/>
          </w:tcPr>
          <w:p w14:paraId="79C323CF" w14:textId="59DD0F4C"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4.9</w:t>
            </w:r>
          </w:p>
        </w:tc>
      </w:tr>
      <w:tr w:rsidR="00066A94" w14:paraId="554616EE" w14:textId="77777777" w:rsidTr="00066A94">
        <w:trPr>
          <w:trHeight w:val="232"/>
          <w:jc w:val="center"/>
        </w:trPr>
        <w:tc>
          <w:tcPr>
            <w:tcW w:w="1368" w:type="dxa"/>
          </w:tcPr>
          <w:p w14:paraId="4E36A305" w14:textId="212F3DE7" w:rsidR="00D333DC"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v2</w:t>
            </w:r>
          </w:p>
        </w:tc>
        <w:tc>
          <w:tcPr>
            <w:tcW w:w="732" w:type="dxa"/>
          </w:tcPr>
          <w:p w14:paraId="2118E63D" w14:textId="5B8726DF"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97.2</w:t>
            </w:r>
          </w:p>
        </w:tc>
        <w:tc>
          <w:tcPr>
            <w:tcW w:w="824" w:type="dxa"/>
          </w:tcPr>
          <w:p w14:paraId="53456975" w14:textId="68F38701" w:rsidR="00D333DC"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71.7</w:t>
            </w:r>
          </w:p>
        </w:tc>
        <w:tc>
          <w:tcPr>
            <w:tcW w:w="641" w:type="dxa"/>
          </w:tcPr>
          <w:p w14:paraId="28EB894B" w14:textId="0000FAAC"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94.9</w:t>
            </w:r>
          </w:p>
        </w:tc>
        <w:tc>
          <w:tcPr>
            <w:tcW w:w="641" w:type="dxa"/>
          </w:tcPr>
          <w:p w14:paraId="6EFEC947" w14:textId="1B37EE89" w:rsidR="00D333DC" w:rsidRDefault="00491DCB"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82.8</w:t>
            </w:r>
          </w:p>
        </w:tc>
        <w:tc>
          <w:tcPr>
            <w:tcW w:w="1007" w:type="dxa"/>
          </w:tcPr>
          <w:p w14:paraId="3F7C8A20" w14:textId="11C9F8ED"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8.2</w:t>
            </w:r>
          </w:p>
        </w:tc>
        <w:tc>
          <w:tcPr>
            <w:tcW w:w="2342" w:type="dxa"/>
          </w:tcPr>
          <w:p w14:paraId="27CBC5AB" w14:textId="30B4DCC1"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w:t>
            </w:r>
          </w:p>
        </w:tc>
        <w:tc>
          <w:tcPr>
            <w:tcW w:w="1470" w:type="dxa"/>
          </w:tcPr>
          <w:p w14:paraId="4F6AF501" w14:textId="3A8D506E" w:rsidR="00D333DC"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17.9</w:t>
            </w:r>
          </w:p>
        </w:tc>
      </w:tr>
      <w:tr w:rsidR="00066A94" w14:paraId="3BB70869" w14:textId="77777777" w:rsidTr="00066A94">
        <w:trPr>
          <w:trHeight w:val="232"/>
          <w:jc w:val="center"/>
        </w:trPr>
        <w:tc>
          <w:tcPr>
            <w:tcW w:w="1368" w:type="dxa"/>
          </w:tcPr>
          <w:p w14:paraId="04522D3E" w14:textId="2CA979AD" w:rsidR="00D333DC"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v3</w:t>
            </w:r>
          </w:p>
        </w:tc>
        <w:tc>
          <w:tcPr>
            <w:tcW w:w="732" w:type="dxa"/>
          </w:tcPr>
          <w:p w14:paraId="5F9E659C" w14:textId="4D28A0F9"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75.9</w:t>
            </w:r>
          </w:p>
        </w:tc>
        <w:tc>
          <w:tcPr>
            <w:tcW w:w="824" w:type="dxa"/>
          </w:tcPr>
          <w:p w14:paraId="5AACF374" w14:textId="6E050085"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85.0</w:t>
            </w:r>
          </w:p>
        </w:tc>
        <w:tc>
          <w:tcPr>
            <w:tcW w:w="641" w:type="dxa"/>
          </w:tcPr>
          <w:p w14:paraId="3804848E" w14:textId="363790B2"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76.7</w:t>
            </w:r>
          </w:p>
        </w:tc>
        <w:tc>
          <w:tcPr>
            <w:tcW w:w="641" w:type="dxa"/>
          </w:tcPr>
          <w:p w14:paraId="205E0624" w14:textId="268CB9D1"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79.0</w:t>
            </w:r>
          </w:p>
        </w:tc>
        <w:tc>
          <w:tcPr>
            <w:tcW w:w="1007" w:type="dxa"/>
          </w:tcPr>
          <w:p w14:paraId="521E62A7" w14:textId="2B67E1FE"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4.0</w:t>
            </w:r>
          </w:p>
        </w:tc>
        <w:tc>
          <w:tcPr>
            <w:tcW w:w="2342" w:type="dxa"/>
          </w:tcPr>
          <w:p w14:paraId="72BB76C2" w14:textId="1D915909"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0.9</w:t>
            </w:r>
          </w:p>
        </w:tc>
        <w:tc>
          <w:tcPr>
            <w:tcW w:w="1470" w:type="dxa"/>
          </w:tcPr>
          <w:p w14:paraId="1CC7E55E" w14:textId="60175058" w:rsidR="00D333DC"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3.8</w:t>
            </w:r>
          </w:p>
        </w:tc>
      </w:tr>
    </w:tbl>
    <w:p w14:paraId="6D03FD7E" w14:textId="2F2E4793" w:rsidR="00FD438E" w:rsidRPr="0079124F" w:rsidRDefault="00FD438E" w:rsidP="00FD438E">
      <w:pPr>
        <w:jc w:val="center"/>
        <w:rPr>
          <w:rFonts w:ascii="Times" w:hAnsi="Times"/>
          <w:b/>
          <w:bCs/>
          <w:sz w:val="18"/>
          <w:szCs w:val="18"/>
        </w:rPr>
      </w:pPr>
      <w:r w:rsidRPr="0079124F">
        <w:rPr>
          <w:rFonts w:ascii="Times" w:hAnsi="Times"/>
          <w:b/>
          <w:bCs/>
          <w:sz w:val="18"/>
          <w:szCs w:val="18"/>
        </w:rPr>
        <w:t xml:space="preserve">Fuente: </w:t>
      </w:r>
      <w:r w:rsidR="005F5BE5" w:rsidRPr="0079124F">
        <w:rPr>
          <w:rFonts w:ascii="Times" w:hAnsi="Times"/>
          <w:b/>
          <w:bCs/>
          <w:sz w:val="18"/>
          <w:szCs w:val="18"/>
        </w:rPr>
        <w:t>Márquez Vera (2015)</w:t>
      </w:r>
    </w:p>
    <w:p w14:paraId="7A749FDB" w14:textId="77777777" w:rsidR="002C7F4D" w:rsidRDefault="002D4431">
      <w:pPr>
        <w:pBdr>
          <w:top w:val="nil"/>
          <w:left w:val="nil"/>
          <w:bottom w:val="nil"/>
          <w:right w:val="nil"/>
          <w:between w:val="nil"/>
        </w:pBdr>
        <w:spacing w:before="240" w:after="240"/>
        <w:jc w:val="both"/>
        <w:rPr>
          <w:rFonts w:eastAsia="Garamond" w:cs="Garamond"/>
          <w:color w:val="000000" w:themeColor="text1"/>
          <w:sz w:val="23"/>
          <w:szCs w:val="23"/>
        </w:rPr>
      </w:pPr>
      <w:r w:rsidRPr="4E70CA29">
        <w:rPr>
          <w:rFonts w:eastAsia="Garamond" w:cs="Garamond"/>
          <w:color w:val="000000" w:themeColor="text1"/>
          <w:sz w:val="23"/>
          <w:szCs w:val="23"/>
        </w:rPr>
        <w:t xml:space="preserve">En cuanto a </w:t>
      </w:r>
      <w:r w:rsidR="00F42098" w:rsidRPr="4E70CA29">
        <w:rPr>
          <w:rFonts w:eastAsia="Garamond" w:cs="Garamond"/>
          <w:color w:val="000000" w:themeColor="text1"/>
          <w:sz w:val="23"/>
          <w:szCs w:val="23"/>
        </w:rPr>
        <w:t>la matriz de confusión</w:t>
      </w:r>
      <w:r w:rsidR="00EA6033">
        <w:rPr>
          <w:rFonts w:eastAsia="Garamond" w:cs="Garamond"/>
          <w:color w:val="000000" w:themeColor="text1"/>
          <w:sz w:val="23"/>
          <w:szCs w:val="23"/>
        </w:rPr>
        <w:t xml:space="preserve"> construida con los datos de la última gestión (2024)</w:t>
      </w:r>
      <w:r w:rsidR="00F42098" w:rsidRPr="4E70CA29">
        <w:rPr>
          <w:rFonts w:eastAsia="Garamond" w:cs="Garamond"/>
          <w:color w:val="000000" w:themeColor="text1"/>
          <w:sz w:val="23"/>
          <w:szCs w:val="23"/>
        </w:rPr>
        <w:t xml:space="preserve">, </w:t>
      </w:r>
      <w:r w:rsidR="00743B94" w:rsidRPr="4E70CA29">
        <w:rPr>
          <w:rFonts w:eastAsia="Garamond" w:cs="Garamond"/>
          <w:color w:val="000000" w:themeColor="text1"/>
          <w:sz w:val="23"/>
          <w:szCs w:val="23"/>
        </w:rPr>
        <w:t>los resultados</w:t>
      </w:r>
      <w:r w:rsidR="00A60219" w:rsidRPr="4E70CA29">
        <w:rPr>
          <w:rFonts w:eastAsia="Garamond" w:cs="Garamond"/>
          <w:color w:val="000000" w:themeColor="text1"/>
          <w:sz w:val="23"/>
          <w:szCs w:val="23"/>
        </w:rPr>
        <w:t xml:space="preserve"> de Verdaderos positivos son</w:t>
      </w:r>
      <w:r w:rsidR="00F74F26" w:rsidRPr="4E70CA29">
        <w:rPr>
          <w:rFonts w:eastAsia="Garamond" w:cs="Garamond"/>
          <w:color w:val="000000" w:themeColor="text1"/>
          <w:sz w:val="23"/>
          <w:szCs w:val="23"/>
        </w:rPr>
        <w:t xml:space="preserve"> 170, </w:t>
      </w:r>
      <w:r w:rsidR="0085745E" w:rsidRPr="4E70CA29">
        <w:rPr>
          <w:rFonts w:eastAsia="Garamond" w:cs="Garamond"/>
          <w:color w:val="000000" w:themeColor="text1"/>
          <w:sz w:val="23"/>
          <w:szCs w:val="23"/>
        </w:rPr>
        <w:t>falsos positivos 1</w:t>
      </w:r>
      <w:r w:rsidR="00BA1A3E" w:rsidRPr="4E70CA29">
        <w:rPr>
          <w:rFonts w:eastAsia="Garamond" w:cs="Garamond"/>
          <w:color w:val="000000" w:themeColor="text1"/>
          <w:sz w:val="23"/>
          <w:szCs w:val="23"/>
        </w:rPr>
        <w:t>2</w:t>
      </w:r>
      <w:r w:rsidR="0085745E" w:rsidRPr="4E70CA29">
        <w:rPr>
          <w:rFonts w:eastAsia="Garamond" w:cs="Garamond"/>
          <w:color w:val="000000" w:themeColor="text1"/>
          <w:sz w:val="23"/>
          <w:szCs w:val="23"/>
        </w:rPr>
        <w:t xml:space="preserve">, falsos negativos </w:t>
      </w:r>
      <w:r w:rsidR="006A0140" w:rsidRPr="4E70CA29">
        <w:rPr>
          <w:rFonts w:eastAsia="Garamond" w:cs="Garamond"/>
          <w:color w:val="000000" w:themeColor="text1"/>
          <w:sz w:val="23"/>
          <w:szCs w:val="23"/>
        </w:rPr>
        <w:t xml:space="preserve">19 y verdaderos positivos 7, </w:t>
      </w:r>
      <w:r w:rsidR="00741DDC" w:rsidRPr="4E70CA29">
        <w:rPr>
          <w:rFonts w:eastAsia="Garamond" w:cs="Garamond"/>
          <w:color w:val="000000" w:themeColor="text1"/>
          <w:sz w:val="23"/>
          <w:szCs w:val="23"/>
        </w:rPr>
        <w:t>en términos generales CatBoost tuvo un buen desempeño para identificar a los No reprobados como podemos ver en la figura 4.</w:t>
      </w:r>
      <w:r w:rsidR="00792F9D" w:rsidRPr="4E70CA29">
        <w:rPr>
          <w:rFonts w:eastAsia="Garamond" w:cs="Garamond"/>
          <w:color w:val="000000" w:themeColor="text1"/>
          <w:sz w:val="23"/>
          <w:szCs w:val="23"/>
        </w:rPr>
        <w:t>4</w:t>
      </w:r>
      <w:r w:rsidR="00741DDC" w:rsidRPr="4E70CA29">
        <w:rPr>
          <w:rFonts w:eastAsia="Garamond" w:cs="Garamond"/>
          <w:color w:val="000000" w:themeColor="text1"/>
          <w:sz w:val="23"/>
          <w:szCs w:val="23"/>
        </w:rPr>
        <w:t>-</w:t>
      </w:r>
      <w:r w:rsidR="00F95309" w:rsidRPr="4E70CA29">
        <w:rPr>
          <w:rFonts w:eastAsia="Garamond" w:cs="Garamond"/>
          <w:color w:val="000000" w:themeColor="text1"/>
          <w:sz w:val="23"/>
          <w:szCs w:val="23"/>
        </w:rPr>
        <w:t>1</w:t>
      </w:r>
      <w:r w:rsidR="00741DDC" w:rsidRPr="4E70CA29">
        <w:rPr>
          <w:rFonts w:eastAsia="Garamond" w:cs="Garamond"/>
          <w:color w:val="000000" w:themeColor="text1"/>
          <w:sz w:val="23"/>
          <w:szCs w:val="23"/>
        </w:rPr>
        <w:t>.</w:t>
      </w:r>
      <w:r w:rsidR="009B3BD9" w:rsidRPr="4E70CA29">
        <w:rPr>
          <w:rFonts w:eastAsia="Garamond" w:cs="Garamond"/>
          <w:color w:val="000000" w:themeColor="text1"/>
          <w:sz w:val="23"/>
          <w:szCs w:val="23"/>
        </w:rPr>
        <w:t xml:space="preserve"> </w:t>
      </w:r>
      <w:r w:rsidR="0011008A" w:rsidRPr="4E70CA29">
        <w:rPr>
          <w:rFonts w:eastAsia="Garamond" w:cs="Garamond"/>
          <w:color w:val="000000" w:themeColor="text1"/>
          <w:sz w:val="23"/>
          <w:szCs w:val="23"/>
        </w:rPr>
        <w:t xml:space="preserve">El mejor modelo que es CatBoost (ver </w:t>
      </w:r>
      <w:r w:rsidR="00825C61" w:rsidRPr="4E70CA29">
        <w:rPr>
          <w:rFonts w:eastAsia="Garamond" w:cs="Garamond"/>
          <w:color w:val="000000" w:themeColor="text1"/>
          <w:sz w:val="23"/>
          <w:szCs w:val="23"/>
        </w:rPr>
        <w:t>tabla 4.4-1)</w:t>
      </w:r>
      <w:r w:rsidR="009A1FAD" w:rsidRPr="4E70CA29">
        <w:rPr>
          <w:rFonts w:eastAsia="Garamond" w:cs="Garamond"/>
          <w:color w:val="000000" w:themeColor="text1"/>
          <w:sz w:val="23"/>
          <w:szCs w:val="23"/>
        </w:rPr>
        <w:t xml:space="preserve"> predice bien los casos de “No reprobados”, pero presenta dificultad para </w:t>
      </w:r>
      <w:r w:rsidR="004F7ADF" w:rsidRPr="4E70CA29">
        <w:rPr>
          <w:rFonts w:eastAsia="Garamond" w:cs="Garamond"/>
          <w:color w:val="000000" w:themeColor="text1"/>
          <w:sz w:val="23"/>
          <w:szCs w:val="23"/>
        </w:rPr>
        <w:t>identificar correctamente a los estudiantes que si reprobarán</w:t>
      </w:r>
      <w:r w:rsidR="00290B94" w:rsidRPr="4E70CA29">
        <w:rPr>
          <w:rFonts w:eastAsia="Garamond" w:cs="Garamond"/>
          <w:color w:val="000000" w:themeColor="text1"/>
          <w:sz w:val="23"/>
          <w:szCs w:val="23"/>
        </w:rPr>
        <w:t>.</w:t>
      </w:r>
      <w:r w:rsidR="00E3608B">
        <w:rPr>
          <w:rFonts w:eastAsia="Garamond" w:cs="Garamond"/>
          <w:color w:val="000000" w:themeColor="text1"/>
          <w:sz w:val="23"/>
          <w:szCs w:val="23"/>
        </w:rPr>
        <w:t xml:space="preserve"> Esto puede </w:t>
      </w:r>
      <w:r w:rsidR="008F69EF">
        <w:rPr>
          <w:rFonts w:eastAsia="Garamond" w:cs="Garamond"/>
          <w:color w:val="000000" w:themeColor="text1"/>
          <w:sz w:val="23"/>
          <w:szCs w:val="23"/>
        </w:rPr>
        <w:t>deberse a que solo se consideran variables académicas para el entrenamiento del modelo, lo</w:t>
      </w:r>
      <w:r w:rsidR="00786481">
        <w:rPr>
          <w:rFonts w:eastAsia="Garamond" w:cs="Garamond"/>
          <w:color w:val="000000" w:themeColor="text1"/>
          <w:sz w:val="23"/>
          <w:szCs w:val="23"/>
        </w:rPr>
        <w:t xml:space="preserve"> cual puede ser insuficiente para captar completamente las razones por las que un estudiante reprueba.</w:t>
      </w:r>
      <w:r w:rsidR="002A59A5">
        <w:rPr>
          <w:rFonts w:eastAsia="Garamond" w:cs="Garamond"/>
          <w:color w:val="000000" w:themeColor="text1"/>
          <w:sz w:val="23"/>
          <w:szCs w:val="23"/>
        </w:rPr>
        <w:t xml:space="preserve"> </w:t>
      </w:r>
    </w:p>
    <w:p w14:paraId="3440B967" w14:textId="32156947" w:rsidR="002C7F4D" w:rsidRDefault="002A59A5">
      <w:pPr>
        <w:pBdr>
          <w:top w:val="nil"/>
          <w:left w:val="nil"/>
          <w:bottom w:val="nil"/>
          <w:right w:val="nil"/>
          <w:between w:val="nil"/>
        </w:pBdr>
        <w:spacing w:before="240" w:after="240"/>
        <w:jc w:val="both"/>
        <w:rPr>
          <w:rFonts w:eastAsia="Garamond" w:cs="Garamond"/>
          <w:color w:val="000000" w:themeColor="text1"/>
          <w:sz w:val="23"/>
          <w:szCs w:val="23"/>
        </w:rPr>
      </w:pPr>
      <w:r>
        <w:rPr>
          <w:rFonts w:eastAsia="Garamond" w:cs="Garamond"/>
          <w:color w:val="000000" w:themeColor="text1"/>
          <w:sz w:val="23"/>
          <w:szCs w:val="23"/>
        </w:rPr>
        <w:t xml:space="preserve">Existen factores externos que no </w:t>
      </w:r>
      <w:r w:rsidR="007B2239">
        <w:rPr>
          <w:rFonts w:eastAsia="Garamond" w:cs="Garamond"/>
          <w:color w:val="000000" w:themeColor="text1"/>
          <w:sz w:val="23"/>
          <w:szCs w:val="23"/>
        </w:rPr>
        <w:t>están</w:t>
      </w:r>
      <w:r>
        <w:rPr>
          <w:rFonts w:eastAsia="Garamond" w:cs="Garamond"/>
          <w:color w:val="000000" w:themeColor="text1"/>
          <w:sz w:val="23"/>
          <w:szCs w:val="23"/>
        </w:rPr>
        <w:t xml:space="preserve"> contempladas en este estudio, tales como: la situación económica</w:t>
      </w:r>
      <w:r w:rsidR="00870F26">
        <w:rPr>
          <w:rFonts w:eastAsia="Garamond" w:cs="Garamond"/>
          <w:color w:val="000000" w:themeColor="text1"/>
          <w:sz w:val="23"/>
          <w:szCs w:val="23"/>
        </w:rPr>
        <w:t xml:space="preserve">. Familiar, emocional y de salud del estudiante, estos factores </w:t>
      </w:r>
      <w:r w:rsidR="007B2239">
        <w:rPr>
          <w:rFonts w:eastAsia="Garamond" w:cs="Garamond"/>
          <w:color w:val="000000" w:themeColor="text1"/>
          <w:sz w:val="23"/>
          <w:szCs w:val="23"/>
        </w:rPr>
        <w:t>también</w:t>
      </w:r>
      <w:r w:rsidR="00870F26">
        <w:rPr>
          <w:rFonts w:eastAsia="Garamond" w:cs="Garamond"/>
          <w:color w:val="000000" w:themeColor="text1"/>
          <w:sz w:val="23"/>
          <w:szCs w:val="23"/>
        </w:rPr>
        <w:t xml:space="preserve"> pueden impa</w:t>
      </w:r>
      <w:r w:rsidR="007B2239">
        <w:rPr>
          <w:rFonts w:eastAsia="Garamond" w:cs="Garamond"/>
          <w:color w:val="000000" w:themeColor="text1"/>
          <w:sz w:val="23"/>
          <w:szCs w:val="23"/>
        </w:rPr>
        <w:t>c</w:t>
      </w:r>
      <w:r w:rsidR="00870F26">
        <w:rPr>
          <w:rFonts w:eastAsia="Garamond" w:cs="Garamond"/>
          <w:color w:val="000000" w:themeColor="text1"/>
          <w:sz w:val="23"/>
          <w:szCs w:val="23"/>
        </w:rPr>
        <w:t>tar en el rendimiento académico</w:t>
      </w:r>
      <w:r w:rsidR="00572668">
        <w:rPr>
          <w:rFonts w:eastAsia="Garamond" w:cs="Garamond"/>
          <w:color w:val="000000" w:themeColor="text1"/>
          <w:sz w:val="23"/>
          <w:szCs w:val="23"/>
        </w:rPr>
        <w:t>. Al no incluirse estas variables, el modelo tiene una visión limitada</w:t>
      </w:r>
      <w:r w:rsidR="00356A68">
        <w:rPr>
          <w:rFonts w:eastAsia="Garamond" w:cs="Garamond"/>
          <w:color w:val="000000" w:themeColor="text1"/>
          <w:sz w:val="23"/>
          <w:szCs w:val="23"/>
        </w:rPr>
        <w:t>, lo que podría explicar la alta tasa de error al predecir reprobaciones.</w:t>
      </w:r>
      <w:r w:rsidR="00B43961">
        <w:rPr>
          <w:rFonts w:eastAsia="Garamond" w:cs="Garamond"/>
          <w:color w:val="000000" w:themeColor="text1"/>
          <w:sz w:val="23"/>
          <w:szCs w:val="23"/>
        </w:rPr>
        <w:t xml:space="preserve"> </w:t>
      </w:r>
    </w:p>
    <w:p w14:paraId="2B0662BF" w14:textId="0D044564" w:rsidR="00356A68" w:rsidRPr="00B43961" w:rsidRDefault="00356A68">
      <w:pPr>
        <w:pBdr>
          <w:top w:val="nil"/>
          <w:left w:val="nil"/>
          <w:bottom w:val="nil"/>
          <w:right w:val="nil"/>
          <w:between w:val="nil"/>
        </w:pBdr>
        <w:spacing w:before="240" w:after="240"/>
        <w:jc w:val="both"/>
        <w:rPr>
          <w:rFonts w:eastAsia="Garamond" w:cs="Garamond"/>
          <w:color w:val="000000" w:themeColor="text1"/>
          <w:sz w:val="23"/>
          <w:szCs w:val="23"/>
        </w:rPr>
      </w:pPr>
      <w:r w:rsidRPr="0833B70F">
        <w:rPr>
          <w:rFonts w:eastAsia="Garamond" w:cs="Garamond"/>
          <w:color w:val="000000" w:themeColor="text1"/>
          <w:sz w:val="23"/>
          <w:szCs w:val="23"/>
        </w:rPr>
        <w:t>Este</w:t>
      </w:r>
      <w:r w:rsidR="007B2239" w:rsidRPr="0833B70F">
        <w:rPr>
          <w:rFonts w:eastAsia="Garamond" w:cs="Garamond"/>
          <w:color w:val="000000" w:themeColor="text1"/>
          <w:sz w:val="23"/>
          <w:szCs w:val="23"/>
        </w:rPr>
        <w:t xml:space="preserve"> resultado hace evidente la importancia de contar con datos </w:t>
      </w:r>
      <w:r w:rsidR="0833B70F" w:rsidRPr="0833B70F">
        <w:rPr>
          <w:rFonts w:eastAsia="Garamond" w:cs="Garamond"/>
          <w:color w:val="000000" w:themeColor="text1"/>
          <w:sz w:val="23"/>
          <w:szCs w:val="23"/>
        </w:rPr>
        <w:t>más</w:t>
      </w:r>
      <w:r w:rsidR="007B2239" w:rsidRPr="0833B70F">
        <w:rPr>
          <w:rFonts w:eastAsia="Garamond" w:cs="Garamond"/>
          <w:color w:val="000000" w:themeColor="text1"/>
          <w:sz w:val="23"/>
          <w:szCs w:val="23"/>
        </w:rPr>
        <w:t xml:space="preserve"> integrales y diversos</w:t>
      </w:r>
      <w:r w:rsidR="00C741F4">
        <w:rPr>
          <w:rFonts w:eastAsia="Garamond" w:cs="Garamond"/>
          <w:color w:val="000000" w:themeColor="text1"/>
          <w:sz w:val="23"/>
          <w:szCs w:val="23"/>
        </w:rPr>
        <w:t xml:space="preserve"> como se especifica en </w:t>
      </w:r>
      <w:r w:rsidR="003C0177">
        <w:rPr>
          <w:rFonts w:eastAsia="Garamond" w:cs="Garamond"/>
          <w:color w:val="000000" w:themeColor="text1"/>
          <w:sz w:val="23"/>
          <w:szCs w:val="23"/>
        </w:rPr>
        <w:t>el marco metodológico</w:t>
      </w:r>
      <w:r w:rsidR="007B2239" w:rsidRPr="0833B70F">
        <w:rPr>
          <w:rFonts w:eastAsia="Garamond" w:cs="Garamond"/>
          <w:color w:val="000000" w:themeColor="text1"/>
          <w:sz w:val="23"/>
          <w:szCs w:val="23"/>
        </w:rPr>
        <w:t xml:space="preserve"> para construir modelos predictivos </w:t>
      </w:r>
      <w:r w:rsidR="0833B70F" w:rsidRPr="0833B70F">
        <w:rPr>
          <w:rFonts w:eastAsia="Garamond" w:cs="Garamond"/>
          <w:color w:val="000000" w:themeColor="text1"/>
          <w:sz w:val="23"/>
          <w:szCs w:val="23"/>
        </w:rPr>
        <w:t>más</w:t>
      </w:r>
      <w:r w:rsidR="007B2239" w:rsidRPr="0833B70F">
        <w:rPr>
          <w:rFonts w:eastAsia="Garamond" w:cs="Garamond"/>
          <w:color w:val="000000" w:themeColor="text1"/>
          <w:sz w:val="23"/>
          <w:szCs w:val="23"/>
        </w:rPr>
        <w:t xml:space="preserve"> robustos</w:t>
      </w:r>
      <w:r w:rsidR="003C0177">
        <w:rPr>
          <w:rFonts w:eastAsia="Garamond" w:cs="Garamond"/>
          <w:color w:val="000000" w:themeColor="text1"/>
          <w:sz w:val="23"/>
          <w:szCs w:val="23"/>
        </w:rPr>
        <w:t>,</w:t>
      </w:r>
      <w:r w:rsidR="007B2239" w:rsidRPr="0833B70F">
        <w:rPr>
          <w:rFonts w:eastAsia="Garamond" w:cs="Garamond"/>
          <w:color w:val="000000" w:themeColor="text1"/>
          <w:sz w:val="23"/>
          <w:szCs w:val="23"/>
        </w:rPr>
        <w:t xml:space="preserve"> precisos</w:t>
      </w:r>
      <w:r w:rsidR="003C0177">
        <w:rPr>
          <w:rFonts w:eastAsia="Garamond" w:cs="Garamond"/>
          <w:color w:val="000000" w:themeColor="text1"/>
          <w:sz w:val="23"/>
          <w:szCs w:val="23"/>
        </w:rPr>
        <w:t xml:space="preserve"> y confiables.</w:t>
      </w:r>
    </w:p>
    <w:p w14:paraId="26778B83" w14:textId="77777777" w:rsidR="00F95309" w:rsidRPr="0079124F" w:rsidRDefault="00C61D37" w:rsidP="00F95309">
      <w:pPr>
        <w:keepNext/>
        <w:pBdr>
          <w:top w:val="nil"/>
          <w:left w:val="nil"/>
          <w:bottom w:val="nil"/>
          <w:right w:val="nil"/>
          <w:between w:val="nil"/>
        </w:pBdr>
        <w:spacing w:before="240" w:after="240"/>
        <w:jc w:val="center"/>
      </w:pPr>
      <w:r w:rsidRPr="0079124F">
        <w:rPr>
          <w:rFonts w:eastAsia="Garamond" w:cs="Garamond"/>
          <w:noProof/>
          <w:color w:val="000000"/>
          <w:sz w:val="23"/>
          <w:szCs w:val="23"/>
        </w:rPr>
        <w:lastRenderedPageBreak/>
        <w:drawing>
          <wp:inline distT="0" distB="0" distL="0" distR="0" wp14:anchorId="0AA95FA9" wp14:editId="786F79BB">
            <wp:extent cx="4638675" cy="3466899"/>
            <wp:effectExtent l="0" t="0" r="0" b="635"/>
            <wp:docPr id="5178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4491" name=""/>
                    <pic:cNvPicPr/>
                  </pic:nvPicPr>
                  <pic:blipFill>
                    <a:blip r:embed="rId91"/>
                    <a:stretch>
                      <a:fillRect/>
                    </a:stretch>
                  </pic:blipFill>
                  <pic:spPr>
                    <a:xfrm>
                      <a:off x="0" y="0"/>
                      <a:ext cx="4638675" cy="3466899"/>
                    </a:xfrm>
                    <a:prstGeom prst="rect">
                      <a:avLst/>
                    </a:prstGeom>
                  </pic:spPr>
                </pic:pic>
              </a:graphicData>
            </a:graphic>
          </wp:inline>
        </w:drawing>
      </w:r>
    </w:p>
    <w:p w14:paraId="3EEA6DD2" w14:textId="566B9A72" w:rsidR="00CE190A" w:rsidRPr="0079124F" w:rsidRDefault="00F95309" w:rsidP="009A1B41">
      <w:pPr>
        <w:pStyle w:val="Caption"/>
        <w:spacing w:before="0" w:after="0"/>
      </w:pPr>
      <w:bookmarkStart w:id="321" w:name="_Toc197792104"/>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Matriz de confusión del mejor modelo</w:t>
      </w:r>
      <w:bookmarkEnd w:id="321"/>
    </w:p>
    <w:p w14:paraId="523C1FF4" w14:textId="644B3108" w:rsidR="005F5BE5" w:rsidRPr="0079124F" w:rsidRDefault="005F5BE5" w:rsidP="009A1B41">
      <w:pPr>
        <w:jc w:val="center"/>
        <w:rPr>
          <w:rFonts w:ascii="Times" w:hAnsi="Times"/>
          <w:b/>
          <w:bCs/>
          <w:sz w:val="18"/>
          <w:szCs w:val="18"/>
        </w:rPr>
      </w:pPr>
      <w:r w:rsidRPr="0079124F">
        <w:rPr>
          <w:rFonts w:ascii="Times" w:hAnsi="Times"/>
          <w:b/>
          <w:bCs/>
          <w:sz w:val="18"/>
          <w:szCs w:val="18"/>
        </w:rPr>
        <w:t>Fuente: Elaboración propia (2025)</w:t>
      </w:r>
    </w:p>
    <w:p w14:paraId="68142E48" w14:textId="78BF1BD7" w:rsidR="00C61D37" w:rsidRPr="0079124F" w:rsidRDefault="00C61D37" w:rsidP="00E153ED">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En el caso de</w:t>
      </w:r>
      <w:r w:rsidR="00AC6248" w:rsidRPr="0079124F">
        <w:rPr>
          <w:rFonts w:eastAsia="Garamond" w:cs="Garamond"/>
          <w:color w:val="000000"/>
          <w:sz w:val="23"/>
          <w:szCs w:val="23"/>
        </w:rPr>
        <w:t xml:space="preserve"> Márquez Vera identifica esta matriz como medidas de clasificación,</w:t>
      </w:r>
      <w:r w:rsidR="00F80EEC" w:rsidRPr="0079124F">
        <w:rPr>
          <w:rFonts w:eastAsia="Garamond" w:cs="Garamond"/>
          <w:color w:val="000000"/>
          <w:sz w:val="23"/>
          <w:szCs w:val="23"/>
        </w:rPr>
        <w:t xml:space="preserve"> para los verdaderos positivos tiene</w:t>
      </w:r>
      <w:r w:rsidR="000226DB" w:rsidRPr="0079124F">
        <w:rPr>
          <w:rFonts w:eastAsia="Garamond" w:cs="Garamond"/>
          <w:color w:val="000000"/>
          <w:sz w:val="23"/>
          <w:szCs w:val="23"/>
        </w:rPr>
        <w:t xml:space="preserve"> un total de 56, verdaderos negativos 363, falsos positivos </w:t>
      </w:r>
      <w:r w:rsidR="000158A3" w:rsidRPr="0079124F">
        <w:rPr>
          <w:rFonts w:eastAsia="Garamond" w:cs="Garamond"/>
          <w:color w:val="000000"/>
          <w:sz w:val="23"/>
          <w:szCs w:val="23"/>
        </w:rPr>
        <w:t>y negativos 0 y 1 respectivamente como podemos ver en la</w:t>
      </w:r>
      <w:r w:rsidR="003B7E08" w:rsidRPr="0079124F">
        <w:rPr>
          <w:rFonts w:eastAsia="Garamond" w:cs="Garamond"/>
          <w:color w:val="000000"/>
          <w:sz w:val="23"/>
          <w:szCs w:val="23"/>
        </w:rPr>
        <w:t xml:space="preserve"> tabla</w:t>
      </w:r>
      <w:r w:rsidR="00CE190A" w:rsidRPr="0079124F">
        <w:rPr>
          <w:rFonts w:eastAsia="Garamond" w:cs="Garamond"/>
          <w:color w:val="000000"/>
          <w:sz w:val="23"/>
          <w:szCs w:val="23"/>
        </w:rPr>
        <w:t xml:space="preserve"> 4.</w:t>
      </w:r>
      <w:r w:rsidR="00486BF8">
        <w:rPr>
          <w:rFonts w:eastAsia="Garamond" w:cs="Garamond"/>
          <w:color w:val="000000"/>
          <w:sz w:val="23"/>
          <w:szCs w:val="23"/>
        </w:rPr>
        <w:t>4</w:t>
      </w:r>
      <w:r w:rsidR="00CE190A" w:rsidRPr="0079124F">
        <w:rPr>
          <w:rFonts w:eastAsia="Garamond" w:cs="Garamond"/>
          <w:color w:val="000000"/>
          <w:sz w:val="23"/>
          <w:szCs w:val="23"/>
        </w:rPr>
        <w:t>-</w:t>
      </w:r>
      <w:r w:rsidR="003B7E08" w:rsidRPr="0079124F">
        <w:rPr>
          <w:rFonts w:eastAsia="Garamond" w:cs="Garamond"/>
          <w:color w:val="000000"/>
          <w:sz w:val="23"/>
          <w:szCs w:val="23"/>
        </w:rPr>
        <w:t>3</w:t>
      </w:r>
      <w:r w:rsidR="00CE190A" w:rsidRPr="0079124F">
        <w:rPr>
          <w:rFonts w:eastAsia="Garamond" w:cs="Garamond"/>
          <w:color w:val="000000"/>
          <w:sz w:val="23"/>
          <w:szCs w:val="23"/>
        </w:rPr>
        <w:t>.</w:t>
      </w:r>
    </w:p>
    <w:p w14:paraId="5619B4DF" w14:textId="238D51D9" w:rsidR="00486BF8" w:rsidRDefault="00486BF8" w:rsidP="00486BF8">
      <w:pPr>
        <w:pStyle w:val="Caption"/>
        <w:keepNext/>
      </w:pPr>
      <w:bookmarkStart w:id="322" w:name="_Toc197792123"/>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3</w:t>
      </w:r>
      <w:r w:rsidR="003E0D3E">
        <w:rPr>
          <w:lang w:val="es-ES"/>
        </w:rPr>
        <w:fldChar w:fldCharType="end"/>
      </w:r>
      <w:r>
        <w:t xml:space="preserve">: </w:t>
      </w:r>
      <w:r w:rsidRPr="00D1708F">
        <w:t>Matriz de confusión de Márquez Vera</w:t>
      </w:r>
      <w:bookmarkEnd w:id="322"/>
    </w:p>
    <w:tbl>
      <w:tblPr>
        <w:tblStyle w:val="a0"/>
        <w:tblW w:w="68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2520"/>
        <w:gridCol w:w="1991"/>
      </w:tblGrid>
      <w:tr w:rsidR="00FC5703" w14:paraId="69157D51" w14:textId="77777777" w:rsidTr="00FC5703">
        <w:trPr>
          <w:trHeight w:val="225"/>
          <w:jc w:val="center"/>
        </w:trPr>
        <w:tc>
          <w:tcPr>
            <w:tcW w:w="2335" w:type="dxa"/>
            <w:shd w:val="clear" w:color="auto" w:fill="BFBFBF"/>
            <w:vAlign w:val="center"/>
          </w:tcPr>
          <w:p w14:paraId="0FE0CE2C" w14:textId="60F95C44"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Actual vs Prediccióm</w:t>
            </w:r>
          </w:p>
        </w:tc>
        <w:tc>
          <w:tcPr>
            <w:tcW w:w="2520" w:type="dxa"/>
            <w:shd w:val="clear" w:color="auto" w:fill="BFBFBF"/>
            <w:vAlign w:val="center"/>
          </w:tcPr>
          <w:p w14:paraId="3E522249" w14:textId="65E11FCC"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APROBÓ</w:t>
            </w:r>
          </w:p>
        </w:tc>
        <w:tc>
          <w:tcPr>
            <w:tcW w:w="1991" w:type="dxa"/>
            <w:shd w:val="clear" w:color="auto" w:fill="BFBFBF"/>
            <w:vAlign w:val="center"/>
          </w:tcPr>
          <w:p w14:paraId="6FFA1C1D" w14:textId="3F7268F4"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REPROBÓ</w:t>
            </w:r>
          </w:p>
        </w:tc>
      </w:tr>
      <w:tr w:rsidR="00FC5703" w14:paraId="31402E36" w14:textId="77777777" w:rsidTr="00FC5703">
        <w:trPr>
          <w:trHeight w:val="216"/>
          <w:jc w:val="center"/>
        </w:trPr>
        <w:tc>
          <w:tcPr>
            <w:tcW w:w="2335" w:type="dxa"/>
          </w:tcPr>
          <w:p w14:paraId="78758522" w14:textId="157C1898" w:rsidR="00FC5703" w:rsidRDefault="00FC5703"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APROBÓ</w:t>
            </w:r>
          </w:p>
        </w:tc>
        <w:tc>
          <w:tcPr>
            <w:tcW w:w="2520" w:type="dxa"/>
          </w:tcPr>
          <w:p w14:paraId="4F815B18" w14:textId="791BCAE2" w:rsidR="00FC5703" w:rsidRDefault="002C7F4D"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363</w:t>
            </w:r>
          </w:p>
        </w:tc>
        <w:tc>
          <w:tcPr>
            <w:tcW w:w="1991" w:type="dxa"/>
          </w:tcPr>
          <w:p w14:paraId="3090775E" w14:textId="68476D13" w:rsidR="00FC5703" w:rsidRDefault="002C7F4D"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0</w:t>
            </w:r>
          </w:p>
        </w:tc>
      </w:tr>
      <w:tr w:rsidR="00FC5703" w14:paraId="625F7678" w14:textId="77777777" w:rsidTr="00FC5703">
        <w:trPr>
          <w:trHeight w:val="216"/>
          <w:jc w:val="center"/>
        </w:trPr>
        <w:tc>
          <w:tcPr>
            <w:tcW w:w="2335" w:type="dxa"/>
          </w:tcPr>
          <w:p w14:paraId="19AC864C" w14:textId="3821183B" w:rsidR="00FC5703" w:rsidRDefault="00FC5703"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REPROBÓ</w:t>
            </w:r>
          </w:p>
        </w:tc>
        <w:tc>
          <w:tcPr>
            <w:tcW w:w="2520" w:type="dxa"/>
          </w:tcPr>
          <w:p w14:paraId="0AA8D75F" w14:textId="320C45E2" w:rsidR="00FC5703" w:rsidRDefault="002C7F4D"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1</w:t>
            </w:r>
          </w:p>
        </w:tc>
        <w:tc>
          <w:tcPr>
            <w:tcW w:w="1991" w:type="dxa"/>
          </w:tcPr>
          <w:p w14:paraId="0A5B0F1D" w14:textId="3D62B431" w:rsidR="00FC5703" w:rsidRDefault="002C7F4D"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56</w:t>
            </w:r>
          </w:p>
        </w:tc>
      </w:tr>
    </w:tbl>
    <w:p w14:paraId="33043383" w14:textId="4580FACD" w:rsidR="002362D8" w:rsidRPr="0079124F" w:rsidRDefault="00101A60" w:rsidP="00101A60">
      <w:pPr>
        <w:jc w:val="center"/>
        <w:rPr>
          <w:rFonts w:ascii="Times" w:hAnsi="Times"/>
          <w:b/>
          <w:bCs/>
          <w:sz w:val="18"/>
          <w:szCs w:val="18"/>
        </w:rPr>
      </w:pPr>
      <w:r w:rsidRPr="0079124F">
        <w:rPr>
          <w:rFonts w:ascii="Times" w:hAnsi="Times"/>
          <w:b/>
          <w:bCs/>
          <w:sz w:val="18"/>
          <w:szCs w:val="18"/>
        </w:rPr>
        <w:t>Fuente: Márquez Vera (2015)</w:t>
      </w:r>
    </w:p>
    <w:p w14:paraId="31D6F260" w14:textId="0033C92F" w:rsidR="000A3AA7" w:rsidRPr="0079124F" w:rsidRDefault="00B36406">
      <w:pPr>
        <w:pBdr>
          <w:top w:val="nil"/>
          <w:left w:val="nil"/>
          <w:bottom w:val="nil"/>
          <w:right w:val="nil"/>
          <w:between w:val="nil"/>
        </w:pBdr>
        <w:spacing w:before="240" w:after="240"/>
        <w:jc w:val="both"/>
        <w:rPr>
          <w:color w:val="000000"/>
        </w:rPr>
      </w:pPr>
      <w:r w:rsidRPr="4E70CA29">
        <w:rPr>
          <w:color w:val="000000" w:themeColor="text1"/>
        </w:rPr>
        <w:t>A partir de estas predicciones</w:t>
      </w:r>
      <w:r w:rsidR="008F141B" w:rsidRPr="4E70CA29">
        <w:rPr>
          <w:color w:val="000000" w:themeColor="text1"/>
        </w:rPr>
        <w:t>, tenemos que para la gestión 2025 tendremos 23 reprobados, para el año 2026 17 y para 2027 12 estudiantes</w:t>
      </w:r>
      <w:r w:rsidR="00CB5831">
        <w:rPr>
          <w:color w:val="000000" w:themeColor="text1"/>
        </w:rPr>
        <w:t xml:space="preserve"> totales de la unidad educativa</w:t>
      </w:r>
      <w:r w:rsidR="008F141B" w:rsidRPr="4E70CA29">
        <w:rPr>
          <w:color w:val="000000" w:themeColor="text1"/>
        </w:rPr>
        <w:t xml:space="preserve"> respectivamente como podemos ver en la figura 4.</w:t>
      </w:r>
      <w:r w:rsidR="000E1657" w:rsidRPr="4E70CA29">
        <w:rPr>
          <w:color w:val="000000" w:themeColor="text1"/>
        </w:rPr>
        <w:t>4</w:t>
      </w:r>
      <w:r w:rsidR="008F141B" w:rsidRPr="4E70CA29">
        <w:rPr>
          <w:color w:val="000000" w:themeColor="text1"/>
        </w:rPr>
        <w:t>-</w:t>
      </w:r>
      <w:r w:rsidR="009A13A3" w:rsidRPr="4E70CA29">
        <w:rPr>
          <w:color w:val="000000" w:themeColor="text1"/>
        </w:rPr>
        <w:t>3, claramente vemos una tendencia a reducir la cantidad de estudiantes reprobados por año</w:t>
      </w:r>
      <w:r w:rsidR="00511C3E">
        <w:rPr>
          <w:color w:val="000000" w:themeColor="text1"/>
        </w:rPr>
        <w:t xml:space="preserve"> a nivel general</w:t>
      </w:r>
      <w:r w:rsidR="00CB5831">
        <w:rPr>
          <w:color w:val="000000" w:themeColor="text1"/>
        </w:rPr>
        <w:t>.</w:t>
      </w:r>
      <w:ins w:id="323" w:author="Usuario invitado" w:date="2025-05-10T02:13:00Z">
        <w:r w:rsidR="4E70CA29" w:rsidRPr="4E70CA29">
          <w:rPr>
            <w:color w:val="000000" w:themeColor="text1"/>
          </w:rPr>
          <w:t xml:space="preserve"> </w:t>
        </w:r>
      </w:ins>
    </w:p>
    <w:p w14:paraId="743CA948" w14:textId="6F43FCBB" w:rsidR="00554EA9" w:rsidRPr="0079124F" w:rsidRDefault="000E1657" w:rsidP="00554EA9">
      <w:pPr>
        <w:keepNext/>
        <w:pBdr>
          <w:top w:val="nil"/>
          <w:left w:val="nil"/>
          <w:bottom w:val="nil"/>
          <w:right w:val="nil"/>
          <w:between w:val="nil"/>
        </w:pBdr>
        <w:spacing w:before="240" w:after="240"/>
        <w:jc w:val="center"/>
      </w:pPr>
      <w:r w:rsidRPr="000E1657">
        <w:rPr>
          <w:noProof/>
        </w:rPr>
        <w:lastRenderedPageBreak/>
        <w:drawing>
          <wp:inline distT="0" distB="0" distL="0" distR="0" wp14:anchorId="1E43894C" wp14:editId="3DEF0281">
            <wp:extent cx="5486400" cy="2883663"/>
            <wp:effectExtent l="0" t="0" r="0" b="0"/>
            <wp:docPr id="21054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4772" name=""/>
                    <pic:cNvPicPr/>
                  </pic:nvPicPr>
                  <pic:blipFill>
                    <a:blip r:embed="rId92"/>
                    <a:stretch>
                      <a:fillRect/>
                    </a:stretch>
                  </pic:blipFill>
                  <pic:spPr>
                    <a:xfrm>
                      <a:off x="0" y="0"/>
                      <a:ext cx="5486400" cy="2883663"/>
                    </a:xfrm>
                    <a:prstGeom prst="rect">
                      <a:avLst/>
                    </a:prstGeom>
                  </pic:spPr>
                </pic:pic>
              </a:graphicData>
            </a:graphic>
          </wp:inline>
        </w:drawing>
      </w:r>
    </w:p>
    <w:p w14:paraId="4B7BCE83" w14:textId="5F7146EB" w:rsidR="003E2875" w:rsidRPr="0079124F" w:rsidRDefault="00554EA9" w:rsidP="009A1B41">
      <w:pPr>
        <w:pStyle w:val="Caption"/>
        <w:spacing w:before="0" w:after="0"/>
      </w:pPr>
      <w:bookmarkStart w:id="324" w:name="_Toc197792105"/>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Gráfico de estudiantes reprobados + predicción</w:t>
      </w:r>
      <w:bookmarkEnd w:id="324"/>
    </w:p>
    <w:p w14:paraId="42B13FC3" w14:textId="383A363F"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2D83B974" w14:textId="3DC74336" w:rsidR="000A3AA7" w:rsidRPr="0079124F" w:rsidRDefault="000A3AA7">
      <w:pPr>
        <w:pBdr>
          <w:top w:val="nil"/>
          <w:left w:val="nil"/>
          <w:bottom w:val="nil"/>
          <w:right w:val="nil"/>
          <w:between w:val="nil"/>
        </w:pBdr>
        <w:spacing w:before="240" w:after="240"/>
        <w:jc w:val="both"/>
        <w:rPr>
          <w:color w:val="000000"/>
        </w:rPr>
      </w:pPr>
      <w:r w:rsidRPr="0079124F">
        <w:rPr>
          <w:color w:val="000000"/>
        </w:rPr>
        <w:t xml:space="preserve">Las predicciones no </w:t>
      </w:r>
      <w:r w:rsidR="003E2875" w:rsidRPr="0079124F">
        <w:rPr>
          <w:color w:val="000000"/>
        </w:rPr>
        <w:t>terminan</w:t>
      </w:r>
      <w:r w:rsidRPr="0079124F">
        <w:rPr>
          <w:color w:val="000000"/>
        </w:rPr>
        <w:t xml:space="preserve"> en este punto, </w:t>
      </w:r>
      <w:r w:rsidR="003E2875" w:rsidRPr="0079124F">
        <w:rPr>
          <w:color w:val="000000"/>
        </w:rPr>
        <w:t>también</w:t>
      </w:r>
      <w:r w:rsidRPr="0079124F">
        <w:rPr>
          <w:color w:val="000000"/>
        </w:rPr>
        <w:t xml:space="preserve"> se </w:t>
      </w:r>
      <w:r w:rsidR="003E2875" w:rsidRPr="0079124F">
        <w:rPr>
          <w:color w:val="000000"/>
        </w:rPr>
        <w:t>logró</w:t>
      </w:r>
      <w:r w:rsidRPr="0079124F">
        <w:rPr>
          <w:color w:val="000000"/>
        </w:rPr>
        <w:t xml:space="preserve"> identificar que estudiantes tienen la mayor probabilidad de reprobar </w:t>
      </w:r>
      <w:r w:rsidR="006F09CB" w:rsidRPr="0079124F">
        <w:rPr>
          <w:color w:val="000000"/>
        </w:rPr>
        <w:t xml:space="preserve">y dar una recomendación </w:t>
      </w:r>
      <w:r w:rsidR="003E2875" w:rsidRPr="0079124F">
        <w:rPr>
          <w:color w:val="000000"/>
        </w:rPr>
        <w:t xml:space="preserve">básica para intervenir </w:t>
      </w:r>
      <w:r w:rsidRPr="0079124F">
        <w:rPr>
          <w:color w:val="000000"/>
        </w:rPr>
        <w:t>como se ve en la figura 4.</w:t>
      </w:r>
      <w:r w:rsidR="000E1657">
        <w:rPr>
          <w:color w:val="000000"/>
        </w:rPr>
        <w:t>4</w:t>
      </w:r>
      <w:r w:rsidRPr="0079124F">
        <w:rPr>
          <w:color w:val="000000"/>
        </w:rPr>
        <w:t>-</w:t>
      </w:r>
      <w:r w:rsidR="009A13A3">
        <w:rPr>
          <w:color w:val="000000"/>
        </w:rPr>
        <w:t>4</w:t>
      </w:r>
      <w:r w:rsidRPr="0079124F">
        <w:rPr>
          <w:color w:val="000000"/>
        </w:rPr>
        <w:t>.</w:t>
      </w:r>
      <w:r w:rsidR="00E91367">
        <w:rPr>
          <w:color w:val="000000"/>
        </w:rPr>
        <w:t xml:space="preserve"> Los motivos de los estudiantes </w:t>
      </w:r>
      <w:r w:rsidR="00045A89">
        <w:rPr>
          <w:color w:val="000000"/>
        </w:rPr>
        <w:t xml:space="preserve">con mayor probabilidad de reprobar están ligados a que ya presentaron dificultad en gestiones anteriores o reprobaron alguna materia en </w:t>
      </w:r>
      <w:r w:rsidR="00E730B4">
        <w:rPr>
          <w:color w:val="000000"/>
        </w:rPr>
        <w:t>específico</w:t>
      </w:r>
      <w:r w:rsidR="00045A89">
        <w:rPr>
          <w:color w:val="000000"/>
        </w:rPr>
        <w:t>.</w:t>
      </w:r>
    </w:p>
    <w:p w14:paraId="309C1E34" w14:textId="77777777" w:rsidR="008A0EEE" w:rsidRPr="0079124F" w:rsidRDefault="00EC464B" w:rsidP="008A0EEE">
      <w:pPr>
        <w:keepNext/>
        <w:pBdr>
          <w:top w:val="nil"/>
          <w:left w:val="nil"/>
          <w:bottom w:val="nil"/>
          <w:right w:val="nil"/>
          <w:between w:val="nil"/>
        </w:pBdr>
        <w:spacing w:before="240" w:after="240"/>
        <w:jc w:val="center"/>
      </w:pPr>
      <w:r w:rsidRPr="0079124F">
        <w:rPr>
          <w:noProof/>
          <w:color w:val="000000"/>
        </w:rPr>
        <w:drawing>
          <wp:inline distT="0" distB="0" distL="0" distR="0" wp14:anchorId="1F8F1EF9" wp14:editId="4EBD898D">
            <wp:extent cx="5587535" cy="2842260"/>
            <wp:effectExtent l="0" t="0" r="0" b="0"/>
            <wp:docPr id="24831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1723" name=""/>
                    <pic:cNvPicPr/>
                  </pic:nvPicPr>
                  <pic:blipFill>
                    <a:blip r:embed="rId93"/>
                    <a:stretch>
                      <a:fillRect/>
                    </a:stretch>
                  </pic:blipFill>
                  <pic:spPr>
                    <a:xfrm>
                      <a:off x="0" y="0"/>
                      <a:ext cx="5590358" cy="2843696"/>
                    </a:xfrm>
                    <a:prstGeom prst="rect">
                      <a:avLst/>
                    </a:prstGeom>
                  </pic:spPr>
                </pic:pic>
              </a:graphicData>
            </a:graphic>
          </wp:inline>
        </w:drawing>
      </w:r>
    </w:p>
    <w:p w14:paraId="0C4FC81D" w14:textId="5D48B21F" w:rsidR="00CC2404" w:rsidRPr="0079124F" w:rsidRDefault="008A0EEE" w:rsidP="009A1B41">
      <w:pPr>
        <w:pStyle w:val="Caption"/>
        <w:spacing w:before="0" w:after="0"/>
      </w:pPr>
      <w:bookmarkStart w:id="325" w:name="_Toc197792106"/>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Predicción de estudiantes con mayor riesgo de reprobación</w:t>
      </w:r>
      <w:bookmarkEnd w:id="325"/>
    </w:p>
    <w:p w14:paraId="3C078E07" w14:textId="587CD709"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5BD3C2AE" w14:textId="4330F481" w:rsidR="00EC464B" w:rsidRPr="0079124F" w:rsidRDefault="0069325B">
      <w:pPr>
        <w:pBdr>
          <w:top w:val="nil"/>
          <w:left w:val="nil"/>
          <w:bottom w:val="nil"/>
          <w:right w:val="nil"/>
          <w:between w:val="nil"/>
        </w:pBdr>
        <w:spacing w:before="240" w:after="240"/>
        <w:jc w:val="both"/>
        <w:rPr>
          <w:color w:val="000000"/>
        </w:rPr>
      </w:pPr>
      <w:r w:rsidRPr="0079124F">
        <w:rPr>
          <w:color w:val="000000"/>
        </w:rPr>
        <w:lastRenderedPageBreak/>
        <w:t xml:space="preserve">No solo se cuenta con los estudiantes con alto y muy alto porcentaje de </w:t>
      </w:r>
      <w:r w:rsidR="003E2875" w:rsidRPr="0079124F">
        <w:rPr>
          <w:color w:val="000000"/>
        </w:rPr>
        <w:t>reprobación,</w:t>
      </w:r>
      <w:r w:rsidRPr="0079124F">
        <w:rPr>
          <w:color w:val="000000"/>
        </w:rPr>
        <w:t xml:space="preserve"> </w:t>
      </w:r>
      <w:r w:rsidR="003E2875" w:rsidRPr="0079124F">
        <w:rPr>
          <w:color w:val="000000"/>
        </w:rPr>
        <w:t>también</w:t>
      </w:r>
      <w:r w:rsidRPr="0079124F">
        <w:rPr>
          <w:color w:val="000000"/>
        </w:rPr>
        <w:t xml:space="preserve"> podemos filtrar y ver a los estudiantes con riesgo bajo y medio</w:t>
      </w:r>
      <w:r w:rsidR="003E2875" w:rsidRPr="0079124F">
        <w:rPr>
          <w:color w:val="000000"/>
        </w:rPr>
        <w:t xml:space="preserve"> como se ve en la figura 4.</w:t>
      </w:r>
      <w:r w:rsidR="000E1657">
        <w:rPr>
          <w:color w:val="000000"/>
        </w:rPr>
        <w:t>4</w:t>
      </w:r>
      <w:r w:rsidR="003E2875" w:rsidRPr="0079124F">
        <w:rPr>
          <w:color w:val="000000"/>
        </w:rPr>
        <w:t>-</w:t>
      </w:r>
      <w:r w:rsidR="009A13A3">
        <w:rPr>
          <w:color w:val="000000"/>
        </w:rPr>
        <w:t>5</w:t>
      </w:r>
      <w:r w:rsidR="003E2875" w:rsidRPr="0079124F">
        <w:rPr>
          <w:color w:val="000000"/>
        </w:rPr>
        <w:t>.</w:t>
      </w:r>
    </w:p>
    <w:p w14:paraId="59D19651" w14:textId="77777777" w:rsidR="008A0EEE" w:rsidRPr="0079124F" w:rsidRDefault="00936A4E" w:rsidP="008A0EEE">
      <w:pPr>
        <w:keepNext/>
        <w:pBdr>
          <w:top w:val="nil"/>
          <w:left w:val="nil"/>
          <w:bottom w:val="nil"/>
          <w:right w:val="nil"/>
          <w:between w:val="nil"/>
        </w:pBdr>
        <w:spacing w:before="240" w:after="240"/>
        <w:jc w:val="center"/>
      </w:pPr>
      <w:r w:rsidRPr="0079124F">
        <w:rPr>
          <w:rFonts w:eastAsia="Garamond" w:cs="Garamond"/>
          <w:noProof/>
          <w:color w:val="000000"/>
          <w:sz w:val="23"/>
          <w:szCs w:val="23"/>
        </w:rPr>
        <w:drawing>
          <wp:inline distT="0" distB="0" distL="0" distR="0" wp14:anchorId="0B2F477C" wp14:editId="6270CDA5">
            <wp:extent cx="5826943" cy="2933700"/>
            <wp:effectExtent l="0" t="0" r="2540" b="0"/>
            <wp:docPr id="1785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431" name=""/>
                    <pic:cNvPicPr/>
                  </pic:nvPicPr>
                  <pic:blipFill>
                    <a:blip r:embed="rId94"/>
                    <a:stretch>
                      <a:fillRect/>
                    </a:stretch>
                  </pic:blipFill>
                  <pic:spPr>
                    <a:xfrm>
                      <a:off x="0" y="0"/>
                      <a:ext cx="5835857" cy="2938188"/>
                    </a:xfrm>
                    <a:prstGeom prst="rect">
                      <a:avLst/>
                    </a:prstGeom>
                  </pic:spPr>
                </pic:pic>
              </a:graphicData>
            </a:graphic>
          </wp:inline>
        </w:drawing>
      </w:r>
    </w:p>
    <w:p w14:paraId="7BCBE438" w14:textId="77C9A148" w:rsidR="00CC2404" w:rsidRPr="0079124F" w:rsidRDefault="008A0EEE" w:rsidP="009A1B41">
      <w:pPr>
        <w:pStyle w:val="Caption"/>
        <w:spacing w:before="0" w:after="0"/>
      </w:pPr>
      <w:bookmarkStart w:id="326" w:name="_Toc197792107"/>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Estudiantes con riesgo de reprobación</w:t>
      </w:r>
      <w:bookmarkEnd w:id="326"/>
    </w:p>
    <w:p w14:paraId="3F7B6673" w14:textId="6F6C84E6" w:rsidR="00EA6A71" w:rsidRDefault="00101A60" w:rsidP="009A1B41">
      <w:pPr>
        <w:spacing w:after="240"/>
        <w:jc w:val="center"/>
        <w:rPr>
          <w:rFonts w:ascii="Times" w:hAnsi="Times"/>
          <w:b/>
          <w:bCs/>
          <w:sz w:val="18"/>
          <w:szCs w:val="18"/>
        </w:rPr>
      </w:pPr>
      <w:r w:rsidRPr="0079124F">
        <w:rPr>
          <w:rFonts w:ascii="Times" w:hAnsi="Times"/>
          <w:b/>
          <w:bCs/>
          <w:sz w:val="18"/>
          <w:szCs w:val="18"/>
        </w:rPr>
        <w:t>Fuente: Elaboración propia (2025)</w:t>
      </w:r>
    </w:p>
    <w:p w14:paraId="51BA0F5B" w14:textId="38316B8B" w:rsidR="00A10095" w:rsidRDefault="00C24136" w:rsidP="00E153ED">
      <w:pPr>
        <w:jc w:val="both"/>
        <w:rPr>
          <w:sz w:val="23"/>
          <w:szCs w:val="23"/>
        </w:rPr>
      </w:pPr>
      <w:r>
        <w:rPr>
          <w:sz w:val="23"/>
          <w:szCs w:val="23"/>
        </w:rPr>
        <w:t>Los modelos predictivos pueden ayudar a identificar</w:t>
      </w:r>
      <w:r w:rsidR="00DA4813">
        <w:rPr>
          <w:sz w:val="23"/>
          <w:szCs w:val="23"/>
        </w:rPr>
        <w:t xml:space="preserve"> a los estudiantes en riesgo de reprobación con una buena precisión y no solo basta probar con uno o dos modelos, </w:t>
      </w:r>
      <w:r w:rsidR="00F43299">
        <w:rPr>
          <w:sz w:val="23"/>
          <w:szCs w:val="23"/>
        </w:rPr>
        <w:t xml:space="preserve"> tener varios modelos y comparar las métricas de salida para luego seleccionar el mejor de todos ayuda   a que nuestra predicción sea mucho </w:t>
      </w:r>
      <w:r w:rsidR="000D5250">
        <w:rPr>
          <w:sz w:val="23"/>
          <w:szCs w:val="23"/>
        </w:rPr>
        <w:t>más</w:t>
      </w:r>
      <w:r w:rsidR="00F43299">
        <w:rPr>
          <w:sz w:val="23"/>
          <w:szCs w:val="23"/>
        </w:rPr>
        <w:t xml:space="preserve"> acertada, en este caso particular CatBoost fue el mejor, pero </w:t>
      </w:r>
      <w:r w:rsidR="00B63AA2">
        <w:rPr>
          <w:sz w:val="23"/>
          <w:szCs w:val="23"/>
        </w:rPr>
        <w:t>esto no siempre es así ya que la cantidad de datos, los datos que se tiene</w:t>
      </w:r>
      <w:r w:rsidR="00D46AD8">
        <w:rPr>
          <w:sz w:val="23"/>
          <w:szCs w:val="23"/>
        </w:rPr>
        <w:t>n, pueden hacer que la precisión de los modelos cambien</w:t>
      </w:r>
      <w:r w:rsidR="00AF672F">
        <w:rPr>
          <w:sz w:val="23"/>
          <w:szCs w:val="23"/>
        </w:rPr>
        <w:t xml:space="preserve"> y la predicción sea totalmente diferente</w:t>
      </w:r>
      <w:r w:rsidR="000D5250">
        <w:rPr>
          <w:sz w:val="23"/>
          <w:szCs w:val="23"/>
        </w:rPr>
        <w:t>, tal es el caso de</w:t>
      </w:r>
      <w:r w:rsidR="00295E3E">
        <w:rPr>
          <w:sz w:val="23"/>
          <w:szCs w:val="23"/>
        </w:rPr>
        <w:t xml:space="preserve"> </w:t>
      </w:r>
      <w:r w:rsidR="000E1657">
        <w:rPr>
          <w:sz w:val="23"/>
          <w:szCs w:val="23"/>
        </w:rPr>
        <w:t>Márquez</w:t>
      </w:r>
      <w:r w:rsidR="00295E3E">
        <w:rPr>
          <w:sz w:val="23"/>
          <w:szCs w:val="23"/>
        </w:rPr>
        <w:t xml:space="preserve"> Vera que </w:t>
      </w:r>
      <w:r w:rsidR="4E70CA29" w:rsidRPr="4E70CA29">
        <w:rPr>
          <w:sz w:val="23"/>
          <w:szCs w:val="23"/>
        </w:rPr>
        <w:t xml:space="preserve">utilizo </w:t>
      </w:r>
      <w:r w:rsidR="00295E3E">
        <w:rPr>
          <w:sz w:val="23"/>
          <w:szCs w:val="23"/>
        </w:rPr>
        <w:t xml:space="preserve">datos diferentes y su enfoque </w:t>
      </w:r>
      <w:r w:rsidR="00B82126" w:rsidRPr="4E70CA29">
        <w:rPr>
          <w:sz w:val="23"/>
          <w:szCs w:val="23"/>
        </w:rPr>
        <w:t>metodológico</w:t>
      </w:r>
      <w:r w:rsidR="00B82126">
        <w:rPr>
          <w:sz w:val="23"/>
          <w:szCs w:val="23"/>
        </w:rPr>
        <w:t xml:space="preserve"> </w:t>
      </w:r>
      <w:r w:rsidR="00B82126" w:rsidRPr="4E70CA29">
        <w:rPr>
          <w:sz w:val="23"/>
          <w:szCs w:val="23"/>
        </w:rPr>
        <w:t>también</w:t>
      </w:r>
      <w:r w:rsidR="4E70CA29" w:rsidRPr="4E70CA29">
        <w:rPr>
          <w:sz w:val="23"/>
          <w:szCs w:val="23"/>
        </w:rPr>
        <w:t xml:space="preserve"> </w:t>
      </w:r>
      <w:r w:rsidR="00EA125F">
        <w:rPr>
          <w:sz w:val="23"/>
          <w:szCs w:val="23"/>
        </w:rPr>
        <w:t>tuvo variaciones</w:t>
      </w:r>
      <w:r w:rsidR="00F21B10">
        <w:rPr>
          <w:sz w:val="23"/>
          <w:szCs w:val="23"/>
        </w:rPr>
        <w:t>, lo</w:t>
      </w:r>
      <w:r w:rsidR="4E70CA29" w:rsidRPr="4E70CA29">
        <w:rPr>
          <w:sz w:val="23"/>
          <w:szCs w:val="23"/>
        </w:rPr>
        <w:t xml:space="preserve"> que llevo a la </w:t>
      </w:r>
      <w:r w:rsidR="00EA125F" w:rsidRPr="4E70CA29">
        <w:rPr>
          <w:sz w:val="23"/>
          <w:szCs w:val="23"/>
        </w:rPr>
        <w:t>elección</w:t>
      </w:r>
      <w:r w:rsidR="4E70CA29" w:rsidRPr="4E70CA29">
        <w:rPr>
          <w:sz w:val="23"/>
          <w:szCs w:val="23"/>
        </w:rPr>
        <w:t xml:space="preserve"> de otros</w:t>
      </w:r>
      <w:r w:rsidR="00F21B10">
        <w:rPr>
          <w:sz w:val="23"/>
          <w:szCs w:val="23"/>
        </w:rPr>
        <w:t xml:space="preserve"> modelos</w:t>
      </w:r>
      <w:r w:rsidR="4E70CA29" w:rsidRPr="4E70CA29">
        <w:rPr>
          <w:sz w:val="23"/>
          <w:szCs w:val="23"/>
        </w:rPr>
        <w:t>. Esta diferencia en los datos y enfoques hace que las comparaciones directas entre ambos proyectos sean limitadas o poco representativas.</w:t>
      </w:r>
    </w:p>
    <w:p w14:paraId="20FE9125" w14:textId="57C5DF11" w:rsidR="00A10095" w:rsidRDefault="00311A81" w:rsidP="00A10095">
      <w:pPr>
        <w:pStyle w:val="Heading2"/>
        <w:numPr>
          <w:ilvl w:val="1"/>
          <w:numId w:val="7"/>
        </w:numPr>
      </w:pPr>
      <w:bookmarkStart w:id="327" w:name="_Toc197792031"/>
      <w:r>
        <w:t>Análisis y resultados de g</w:t>
      </w:r>
      <w:r w:rsidR="00A10095">
        <w:t xml:space="preserve">enerar un archivo </w:t>
      </w:r>
      <w:r w:rsidR="4E70CA29">
        <w:t xml:space="preserve">CSV </w:t>
      </w:r>
      <w:r w:rsidR="00A10095">
        <w:t>con la lista de estudiantes con mayor probabilidad de reprobar</w:t>
      </w:r>
      <w:bookmarkEnd w:id="327"/>
    </w:p>
    <w:p w14:paraId="73F6A8C8" w14:textId="0A765942" w:rsidR="005B1B4E" w:rsidRDefault="006E6A62" w:rsidP="005B1B4E">
      <w:pPr>
        <w:spacing w:before="120" w:after="120"/>
      </w:pPr>
      <w:r>
        <w:t xml:space="preserve">Luego de </w:t>
      </w:r>
      <w:r w:rsidR="00BD6CBA">
        <w:t xml:space="preserve">tener los resultados y saber </w:t>
      </w:r>
      <w:r w:rsidR="00540A51">
        <w:t>cuál</w:t>
      </w:r>
      <w:r w:rsidR="00BD6CBA">
        <w:t xml:space="preserve"> es el mejor modelo</w:t>
      </w:r>
      <w:r w:rsidR="00311A81">
        <w:t xml:space="preserve"> para predecir </w:t>
      </w:r>
      <w:r w:rsidR="007415E8">
        <w:t xml:space="preserve">los estudiantes con mayor probabilidad de reprobar, </w:t>
      </w:r>
      <w:r w:rsidR="002B2EC9">
        <w:t xml:space="preserve">posterior a esto importamos la tabla a Tableau y tendremos el siguiente resultado como vemos en la </w:t>
      </w:r>
      <w:r w:rsidR="0061554A">
        <w:t>tabla</w:t>
      </w:r>
      <w:r w:rsidR="002B2EC9">
        <w:t xml:space="preserve"> 4.5-1</w:t>
      </w:r>
      <w:r w:rsidR="00A37D06">
        <w:t xml:space="preserve">, Márquez Vera por su parte contempla obtener una lista similar debido a la orientación </w:t>
      </w:r>
      <w:r w:rsidR="005D750E">
        <w:t>de su proyecto.</w:t>
      </w:r>
    </w:p>
    <w:p w14:paraId="2B35E619" w14:textId="735D55AD" w:rsidR="0061554A" w:rsidRDefault="0061554A" w:rsidP="0061554A">
      <w:pPr>
        <w:pStyle w:val="Caption"/>
        <w:keepNext/>
      </w:pPr>
      <w:bookmarkStart w:id="328" w:name="_Toc197792124"/>
      <w:r w:rsidRPr="003E0D3E">
        <w:rPr>
          <w:lang w:val="es-ES"/>
        </w:rPr>
        <w:lastRenderedPageBreak/>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4.5</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Estudiantes con mayor probabilidad de reprobar</w:t>
      </w:r>
      <w:bookmarkEnd w:id="328"/>
    </w:p>
    <w:p w14:paraId="4499F2E5" w14:textId="77777777" w:rsidR="0061554A" w:rsidRDefault="0061554A" w:rsidP="0061554A">
      <w:pPr>
        <w:spacing w:before="120" w:after="120"/>
        <w:jc w:val="center"/>
      </w:pPr>
      <w:r w:rsidRPr="0061554A">
        <w:rPr>
          <w:noProof/>
        </w:rPr>
        <w:drawing>
          <wp:inline distT="0" distB="0" distL="0" distR="0" wp14:anchorId="03EA82E5" wp14:editId="37827507">
            <wp:extent cx="2598420" cy="2633534"/>
            <wp:effectExtent l="0" t="0" r="0" b="0"/>
            <wp:docPr id="8977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6368" name=""/>
                    <pic:cNvPicPr/>
                  </pic:nvPicPr>
                  <pic:blipFill>
                    <a:blip r:embed="rId95"/>
                    <a:stretch>
                      <a:fillRect/>
                    </a:stretch>
                  </pic:blipFill>
                  <pic:spPr>
                    <a:xfrm>
                      <a:off x="0" y="0"/>
                      <a:ext cx="2603121" cy="2638298"/>
                    </a:xfrm>
                    <a:prstGeom prst="rect">
                      <a:avLst/>
                    </a:prstGeom>
                  </pic:spPr>
                </pic:pic>
              </a:graphicData>
            </a:graphic>
          </wp:inline>
        </w:drawing>
      </w:r>
    </w:p>
    <w:p w14:paraId="695A3F7E" w14:textId="3EE88E37" w:rsidR="00540A51" w:rsidRPr="00C25102" w:rsidRDefault="00AF4707" w:rsidP="00C25102">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45F4AE85" w14:textId="77777777" w:rsidR="00BD1B47" w:rsidRDefault="00BD1B47" w:rsidP="00BD1B47">
      <w:pPr>
        <w:pStyle w:val="Heading2"/>
        <w:numPr>
          <w:ilvl w:val="1"/>
          <w:numId w:val="7"/>
        </w:numPr>
      </w:pPr>
      <w:bookmarkStart w:id="329" w:name="_Toc197792032"/>
      <w:r>
        <w:t>Discusión</w:t>
      </w:r>
      <w:bookmarkEnd w:id="329"/>
    </w:p>
    <w:p w14:paraId="66ED6323" w14:textId="77777777" w:rsidR="00BD1B47" w:rsidRDefault="00C4142A" w:rsidP="00A622AB">
      <w:pPr>
        <w:spacing w:before="120" w:after="120"/>
        <w:jc w:val="both"/>
        <w:rPr>
          <w:sz w:val="23"/>
          <w:szCs w:val="23"/>
        </w:rPr>
      </w:pPr>
      <w:r>
        <w:rPr>
          <w:sz w:val="23"/>
          <w:szCs w:val="23"/>
        </w:rPr>
        <w:t xml:space="preserve">Se comparan los resultados </w:t>
      </w:r>
      <w:r w:rsidR="00327707">
        <w:rPr>
          <w:sz w:val="23"/>
          <w:szCs w:val="23"/>
        </w:rPr>
        <w:t>del trabajo</w:t>
      </w:r>
      <w:r w:rsidR="00447992">
        <w:rPr>
          <w:sz w:val="23"/>
          <w:szCs w:val="23"/>
        </w:rPr>
        <w:t xml:space="preserve"> “</w:t>
      </w:r>
      <w:r w:rsidR="003C193C">
        <w:rPr>
          <w:sz w:val="23"/>
          <w:szCs w:val="23"/>
        </w:rPr>
        <w:t>Análisis</w:t>
      </w:r>
      <w:r w:rsidR="00447992">
        <w:rPr>
          <w:sz w:val="23"/>
          <w:szCs w:val="23"/>
        </w:rPr>
        <w:t xml:space="preserve"> de indicadores del rendimiento académico en municipios de Bolivia</w:t>
      </w:r>
      <w:r w:rsidR="003C193C">
        <w:rPr>
          <w:sz w:val="23"/>
          <w:szCs w:val="23"/>
        </w:rPr>
        <w:t>, por agrupamiento y machine learning</w:t>
      </w:r>
      <w:r w:rsidR="00961DB3">
        <w:rPr>
          <w:sz w:val="23"/>
          <w:szCs w:val="23"/>
        </w:rPr>
        <w:t xml:space="preserve"> </w:t>
      </w:r>
      <w:r w:rsidR="003C193C">
        <w:rPr>
          <w:sz w:val="23"/>
          <w:szCs w:val="23"/>
        </w:rPr>
        <w:t>”</w:t>
      </w:r>
      <w:r w:rsidR="00961DB3">
        <w:rPr>
          <w:sz w:val="23"/>
          <w:szCs w:val="23"/>
        </w:rPr>
        <w:t xml:space="preserve"> (Cochabamba, 2024)</w:t>
      </w:r>
      <w:r w:rsidR="003C193C">
        <w:rPr>
          <w:sz w:val="23"/>
          <w:szCs w:val="23"/>
        </w:rPr>
        <w:t xml:space="preserve"> </w:t>
      </w:r>
      <w:r>
        <w:rPr>
          <w:sz w:val="23"/>
          <w:szCs w:val="23"/>
        </w:rPr>
        <w:t>de</w:t>
      </w:r>
      <w:r w:rsidR="005F029B">
        <w:rPr>
          <w:sz w:val="23"/>
          <w:szCs w:val="23"/>
        </w:rPr>
        <w:t xml:space="preserve"> Maya Wara L</w:t>
      </w:r>
      <w:r w:rsidR="00D07A6D">
        <w:rPr>
          <w:sz w:val="23"/>
          <w:szCs w:val="23"/>
        </w:rPr>
        <w:t>ópez Laime</w:t>
      </w:r>
      <w:r w:rsidR="003C193C">
        <w:rPr>
          <w:sz w:val="23"/>
          <w:szCs w:val="23"/>
        </w:rPr>
        <w:t xml:space="preserve"> </w:t>
      </w:r>
      <w:r w:rsidR="00026C12">
        <w:rPr>
          <w:sz w:val="23"/>
          <w:szCs w:val="23"/>
        </w:rPr>
        <w:t>cuyo</w:t>
      </w:r>
      <w:r w:rsidR="00AA0AC8">
        <w:rPr>
          <w:sz w:val="23"/>
          <w:szCs w:val="23"/>
        </w:rPr>
        <w:t xml:space="preserve"> trabajo </w:t>
      </w:r>
      <w:r w:rsidR="007D4674">
        <w:rPr>
          <w:sz w:val="23"/>
          <w:szCs w:val="23"/>
        </w:rPr>
        <w:t>está</w:t>
      </w:r>
      <w:r w:rsidR="00AA0AC8">
        <w:rPr>
          <w:sz w:val="23"/>
          <w:szCs w:val="23"/>
        </w:rPr>
        <w:t xml:space="preserve"> centrado</w:t>
      </w:r>
      <w:r w:rsidR="007D4674">
        <w:rPr>
          <w:sz w:val="23"/>
          <w:szCs w:val="23"/>
        </w:rPr>
        <w:t xml:space="preserve"> en identificar </w:t>
      </w:r>
      <w:r w:rsidR="00432CF5">
        <w:rPr>
          <w:sz w:val="23"/>
          <w:szCs w:val="23"/>
        </w:rPr>
        <w:t xml:space="preserve">patrones y tendencias </w:t>
      </w:r>
      <w:r w:rsidR="003B5AE7">
        <w:rPr>
          <w:sz w:val="23"/>
          <w:szCs w:val="23"/>
        </w:rPr>
        <w:t>como indicadores del rendimiento académico</w:t>
      </w:r>
      <w:r w:rsidR="00C14DC3">
        <w:rPr>
          <w:sz w:val="23"/>
          <w:szCs w:val="23"/>
        </w:rPr>
        <w:t xml:space="preserve"> y predicción del mismo mediante </w:t>
      </w:r>
      <w:r w:rsidR="00E41AE0">
        <w:rPr>
          <w:sz w:val="23"/>
          <w:szCs w:val="23"/>
        </w:rPr>
        <w:t>modelos supervisados y no supervisados, también se toma muy en cuenta el trabajo de</w:t>
      </w:r>
      <w:r w:rsidR="001E6812">
        <w:rPr>
          <w:sz w:val="23"/>
          <w:szCs w:val="23"/>
        </w:rPr>
        <w:t xml:space="preserve"> </w:t>
      </w:r>
      <w:r w:rsidR="00257B9B">
        <w:rPr>
          <w:sz w:val="23"/>
          <w:szCs w:val="23"/>
        </w:rPr>
        <w:t>“Predicción del fracaso y el abandono escolar mediante técnicas de minería de datos</w:t>
      </w:r>
      <w:r w:rsidR="00A0449A">
        <w:rPr>
          <w:sz w:val="23"/>
          <w:szCs w:val="23"/>
        </w:rPr>
        <w:t>”</w:t>
      </w:r>
      <w:r w:rsidR="00961DB3">
        <w:rPr>
          <w:sz w:val="23"/>
          <w:szCs w:val="23"/>
        </w:rPr>
        <w:t xml:space="preserve"> (</w:t>
      </w:r>
      <w:r w:rsidR="00A0449A">
        <w:rPr>
          <w:sz w:val="23"/>
          <w:szCs w:val="23"/>
        </w:rPr>
        <w:t xml:space="preserve">Córdoba, </w:t>
      </w:r>
      <w:r w:rsidR="00961DB3">
        <w:rPr>
          <w:sz w:val="23"/>
          <w:szCs w:val="23"/>
        </w:rPr>
        <w:t>2015)</w:t>
      </w:r>
      <w:r w:rsidR="00257B9B">
        <w:rPr>
          <w:sz w:val="23"/>
          <w:szCs w:val="23"/>
        </w:rPr>
        <w:t xml:space="preserve"> de</w:t>
      </w:r>
      <w:r w:rsidR="001B60F0">
        <w:rPr>
          <w:sz w:val="23"/>
          <w:szCs w:val="23"/>
        </w:rPr>
        <w:t xml:space="preserve"> Carlos Márquez Vera</w:t>
      </w:r>
      <w:r w:rsidR="00ED0A54">
        <w:rPr>
          <w:sz w:val="23"/>
          <w:szCs w:val="23"/>
        </w:rPr>
        <w:t xml:space="preserve"> el cual centra su </w:t>
      </w:r>
      <w:r w:rsidR="00BC182C">
        <w:rPr>
          <w:sz w:val="23"/>
          <w:szCs w:val="23"/>
        </w:rPr>
        <w:t xml:space="preserve">trabajo </w:t>
      </w:r>
      <w:r w:rsidR="00A83A2B">
        <w:rPr>
          <w:sz w:val="23"/>
          <w:szCs w:val="23"/>
        </w:rPr>
        <w:t xml:space="preserve">en obtener un modelo de predicción  lo </w:t>
      </w:r>
      <w:r w:rsidR="00A37B1B">
        <w:rPr>
          <w:sz w:val="23"/>
          <w:szCs w:val="23"/>
        </w:rPr>
        <w:t>más</w:t>
      </w:r>
      <w:r w:rsidR="00A83A2B">
        <w:rPr>
          <w:sz w:val="23"/>
          <w:szCs w:val="23"/>
        </w:rPr>
        <w:t xml:space="preserve"> preciso p</w:t>
      </w:r>
      <w:r w:rsidR="00A131E5">
        <w:rPr>
          <w:sz w:val="23"/>
          <w:szCs w:val="23"/>
        </w:rPr>
        <w:t>ara reducir la tasas de reprobación y abandono y sentar las bases para un sistema</w:t>
      </w:r>
      <w:r w:rsidR="00A37B1B">
        <w:rPr>
          <w:sz w:val="23"/>
          <w:szCs w:val="23"/>
        </w:rPr>
        <w:t xml:space="preserve"> de alerta temprana.</w:t>
      </w:r>
    </w:p>
    <w:p w14:paraId="38B0F465" w14:textId="77777777" w:rsidR="00A37B1B" w:rsidRDefault="00A37B1B" w:rsidP="00A622AB">
      <w:pPr>
        <w:spacing w:before="120" w:after="120"/>
        <w:jc w:val="both"/>
        <w:rPr>
          <w:sz w:val="23"/>
          <w:szCs w:val="23"/>
        </w:rPr>
      </w:pPr>
      <w:r>
        <w:rPr>
          <w:sz w:val="23"/>
          <w:szCs w:val="23"/>
        </w:rPr>
        <w:t xml:space="preserve">Ambos proyectos, tanto el de </w:t>
      </w:r>
      <w:r w:rsidR="00F46BBB">
        <w:rPr>
          <w:sz w:val="23"/>
          <w:szCs w:val="23"/>
        </w:rPr>
        <w:t>López Laime como el de Márquez Vera centran su estudio a nivel de tasas (porcentajes) y no en identificar a los estudiantes como tal</w:t>
      </w:r>
      <w:r w:rsidR="007768B7">
        <w:rPr>
          <w:sz w:val="23"/>
          <w:szCs w:val="23"/>
        </w:rPr>
        <w:t>, pero se puede comparar la precisión para identificar algunos aspectos.</w:t>
      </w:r>
    </w:p>
    <w:p w14:paraId="0683415F" w14:textId="5EDC8C32" w:rsidR="00B55DF2" w:rsidRDefault="004437B9" w:rsidP="00A622AB">
      <w:pPr>
        <w:spacing w:before="120" w:after="120"/>
        <w:jc w:val="both"/>
        <w:rPr>
          <w:sz w:val="23"/>
          <w:szCs w:val="23"/>
        </w:rPr>
      </w:pPr>
      <w:r>
        <w:rPr>
          <w:sz w:val="23"/>
          <w:szCs w:val="23"/>
        </w:rPr>
        <w:t xml:space="preserve">Los dos autores destacan la </w:t>
      </w:r>
      <w:r w:rsidR="00376E9A">
        <w:rPr>
          <w:sz w:val="23"/>
          <w:szCs w:val="23"/>
        </w:rPr>
        <w:t>etapa de preprocesamiento, limpieza y transformación de datos, tal como lo realiza este proyecto</w:t>
      </w:r>
      <w:r w:rsidR="00686653">
        <w:rPr>
          <w:sz w:val="23"/>
          <w:szCs w:val="23"/>
        </w:rPr>
        <w:t>,</w:t>
      </w:r>
      <w:r w:rsidR="008E386A">
        <w:rPr>
          <w:sz w:val="23"/>
          <w:szCs w:val="23"/>
        </w:rPr>
        <w:t xml:space="preserve"> </w:t>
      </w:r>
      <w:r w:rsidR="00686653">
        <w:rPr>
          <w:sz w:val="23"/>
          <w:szCs w:val="23"/>
        </w:rPr>
        <w:t>se indica como</w:t>
      </w:r>
      <w:r w:rsidR="008E386A">
        <w:rPr>
          <w:sz w:val="23"/>
          <w:szCs w:val="23"/>
        </w:rPr>
        <w:t xml:space="preserve"> fundamental para preparar el conjunto de datos para poder llevar a </w:t>
      </w:r>
      <w:r w:rsidR="00455CB0">
        <w:rPr>
          <w:sz w:val="23"/>
          <w:szCs w:val="23"/>
        </w:rPr>
        <w:t>cabo correctamente</w:t>
      </w:r>
      <w:r w:rsidR="00686653">
        <w:rPr>
          <w:sz w:val="23"/>
          <w:szCs w:val="23"/>
        </w:rPr>
        <w:t xml:space="preserve"> la etapa de clasificación</w:t>
      </w:r>
      <w:r w:rsidR="00455CB0">
        <w:rPr>
          <w:sz w:val="23"/>
          <w:szCs w:val="23"/>
        </w:rPr>
        <w:t xml:space="preserve">. </w:t>
      </w:r>
      <w:r w:rsidR="00883A10">
        <w:rPr>
          <w:sz w:val="23"/>
          <w:szCs w:val="23"/>
        </w:rPr>
        <w:t>La calidad y la confiabilidad de los datos son</w:t>
      </w:r>
      <w:r w:rsidR="009E276A">
        <w:rPr>
          <w:sz w:val="23"/>
          <w:szCs w:val="23"/>
        </w:rPr>
        <w:t xml:space="preserve"> algo que influye directamente en los resultados que posteriormente se obtienen de las predicciones</w:t>
      </w:r>
      <w:r w:rsidR="000E4044">
        <w:rPr>
          <w:sz w:val="23"/>
          <w:szCs w:val="23"/>
        </w:rPr>
        <w:t>.</w:t>
      </w:r>
    </w:p>
    <w:p w14:paraId="6E041BFD" w14:textId="6FFB03B9" w:rsidR="000E4044" w:rsidRDefault="00681044" w:rsidP="00A622AB">
      <w:pPr>
        <w:spacing w:before="120" w:after="120"/>
        <w:jc w:val="both"/>
        <w:rPr>
          <w:sz w:val="23"/>
          <w:szCs w:val="23"/>
        </w:rPr>
      </w:pPr>
      <w:r>
        <w:rPr>
          <w:sz w:val="23"/>
          <w:szCs w:val="23"/>
        </w:rPr>
        <w:t>Ninguno de los autores usa la validación cruzada</w:t>
      </w:r>
      <w:r w:rsidR="007F13A5">
        <w:rPr>
          <w:sz w:val="23"/>
          <w:szCs w:val="23"/>
        </w:rPr>
        <w:t>, de</w:t>
      </w:r>
      <w:r w:rsidR="00400B78">
        <w:rPr>
          <w:sz w:val="23"/>
          <w:szCs w:val="23"/>
        </w:rPr>
        <w:t>bido a la naturaleza de datos, el sobreajuste</w:t>
      </w:r>
      <w:r w:rsidR="004D0C5A">
        <w:rPr>
          <w:sz w:val="23"/>
          <w:szCs w:val="23"/>
        </w:rPr>
        <w:t>, la cantidad de modelos comparados e</w:t>
      </w:r>
      <w:r w:rsidR="00393C64">
        <w:rPr>
          <w:sz w:val="23"/>
          <w:szCs w:val="23"/>
        </w:rPr>
        <w:t>n este proyecto se usa también la validación cruzada par</w:t>
      </w:r>
      <w:r w:rsidR="004B4C8E">
        <w:rPr>
          <w:sz w:val="23"/>
          <w:szCs w:val="23"/>
        </w:rPr>
        <w:t xml:space="preserve">a obtener una evaluación </w:t>
      </w:r>
      <w:r w:rsidR="2722D6A6" w:rsidRPr="2722D6A6">
        <w:rPr>
          <w:sz w:val="23"/>
          <w:szCs w:val="23"/>
        </w:rPr>
        <w:t>más</w:t>
      </w:r>
      <w:r w:rsidR="004B4C8E">
        <w:rPr>
          <w:sz w:val="23"/>
          <w:szCs w:val="23"/>
        </w:rPr>
        <w:t xml:space="preserve"> realista y confiable. En la tabla 4.6-1, </w:t>
      </w:r>
      <w:r w:rsidR="007811E5">
        <w:rPr>
          <w:sz w:val="23"/>
          <w:szCs w:val="23"/>
        </w:rPr>
        <w:t xml:space="preserve">para comparar el accuracy se usará </w:t>
      </w:r>
      <w:r w:rsidR="003B77CF">
        <w:rPr>
          <w:sz w:val="23"/>
          <w:szCs w:val="23"/>
        </w:rPr>
        <w:t>el resultado final con la validación cruzada ya que su rendimiento es mucho mejor.</w:t>
      </w:r>
    </w:p>
    <w:p w14:paraId="736EDC82" w14:textId="04851E17" w:rsidR="003E0D3E" w:rsidRDefault="003E0D3E" w:rsidP="003E0D3E">
      <w:pPr>
        <w:pStyle w:val="Caption"/>
        <w:keepNext/>
      </w:pPr>
      <w:bookmarkStart w:id="330" w:name="_Toc197792125"/>
      <w:r>
        <w:lastRenderedPageBreak/>
        <w:t xml:space="preserve">Tabla </w:t>
      </w:r>
      <w:r>
        <w:fldChar w:fldCharType="begin"/>
      </w:r>
      <w:r>
        <w:instrText xml:space="preserve"> STYLEREF 2 \s </w:instrText>
      </w:r>
      <w:r>
        <w:fldChar w:fldCharType="separate"/>
      </w:r>
      <w:r w:rsidR="007715CD">
        <w:rPr>
          <w:noProof/>
        </w:rPr>
        <w:t>4.6</w:t>
      </w:r>
      <w:r>
        <w:fldChar w:fldCharType="end"/>
      </w:r>
      <w:r>
        <w:noBreakHyphen/>
      </w:r>
      <w:r>
        <w:fldChar w:fldCharType="begin"/>
      </w:r>
      <w:r>
        <w:instrText xml:space="preserve"> SEQ Tabla \* ARABIC \s 2 </w:instrText>
      </w:r>
      <w:r>
        <w:fldChar w:fldCharType="separate"/>
      </w:r>
      <w:r w:rsidR="007715CD">
        <w:rPr>
          <w:noProof/>
        </w:rPr>
        <w:t>1</w:t>
      </w:r>
      <w:r>
        <w:fldChar w:fldCharType="end"/>
      </w:r>
      <w:r>
        <w:t>: Comparativa de proyectos</w:t>
      </w:r>
      <w:bookmarkEnd w:id="330"/>
    </w:p>
    <w:tbl>
      <w:tblPr>
        <w:tblW w:w="78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1541"/>
        <w:gridCol w:w="1745"/>
        <w:gridCol w:w="1880"/>
      </w:tblGrid>
      <w:tr w:rsidR="009F4212" w14:paraId="7BEF206D" w14:textId="77777777" w:rsidTr="009F4212">
        <w:trPr>
          <w:trHeight w:val="267"/>
          <w:jc w:val="center"/>
        </w:trPr>
        <w:tc>
          <w:tcPr>
            <w:tcW w:w="2732" w:type="dxa"/>
            <w:shd w:val="clear" w:color="auto" w:fill="BFBFBF"/>
            <w:vAlign w:val="center"/>
          </w:tcPr>
          <w:p w14:paraId="54768EF4" w14:textId="228B9409" w:rsidR="007D714B" w:rsidRDefault="00AD0138"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Compa</w:t>
            </w:r>
            <w:r w:rsidR="001D3703">
              <w:rPr>
                <w:rFonts w:eastAsia="Garamond" w:cs="Garamond"/>
                <w:b/>
                <w:color w:val="000000"/>
                <w:sz w:val="21"/>
                <w:szCs w:val="21"/>
              </w:rPr>
              <w:t>ración</w:t>
            </w:r>
          </w:p>
        </w:tc>
        <w:tc>
          <w:tcPr>
            <w:tcW w:w="1541" w:type="dxa"/>
            <w:shd w:val="clear" w:color="auto" w:fill="BFBFBF"/>
            <w:vAlign w:val="center"/>
          </w:tcPr>
          <w:p w14:paraId="63571BE7" w14:textId="68F93768"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Este proyecto</w:t>
            </w:r>
          </w:p>
        </w:tc>
        <w:tc>
          <w:tcPr>
            <w:tcW w:w="1745" w:type="dxa"/>
            <w:shd w:val="clear" w:color="auto" w:fill="BFBFBF"/>
          </w:tcPr>
          <w:p w14:paraId="5CF41A75" w14:textId="4B301DE7"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Carlos Márquez</w:t>
            </w:r>
          </w:p>
        </w:tc>
        <w:tc>
          <w:tcPr>
            <w:tcW w:w="1880" w:type="dxa"/>
            <w:shd w:val="clear" w:color="auto" w:fill="BFBFBF"/>
            <w:vAlign w:val="center"/>
          </w:tcPr>
          <w:p w14:paraId="1FD65106" w14:textId="1D369E0E"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Maya Wara López</w:t>
            </w:r>
          </w:p>
        </w:tc>
      </w:tr>
      <w:tr w:rsidR="009F4212" w14:paraId="5A3E3726" w14:textId="77777777" w:rsidTr="009F4212">
        <w:trPr>
          <w:trHeight w:val="267"/>
          <w:jc w:val="center"/>
        </w:trPr>
        <w:tc>
          <w:tcPr>
            <w:tcW w:w="2732" w:type="dxa"/>
            <w:shd w:val="clear" w:color="auto" w:fill="FFFFFF" w:themeFill="background1"/>
            <w:vAlign w:val="center"/>
          </w:tcPr>
          <w:p w14:paraId="65131EDB" w14:textId="59E81718"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Mejor modelo</w:t>
            </w:r>
          </w:p>
        </w:tc>
        <w:tc>
          <w:tcPr>
            <w:tcW w:w="1541" w:type="dxa"/>
            <w:shd w:val="clear" w:color="auto" w:fill="FFFFFF" w:themeFill="background1"/>
            <w:vAlign w:val="center"/>
          </w:tcPr>
          <w:p w14:paraId="299394B2" w14:textId="7ECD8942"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CatBoost</w:t>
            </w:r>
          </w:p>
        </w:tc>
        <w:tc>
          <w:tcPr>
            <w:tcW w:w="1745" w:type="dxa"/>
            <w:shd w:val="clear" w:color="auto" w:fill="FFFFFF" w:themeFill="background1"/>
          </w:tcPr>
          <w:p w14:paraId="6B7005C7" w14:textId="62AE6609"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ICRM</w:t>
            </w:r>
          </w:p>
        </w:tc>
        <w:tc>
          <w:tcPr>
            <w:tcW w:w="1880" w:type="dxa"/>
            <w:shd w:val="clear" w:color="auto" w:fill="FFFFFF" w:themeFill="background1"/>
            <w:vAlign w:val="center"/>
          </w:tcPr>
          <w:p w14:paraId="1DBC420A" w14:textId="78D86A62"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Random Forest</w:t>
            </w:r>
          </w:p>
        </w:tc>
      </w:tr>
      <w:tr w:rsidR="009F4212" w14:paraId="452A0866" w14:textId="77777777" w:rsidTr="009F4212">
        <w:trPr>
          <w:trHeight w:val="267"/>
          <w:jc w:val="center"/>
        </w:trPr>
        <w:tc>
          <w:tcPr>
            <w:tcW w:w="2732" w:type="dxa"/>
            <w:shd w:val="clear" w:color="auto" w:fill="FFFFFF" w:themeFill="background1"/>
            <w:vAlign w:val="center"/>
          </w:tcPr>
          <w:p w14:paraId="1AEE2201" w14:textId="0BF64B5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Accuracy</w:t>
            </w:r>
          </w:p>
        </w:tc>
        <w:tc>
          <w:tcPr>
            <w:tcW w:w="1541" w:type="dxa"/>
            <w:shd w:val="clear" w:color="auto" w:fill="FFFFFF" w:themeFill="background1"/>
            <w:vAlign w:val="center"/>
          </w:tcPr>
          <w:p w14:paraId="3C9B4D64" w14:textId="2081F006"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0.9182</w:t>
            </w:r>
          </w:p>
        </w:tc>
        <w:tc>
          <w:tcPr>
            <w:tcW w:w="1745" w:type="dxa"/>
            <w:shd w:val="clear" w:color="auto" w:fill="FFFFFF" w:themeFill="background1"/>
          </w:tcPr>
          <w:p w14:paraId="0EDB06D4" w14:textId="3F11B9D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w:t>
            </w:r>
          </w:p>
        </w:tc>
        <w:tc>
          <w:tcPr>
            <w:tcW w:w="1880" w:type="dxa"/>
            <w:shd w:val="clear" w:color="auto" w:fill="FFFFFF" w:themeFill="background1"/>
            <w:vAlign w:val="center"/>
          </w:tcPr>
          <w:p w14:paraId="2CF4C4AE" w14:textId="2182DF2C"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0.58</w:t>
            </w:r>
          </w:p>
        </w:tc>
      </w:tr>
      <w:tr w:rsidR="009F4212" w14:paraId="176AEE03" w14:textId="77777777" w:rsidTr="009F4212">
        <w:trPr>
          <w:trHeight w:val="267"/>
          <w:jc w:val="center"/>
        </w:trPr>
        <w:tc>
          <w:tcPr>
            <w:tcW w:w="2732" w:type="dxa"/>
            <w:shd w:val="clear" w:color="auto" w:fill="FFFFFF" w:themeFill="background1"/>
            <w:vAlign w:val="center"/>
          </w:tcPr>
          <w:p w14:paraId="2D13E70C" w14:textId="6CAD221E"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Tasa de reprobación</w:t>
            </w:r>
          </w:p>
        </w:tc>
        <w:tc>
          <w:tcPr>
            <w:tcW w:w="1541" w:type="dxa"/>
            <w:shd w:val="clear" w:color="auto" w:fill="FFFFFF" w:themeFill="background1"/>
            <w:vAlign w:val="center"/>
          </w:tcPr>
          <w:p w14:paraId="6F9391DF" w14:textId="04277B2C"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0.0551</w:t>
            </w:r>
          </w:p>
        </w:tc>
        <w:tc>
          <w:tcPr>
            <w:tcW w:w="1745" w:type="dxa"/>
            <w:shd w:val="clear" w:color="auto" w:fill="FFFFFF" w:themeFill="background1"/>
          </w:tcPr>
          <w:p w14:paraId="2188C935" w14:textId="57D5F99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0.09</w:t>
            </w:r>
          </w:p>
        </w:tc>
        <w:tc>
          <w:tcPr>
            <w:tcW w:w="1880" w:type="dxa"/>
            <w:shd w:val="clear" w:color="auto" w:fill="FFFFFF" w:themeFill="background1"/>
            <w:vAlign w:val="center"/>
          </w:tcPr>
          <w:p w14:paraId="0B50020A" w14:textId="2EB5F7F8"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0.0702</w:t>
            </w:r>
          </w:p>
        </w:tc>
      </w:tr>
      <w:tr w:rsidR="009F4212" w14:paraId="6B4D93CC" w14:textId="77777777" w:rsidTr="009F4212">
        <w:trPr>
          <w:trHeight w:val="267"/>
          <w:jc w:val="center"/>
        </w:trPr>
        <w:tc>
          <w:tcPr>
            <w:tcW w:w="2732" w:type="dxa"/>
            <w:shd w:val="clear" w:color="auto" w:fill="FFFFFF" w:themeFill="background1"/>
            <w:vAlign w:val="center"/>
          </w:tcPr>
          <w:p w14:paraId="0F5C4E60" w14:textId="55B19A22"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Gestiones de datos usadas</w:t>
            </w:r>
          </w:p>
        </w:tc>
        <w:tc>
          <w:tcPr>
            <w:tcW w:w="1541" w:type="dxa"/>
            <w:shd w:val="clear" w:color="auto" w:fill="FFFFFF" w:themeFill="background1"/>
            <w:vAlign w:val="center"/>
          </w:tcPr>
          <w:p w14:paraId="633780BB" w14:textId="4FE41CF1"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2015-2024</w:t>
            </w:r>
          </w:p>
        </w:tc>
        <w:tc>
          <w:tcPr>
            <w:tcW w:w="1745" w:type="dxa"/>
            <w:shd w:val="clear" w:color="auto" w:fill="FFFFFF" w:themeFill="background1"/>
          </w:tcPr>
          <w:p w14:paraId="30E1E5E5" w14:textId="0B3709D5"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2009</w:t>
            </w:r>
          </w:p>
        </w:tc>
        <w:tc>
          <w:tcPr>
            <w:tcW w:w="1880" w:type="dxa"/>
            <w:shd w:val="clear" w:color="auto" w:fill="FFFFFF" w:themeFill="background1"/>
            <w:vAlign w:val="center"/>
          </w:tcPr>
          <w:p w14:paraId="63526730" w14:textId="51B30951"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2006-2019</w:t>
            </w:r>
          </w:p>
        </w:tc>
      </w:tr>
      <w:tr w:rsidR="009F4212" w14:paraId="2E3EFAFA" w14:textId="77777777" w:rsidTr="009F4212">
        <w:trPr>
          <w:trHeight w:val="267"/>
          <w:jc w:val="center"/>
        </w:trPr>
        <w:tc>
          <w:tcPr>
            <w:tcW w:w="2732" w:type="dxa"/>
            <w:shd w:val="clear" w:color="auto" w:fill="FFFFFF" w:themeFill="background1"/>
            <w:vAlign w:val="center"/>
          </w:tcPr>
          <w:p w14:paraId="6670BCFC" w14:textId="40C6E095"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Aumento de datos el último año</w:t>
            </w:r>
          </w:p>
        </w:tc>
        <w:tc>
          <w:tcPr>
            <w:tcW w:w="1541" w:type="dxa"/>
            <w:shd w:val="clear" w:color="auto" w:fill="FFFFFF" w:themeFill="background1"/>
            <w:vAlign w:val="center"/>
          </w:tcPr>
          <w:p w14:paraId="0E0EFDB2" w14:textId="2D0C92BF"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11</w:t>
            </w:r>
          </w:p>
        </w:tc>
        <w:tc>
          <w:tcPr>
            <w:tcW w:w="1745" w:type="dxa"/>
            <w:shd w:val="clear" w:color="auto" w:fill="FFFFFF" w:themeFill="background1"/>
          </w:tcPr>
          <w:p w14:paraId="25E9930F" w14:textId="5980D8C4"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w:t>
            </w:r>
          </w:p>
        </w:tc>
        <w:tc>
          <w:tcPr>
            <w:tcW w:w="1880" w:type="dxa"/>
            <w:shd w:val="clear" w:color="auto" w:fill="FFFFFF" w:themeFill="background1"/>
            <w:vAlign w:val="center"/>
          </w:tcPr>
          <w:p w14:paraId="70274996" w14:textId="5D8C347B"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-576</w:t>
            </w:r>
          </w:p>
        </w:tc>
      </w:tr>
      <w:tr w:rsidR="009F4212" w14:paraId="782786D9" w14:textId="77777777" w:rsidTr="009F4212">
        <w:trPr>
          <w:trHeight w:val="267"/>
          <w:jc w:val="center"/>
        </w:trPr>
        <w:tc>
          <w:tcPr>
            <w:tcW w:w="2732" w:type="dxa"/>
            <w:shd w:val="clear" w:color="auto" w:fill="FFFFFF" w:themeFill="background1"/>
            <w:vAlign w:val="center"/>
          </w:tcPr>
          <w:p w14:paraId="184EACC6" w14:textId="0FDAC06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Cantidad de filas</w:t>
            </w:r>
          </w:p>
        </w:tc>
        <w:tc>
          <w:tcPr>
            <w:tcW w:w="1541" w:type="dxa"/>
            <w:shd w:val="clear" w:color="auto" w:fill="FFFFFF" w:themeFill="background1"/>
            <w:vAlign w:val="center"/>
          </w:tcPr>
          <w:p w14:paraId="1D46EDB1" w14:textId="4F1B7B0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29</w:t>
            </w:r>
            <w:r w:rsidR="00051C14">
              <w:rPr>
                <w:rFonts w:eastAsia="Garamond" w:cs="Garamond"/>
                <w:bCs/>
                <w:color w:val="000000"/>
                <w:sz w:val="21"/>
                <w:szCs w:val="21"/>
              </w:rPr>
              <w:t>78</w:t>
            </w:r>
          </w:p>
        </w:tc>
        <w:tc>
          <w:tcPr>
            <w:tcW w:w="1745" w:type="dxa"/>
            <w:shd w:val="clear" w:color="auto" w:fill="FFFFFF" w:themeFill="background1"/>
          </w:tcPr>
          <w:p w14:paraId="54963F2F" w14:textId="711768D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670</w:t>
            </w:r>
          </w:p>
        </w:tc>
        <w:tc>
          <w:tcPr>
            <w:tcW w:w="1880" w:type="dxa"/>
            <w:shd w:val="clear" w:color="auto" w:fill="FFFFFF" w:themeFill="background1"/>
            <w:vAlign w:val="center"/>
          </w:tcPr>
          <w:p w14:paraId="451956E6" w14:textId="28931A6C"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4746</w:t>
            </w:r>
          </w:p>
        </w:tc>
      </w:tr>
      <w:tr w:rsidR="009F4212" w14:paraId="27D49092" w14:textId="77777777" w:rsidTr="009F4212">
        <w:trPr>
          <w:trHeight w:val="257"/>
          <w:jc w:val="center"/>
        </w:trPr>
        <w:tc>
          <w:tcPr>
            <w:tcW w:w="2732" w:type="dxa"/>
          </w:tcPr>
          <w:p w14:paraId="1FBC0038" w14:textId="20C5923D" w:rsidR="007D714B" w:rsidRDefault="00051C14"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Cantidad de columnas</w:t>
            </w:r>
          </w:p>
        </w:tc>
        <w:tc>
          <w:tcPr>
            <w:tcW w:w="1541" w:type="dxa"/>
          </w:tcPr>
          <w:p w14:paraId="0A611952" w14:textId="39EA62DA" w:rsidR="007D714B" w:rsidRDefault="00D96877"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29</w:t>
            </w:r>
          </w:p>
        </w:tc>
        <w:tc>
          <w:tcPr>
            <w:tcW w:w="1745" w:type="dxa"/>
          </w:tcPr>
          <w:p w14:paraId="67D62370" w14:textId="2A1EEEE2" w:rsidR="007D714B" w:rsidRDefault="002C4B35"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w:t>
            </w:r>
          </w:p>
        </w:tc>
        <w:tc>
          <w:tcPr>
            <w:tcW w:w="1880" w:type="dxa"/>
          </w:tcPr>
          <w:p w14:paraId="4A152260" w14:textId="73FEDB51" w:rsidR="007D714B" w:rsidRDefault="001C246E"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w:t>
            </w:r>
          </w:p>
        </w:tc>
      </w:tr>
    </w:tbl>
    <w:p w14:paraId="07D3692D" w14:textId="31A5BD42" w:rsidR="007D714B" w:rsidRPr="000E330E" w:rsidRDefault="4E70CA29" w:rsidP="000E330E">
      <w:pPr>
        <w:pBdr>
          <w:top w:val="nil"/>
          <w:left w:val="nil"/>
          <w:bottom w:val="nil"/>
          <w:right w:val="nil"/>
          <w:between w:val="nil"/>
        </w:pBdr>
        <w:spacing w:before="120" w:after="120"/>
        <w:jc w:val="center"/>
        <w:rPr>
          <w:rFonts w:ascii="Times" w:hAnsi="Times"/>
          <w:b/>
          <w:sz w:val="18"/>
          <w:szCs w:val="18"/>
        </w:rPr>
      </w:pPr>
      <w:r w:rsidRPr="4E70CA29">
        <w:rPr>
          <w:rFonts w:ascii="Times" w:hAnsi="Times"/>
          <w:b/>
          <w:bCs/>
          <w:sz w:val="18"/>
          <w:szCs w:val="18"/>
        </w:rPr>
        <w:t>Fuente: Elaboración propia (2025)</w:t>
      </w:r>
    </w:p>
    <w:p w14:paraId="0B9AE63A" w14:textId="22B4A167" w:rsidR="00B871D5" w:rsidRDefault="002C3848" w:rsidP="000C4A88">
      <w:pPr>
        <w:tabs>
          <w:tab w:val="left" w:pos="960"/>
        </w:tabs>
        <w:spacing w:before="120" w:after="120"/>
        <w:jc w:val="both"/>
        <w:rPr>
          <w:sz w:val="23"/>
          <w:szCs w:val="23"/>
        </w:rPr>
      </w:pPr>
      <w:r>
        <w:rPr>
          <w:sz w:val="23"/>
          <w:szCs w:val="23"/>
        </w:rPr>
        <w:t xml:space="preserve">Tanto </w:t>
      </w:r>
      <w:r w:rsidR="00D75536">
        <w:rPr>
          <w:sz w:val="23"/>
          <w:szCs w:val="23"/>
        </w:rPr>
        <w:t>el trabajo de Carlos Márquez y López tienen</w:t>
      </w:r>
      <w:r>
        <w:rPr>
          <w:sz w:val="23"/>
          <w:szCs w:val="23"/>
        </w:rPr>
        <w:t xml:space="preserve"> un objetivo más general, es decir </w:t>
      </w:r>
      <w:r w:rsidR="00842584">
        <w:rPr>
          <w:sz w:val="23"/>
          <w:szCs w:val="23"/>
        </w:rPr>
        <w:t xml:space="preserve">no identifican a los estudiantes que tienen probabilidad, solamente predicen </w:t>
      </w:r>
      <w:r w:rsidR="00B871D5">
        <w:rPr>
          <w:sz w:val="23"/>
          <w:szCs w:val="23"/>
        </w:rPr>
        <w:t>la tasa de reprobación general para el año siguiente</w:t>
      </w:r>
      <w:r w:rsidR="008F4827">
        <w:rPr>
          <w:sz w:val="23"/>
          <w:szCs w:val="23"/>
        </w:rPr>
        <w:t xml:space="preserve"> usando </w:t>
      </w:r>
      <w:r w:rsidR="00011B21">
        <w:rPr>
          <w:sz w:val="23"/>
          <w:szCs w:val="23"/>
        </w:rPr>
        <w:t>Series de tiempo y métricas de evaluación como RMSE y MAE</w:t>
      </w:r>
      <w:r w:rsidR="007057B6">
        <w:rPr>
          <w:sz w:val="23"/>
          <w:szCs w:val="23"/>
        </w:rPr>
        <w:t xml:space="preserve"> y sólo especifican </w:t>
      </w:r>
      <w:r w:rsidR="00FF439F">
        <w:rPr>
          <w:sz w:val="23"/>
          <w:szCs w:val="23"/>
        </w:rPr>
        <w:t>en las conclusiones</w:t>
      </w:r>
      <w:r w:rsidR="00925B7C">
        <w:rPr>
          <w:sz w:val="23"/>
          <w:szCs w:val="23"/>
        </w:rPr>
        <w:t xml:space="preserve"> </w:t>
      </w:r>
      <w:r w:rsidR="000C4A88">
        <w:rPr>
          <w:sz w:val="23"/>
          <w:szCs w:val="23"/>
        </w:rPr>
        <w:t>el accuracy de algún modelo similar al usado en este proyecto</w:t>
      </w:r>
      <w:r w:rsidR="00BF6F81">
        <w:rPr>
          <w:sz w:val="23"/>
          <w:szCs w:val="23"/>
        </w:rPr>
        <w:t xml:space="preserve">, motivo por el cual se toma en cuenta </w:t>
      </w:r>
      <w:r w:rsidR="00A14AAA">
        <w:rPr>
          <w:sz w:val="23"/>
          <w:szCs w:val="23"/>
        </w:rPr>
        <w:t>solo el accuracy para la comparativa de la tabla 4.6-1.</w:t>
      </w:r>
    </w:p>
    <w:p w14:paraId="4B79E13A" w14:textId="09C7E838" w:rsidR="00407888" w:rsidRDefault="00B871D5" w:rsidP="000C4A88">
      <w:pPr>
        <w:tabs>
          <w:tab w:val="left" w:pos="960"/>
        </w:tabs>
        <w:spacing w:before="120" w:after="120"/>
        <w:jc w:val="both"/>
        <w:rPr>
          <w:sz w:val="23"/>
          <w:szCs w:val="23"/>
        </w:rPr>
      </w:pPr>
      <w:r>
        <w:rPr>
          <w:sz w:val="23"/>
          <w:szCs w:val="23"/>
        </w:rPr>
        <w:t xml:space="preserve">Ambos autores recomiendan el uso de modelos </w:t>
      </w:r>
      <w:r w:rsidR="00C4219B">
        <w:rPr>
          <w:sz w:val="23"/>
          <w:szCs w:val="23"/>
        </w:rPr>
        <w:t>como</w:t>
      </w:r>
      <w:r w:rsidR="0007352F">
        <w:rPr>
          <w:sz w:val="23"/>
          <w:szCs w:val="23"/>
        </w:rPr>
        <w:t xml:space="preserve"> Random Forest y Regresión logística cuando se tienen datos específicos como las calificaciones</w:t>
      </w:r>
      <w:r w:rsidR="00B50C33">
        <w:rPr>
          <w:sz w:val="23"/>
          <w:szCs w:val="23"/>
        </w:rPr>
        <w:t xml:space="preserve">, esto mismo lo recomienda el libro de </w:t>
      </w:r>
      <w:r w:rsidR="00BC2AC4">
        <w:rPr>
          <w:sz w:val="23"/>
          <w:szCs w:val="23"/>
        </w:rPr>
        <w:t>Machine Learning aplicado al rendimiento académico en educación superior</w:t>
      </w:r>
      <w:r w:rsidR="001C003D">
        <w:rPr>
          <w:sz w:val="23"/>
          <w:szCs w:val="23"/>
        </w:rPr>
        <w:t>: factores, variables y herramientas</w:t>
      </w:r>
      <w:r w:rsidR="00BC2AC4">
        <w:rPr>
          <w:sz w:val="23"/>
          <w:szCs w:val="23"/>
        </w:rPr>
        <w:t xml:space="preserve"> </w:t>
      </w:r>
      <w:sdt>
        <w:sdtPr>
          <w:rPr>
            <w:sz w:val="23"/>
            <w:szCs w:val="23"/>
          </w:rPr>
          <w:id w:val="-138730228"/>
          <w:citation/>
        </w:sdtPr>
        <w:sdtContent>
          <w:r w:rsidR="001B4D4E">
            <w:rPr>
              <w:sz w:val="23"/>
              <w:szCs w:val="23"/>
            </w:rPr>
            <w:fldChar w:fldCharType="begin"/>
          </w:r>
          <w:r w:rsidR="001B4D4E">
            <w:rPr>
              <w:sz w:val="23"/>
              <w:szCs w:val="23"/>
            </w:rPr>
            <w:instrText xml:space="preserve"> CITATION Con23 \l 16394 </w:instrText>
          </w:r>
          <w:r w:rsidR="001B4D4E">
            <w:rPr>
              <w:sz w:val="23"/>
              <w:szCs w:val="23"/>
            </w:rPr>
            <w:fldChar w:fldCharType="separate"/>
          </w:r>
          <w:r w:rsidR="00474DC9" w:rsidRPr="00474DC9">
            <w:rPr>
              <w:noProof/>
              <w:sz w:val="23"/>
              <w:szCs w:val="23"/>
            </w:rPr>
            <w:t>(Contreras Bravo, y otros, 2023)</w:t>
          </w:r>
          <w:r w:rsidR="001B4D4E">
            <w:rPr>
              <w:sz w:val="23"/>
              <w:szCs w:val="23"/>
            </w:rPr>
            <w:fldChar w:fldCharType="end"/>
          </w:r>
        </w:sdtContent>
      </w:sdt>
      <w:r w:rsidR="00352814">
        <w:rPr>
          <w:sz w:val="23"/>
          <w:szCs w:val="23"/>
        </w:rPr>
        <w:t>.</w:t>
      </w:r>
      <w:r w:rsidR="00BC2AC4">
        <w:rPr>
          <w:sz w:val="23"/>
          <w:szCs w:val="23"/>
        </w:rPr>
        <w:t xml:space="preserve"> </w:t>
      </w:r>
    </w:p>
    <w:p w14:paraId="39B08AF0" w14:textId="2B9BEEF9" w:rsidR="00352814" w:rsidRDefault="00352814" w:rsidP="000C4A88">
      <w:pPr>
        <w:tabs>
          <w:tab w:val="left" w:pos="960"/>
        </w:tabs>
        <w:spacing w:before="120" w:after="120"/>
        <w:jc w:val="both"/>
        <w:rPr>
          <w:sz w:val="23"/>
          <w:szCs w:val="23"/>
        </w:rPr>
      </w:pPr>
      <w:r>
        <w:rPr>
          <w:sz w:val="23"/>
          <w:szCs w:val="23"/>
        </w:rPr>
        <w:t xml:space="preserve">La cantidad de filas, columnas y naturaleza de los datos </w:t>
      </w:r>
      <w:r w:rsidR="00CE1378">
        <w:rPr>
          <w:sz w:val="23"/>
          <w:szCs w:val="23"/>
        </w:rPr>
        <w:t xml:space="preserve">son </w:t>
      </w:r>
      <w:r w:rsidR="007F7E8F">
        <w:rPr>
          <w:sz w:val="23"/>
          <w:szCs w:val="23"/>
        </w:rPr>
        <w:t>diferentes,</w:t>
      </w:r>
      <w:r w:rsidR="00CE1378">
        <w:rPr>
          <w:sz w:val="23"/>
          <w:szCs w:val="23"/>
        </w:rPr>
        <w:t xml:space="preserve"> pero se tienen algunas coincidencias</w:t>
      </w:r>
      <w:r w:rsidR="00BF5E8D">
        <w:rPr>
          <w:sz w:val="23"/>
          <w:szCs w:val="23"/>
        </w:rPr>
        <w:t xml:space="preserve"> como ser la tasa de reprobación </w:t>
      </w:r>
      <w:r w:rsidR="00DC1020">
        <w:rPr>
          <w:sz w:val="23"/>
          <w:szCs w:val="23"/>
        </w:rPr>
        <w:t>entre otros. Si vemos la tabl</w:t>
      </w:r>
      <w:r w:rsidR="00294672">
        <w:rPr>
          <w:sz w:val="23"/>
          <w:szCs w:val="23"/>
        </w:rPr>
        <w:t>a 4.6-1</w:t>
      </w:r>
      <w:r w:rsidR="00DC1020">
        <w:rPr>
          <w:sz w:val="23"/>
          <w:szCs w:val="23"/>
        </w:rPr>
        <w:t xml:space="preserve"> podemos denotar que el</w:t>
      </w:r>
      <w:r w:rsidR="00BF58C1">
        <w:rPr>
          <w:sz w:val="23"/>
          <w:szCs w:val="23"/>
        </w:rPr>
        <w:t xml:space="preserve"> estudio de Maya López tiene menor </w:t>
      </w:r>
      <w:r w:rsidR="007F7E8F">
        <w:rPr>
          <w:sz w:val="23"/>
          <w:szCs w:val="23"/>
        </w:rPr>
        <w:t xml:space="preserve">accuracy (0.58), </w:t>
      </w:r>
      <w:r w:rsidR="00707040">
        <w:rPr>
          <w:sz w:val="23"/>
          <w:szCs w:val="23"/>
        </w:rPr>
        <w:t xml:space="preserve">el mejor </w:t>
      </w:r>
      <w:r w:rsidR="0983791F" w:rsidRPr="0983791F">
        <w:rPr>
          <w:sz w:val="23"/>
          <w:szCs w:val="23"/>
        </w:rPr>
        <w:t>CV</w:t>
      </w:r>
      <w:r w:rsidR="00186F48" w:rsidRPr="0983791F">
        <w:rPr>
          <w:sz w:val="23"/>
          <w:szCs w:val="23"/>
        </w:rPr>
        <w:t>- Accuracy</w:t>
      </w:r>
      <w:r w:rsidR="00EB7471">
        <w:rPr>
          <w:sz w:val="23"/>
          <w:szCs w:val="23"/>
        </w:rPr>
        <w:t xml:space="preserve"> este proyecto con 0.9182 como vemos en la figura 4.4-1</w:t>
      </w:r>
      <w:r w:rsidR="009A5E8F">
        <w:rPr>
          <w:sz w:val="23"/>
          <w:szCs w:val="23"/>
        </w:rPr>
        <w:t xml:space="preserve">, en cuanto a la tasa de reprobación </w:t>
      </w:r>
      <w:r w:rsidR="003810B2">
        <w:rPr>
          <w:sz w:val="23"/>
          <w:szCs w:val="23"/>
        </w:rPr>
        <w:t>vemos que el proyecto de Carlos Márquez tiene mayor tasa reprobación (</w:t>
      </w:r>
      <w:r w:rsidR="00C25102">
        <w:rPr>
          <w:sz w:val="23"/>
          <w:szCs w:val="23"/>
        </w:rPr>
        <w:t>0.09) como se aprecia en la tabl</w:t>
      </w:r>
      <w:r w:rsidR="00294672">
        <w:rPr>
          <w:sz w:val="23"/>
          <w:szCs w:val="23"/>
        </w:rPr>
        <w:t>a 4.6-1</w:t>
      </w:r>
      <w:r w:rsidR="00C25102">
        <w:rPr>
          <w:sz w:val="23"/>
          <w:szCs w:val="23"/>
        </w:rPr>
        <w:t>.</w:t>
      </w:r>
    </w:p>
    <w:p w14:paraId="31EC9A8A" w14:textId="294E4A92" w:rsidR="00247851" w:rsidRPr="00407888" w:rsidRDefault="00247851" w:rsidP="000C4A88">
      <w:pPr>
        <w:tabs>
          <w:tab w:val="left" w:pos="960"/>
        </w:tabs>
        <w:spacing w:before="120" w:after="120"/>
        <w:jc w:val="both"/>
        <w:rPr>
          <w:sz w:val="23"/>
          <w:szCs w:val="23"/>
        </w:rPr>
        <w:sectPr w:rsidR="00247851" w:rsidRPr="00407888" w:rsidSect="00A10095">
          <w:headerReference w:type="default" r:id="rId96"/>
          <w:pgSz w:w="12242" w:h="15842"/>
          <w:pgMar w:top="1699" w:right="1440" w:bottom="1699" w:left="1584" w:header="720" w:footer="720" w:gutter="0"/>
          <w:cols w:space="720"/>
        </w:sectPr>
      </w:pPr>
      <w:r>
        <w:rPr>
          <w:sz w:val="23"/>
          <w:szCs w:val="23"/>
        </w:rPr>
        <w:t xml:space="preserve">En cuanto al mejor modelo, vemos que por la misma orientación </w:t>
      </w:r>
      <w:r w:rsidR="009B1093">
        <w:rPr>
          <w:sz w:val="23"/>
          <w:szCs w:val="23"/>
        </w:rPr>
        <w:t>de cada proyecto el modelo con mayor precisión cam</w:t>
      </w:r>
      <w:r w:rsidR="00B910EA">
        <w:rPr>
          <w:sz w:val="23"/>
          <w:szCs w:val="23"/>
        </w:rPr>
        <w:t xml:space="preserve">bia, los años en los cuales se recolectaron los datos también son un </w:t>
      </w:r>
      <w:r w:rsidR="00363BCA">
        <w:rPr>
          <w:sz w:val="23"/>
          <w:szCs w:val="23"/>
        </w:rPr>
        <w:t>factor clave ya que los dos proyectos para esta comparativa contienen datos menos actualizados.</w:t>
      </w:r>
    </w:p>
    <w:p w14:paraId="15DEF4A0" w14:textId="7FC66A15" w:rsidR="00A60810" w:rsidRPr="0079124F" w:rsidRDefault="00424BE6" w:rsidP="00D04AAF">
      <w:pPr>
        <w:pStyle w:val="Heading1"/>
        <w:numPr>
          <w:ilvl w:val="0"/>
          <w:numId w:val="7"/>
        </w:numPr>
      </w:pPr>
      <w:bookmarkStart w:id="331" w:name="_Toc197264728"/>
      <w:bookmarkStart w:id="332" w:name="_Toc197264918"/>
      <w:bookmarkStart w:id="333" w:name="_Toc197792033"/>
      <w:r w:rsidRPr="00EA5EF5">
        <w:lastRenderedPageBreak/>
        <w:t>Conclusiones</w:t>
      </w:r>
      <w:bookmarkEnd w:id="331"/>
      <w:bookmarkEnd w:id="332"/>
      <w:bookmarkEnd w:id="333"/>
    </w:p>
    <w:p w14:paraId="572C479D" w14:textId="7F96AB06" w:rsidR="00AC0416" w:rsidRDefault="00C75277">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Se</w:t>
      </w:r>
      <w:r w:rsidR="00E67154" w:rsidRPr="4E70CA29">
        <w:rPr>
          <w:rFonts w:eastAsia="Garamond" w:cs="Garamond"/>
          <w:color w:val="000000" w:themeColor="text1"/>
          <w:sz w:val="23"/>
          <w:szCs w:val="23"/>
        </w:rPr>
        <w:t xml:space="preserve"> lograron integrar</w:t>
      </w:r>
      <w:r w:rsidR="00B44ED8" w:rsidRPr="4E70CA29">
        <w:rPr>
          <w:rFonts w:eastAsia="Garamond" w:cs="Garamond"/>
          <w:color w:val="000000" w:themeColor="text1"/>
          <w:sz w:val="23"/>
          <w:szCs w:val="23"/>
        </w:rPr>
        <w:t xml:space="preserve"> un total 20 archivos desde la gestión 2015 a la 2024 en un solo archivo, </w:t>
      </w:r>
      <w:r w:rsidR="4E70CA29" w:rsidRPr="4E70CA29">
        <w:rPr>
          <w:rFonts w:eastAsia="Garamond" w:cs="Garamond"/>
          <w:color w:val="000000" w:themeColor="text1"/>
          <w:sz w:val="23"/>
          <w:szCs w:val="23"/>
        </w:rPr>
        <w:t>esta</w:t>
      </w:r>
      <w:r w:rsidR="00635AB6" w:rsidRPr="4E70CA29">
        <w:rPr>
          <w:rFonts w:eastAsia="Garamond" w:cs="Garamond"/>
          <w:color w:val="000000" w:themeColor="text1"/>
          <w:sz w:val="23"/>
          <w:szCs w:val="23"/>
        </w:rPr>
        <w:t xml:space="preserve"> integración dio como resultado un total de 2978</w:t>
      </w:r>
      <w:r w:rsidR="001561FD" w:rsidRPr="4E70CA29">
        <w:rPr>
          <w:rFonts w:eastAsia="Garamond" w:cs="Garamond"/>
          <w:color w:val="000000" w:themeColor="text1"/>
          <w:sz w:val="23"/>
          <w:szCs w:val="23"/>
        </w:rPr>
        <w:t xml:space="preserve"> registros con datos personales y </w:t>
      </w:r>
      <w:r w:rsidR="007257D9" w:rsidRPr="4E70CA29">
        <w:rPr>
          <w:rFonts w:eastAsia="Garamond" w:cs="Garamond"/>
          <w:color w:val="000000" w:themeColor="text1"/>
          <w:sz w:val="23"/>
          <w:szCs w:val="23"/>
        </w:rPr>
        <w:t>calificación</w:t>
      </w:r>
      <w:r w:rsidR="00475CD6" w:rsidRPr="4E70CA29">
        <w:rPr>
          <w:rFonts w:eastAsia="Garamond" w:cs="Garamond"/>
          <w:color w:val="000000" w:themeColor="text1"/>
          <w:sz w:val="23"/>
          <w:szCs w:val="23"/>
        </w:rPr>
        <w:t xml:space="preserve"> como se puede ver en la figura 3.4-6</w:t>
      </w:r>
      <w:r w:rsidR="00487EA8" w:rsidRPr="4E70CA29">
        <w:rPr>
          <w:rFonts w:eastAsia="Garamond" w:cs="Garamond"/>
          <w:color w:val="000000" w:themeColor="text1"/>
          <w:sz w:val="23"/>
          <w:szCs w:val="23"/>
        </w:rPr>
        <w:t>. Se aplicaron también procesos de limpieza, eliminación de duplicados</w:t>
      </w:r>
      <w:r w:rsidR="004E52EB">
        <w:rPr>
          <w:rFonts w:eastAsia="Garamond" w:cs="Garamond"/>
          <w:color w:val="000000" w:themeColor="text1"/>
          <w:sz w:val="23"/>
          <w:szCs w:val="23"/>
        </w:rPr>
        <w:t xml:space="preserve"> y datos </w:t>
      </w:r>
      <w:r w:rsidR="00B82126">
        <w:rPr>
          <w:rFonts w:eastAsia="Garamond" w:cs="Garamond"/>
          <w:color w:val="000000" w:themeColor="text1"/>
          <w:sz w:val="23"/>
          <w:szCs w:val="23"/>
        </w:rPr>
        <w:t>vacíos</w:t>
      </w:r>
      <w:r w:rsidR="00B44ED8" w:rsidRPr="4E70CA29">
        <w:rPr>
          <w:rFonts w:eastAsia="Garamond" w:cs="Garamond"/>
          <w:color w:val="000000" w:themeColor="text1"/>
          <w:sz w:val="23"/>
          <w:szCs w:val="23"/>
        </w:rPr>
        <w:t xml:space="preserve"> </w:t>
      </w:r>
      <w:r w:rsidR="00B82126">
        <w:rPr>
          <w:rFonts w:eastAsia="Garamond" w:cs="Garamond"/>
          <w:color w:val="000000" w:themeColor="text1"/>
          <w:sz w:val="23"/>
          <w:szCs w:val="23"/>
        </w:rPr>
        <w:t>más</w:t>
      </w:r>
      <w:r w:rsidR="00F55DF5" w:rsidRPr="4E70CA29">
        <w:rPr>
          <w:rFonts w:eastAsia="Garamond" w:cs="Garamond"/>
          <w:color w:val="000000" w:themeColor="text1"/>
          <w:sz w:val="23"/>
          <w:szCs w:val="23"/>
        </w:rPr>
        <w:t xml:space="preserve"> transformación de datos generando un dataset</w:t>
      </w:r>
      <w:r w:rsidR="00475CD6" w:rsidRPr="4E70CA29">
        <w:rPr>
          <w:rFonts w:eastAsia="Garamond" w:cs="Garamond"/>
          <w:color w:val="000000" w:themeColor="text1"/>
          <w:sz w:val="23"/>
          <w:szCs w:val="23"/>
        </w:rPr>
        <w:t xml:space="preserve"> limpio y estructurado para su análisis posterior.</w:t>
      </w:r>
    </w:p>
    <w:p w14:paraId="255B6695" w14:textId="5AF4352D" w:rsidR="00A60810" w:rsidRPr="0079124F" w:rsidRDefault="00B9075B">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w:t>
      </w:r>
      <w:r w:rsidR="000A09F4" w:rsidRPr="0079124F">
        <w:rPr>
          <w:rFonts w:eastAsia="Garamond" w:cs="Garamond"/>
          <w:color w:val="000000"/>
          <w:sz w:val="23"/>
          <w:szCs w:val="23"/>
        </w:rPr>
        <w:t xml:space="preserve"> análisis exploratorio permitió </w:t>
      </w:r>
      <w:r w:rsidR="00E23E20" w:rsidRPr="0079124F">
        <w:rPr>
          <w:rFonts w:eastAsia="Garamond" w:cs="Garamond"/>
          <w:color w:val="000000"/>
          <w:sz w:val="23"/>
          <w:szCs w:val="23"/>
        </w:rPr>
        <w:t xml:space="preserve">descubrir que los estudiantes de </w:t>
      </w:r>
      <w:r w:rsidR="008A0EEE" w:rsidRPr="0079124F">
        <w:rPr>
          <w:rFonts w:eastAsia="Garamond" w:cs="Garamond"/>
          <w:color w:val="000000"/>
          <w:sz w:val="23"/>
          <w:szCs w:val="23"/>
        </w:rPr>
        <w:t>género</w:t>
      </w:r>
      <w:r w:rsidR="00E23E20" w:rsidRPr="0079124F">
        <w:rPr>
          <w:rFonts w:eastAsia="Garamond" w:cs="Garamond"/>
          <w:color w:val="000000"/>
          <w:sz w:val="23"/>
          <w:szCs w:val="23"/>
        </w:rPr>
        <w:t xml:space="preserve"> femenino tienen mayor promedio</w:t>
      </w:r>
      <w:r w:rsidR="009D2E73" w:rsidRPr="0079124F">
        <w:rPr>
          <w:rFonts w:eastAsia="Garamond" w:cs="Garamond"/>
          <w:color w:val="000000"/>
          <w:sz w:val="23"/>
          <w:szCs w:val="23"/>
        </w:rPr>
        <w:t xml:space="preserve"> (73.73 puntos)</w:t>
      </w:r>
      <w:r w:rsidR="001C3C3E" w:rsidRPr="0079124F">
        <w:rPr>
          <w:rFonts w:eastAsia="Garamond" w:cs="Garamond"/>
          <w:color w:val="000000"/>
          <w:sz w:val="23"/>
          <w:szCs w:val="23"/>
        </w:rPr>
        <w:t xml:space="preserve">. </w:t>
      </w:r>
      <w:r w:rsidR="00D817FF" w:rsidRPr="0079124F">
        <w:rPr>
          <w:rFonts w:eastAsia="Garamond" w:cs="Garamond"/>
          <w:color w:val="000000"/>
          <w:sz w:val="23"/>
          <w:szCs w:val="23"/>
        </w:rPr>
        <w:t>La evolución de promedios generales permitió</w:t>
      </w:r>
      <w:r w:rsidR="001C3C3E" w:rsidRPr="0079124F">
        <w:rPr>
          <w:rFonts w:eastAsia="Garamond" w:cs="Garamond"/>
          <w:color w:val="000000"/>
          <w:sz w:val="23"/>
          <w:szCs w:val="23"/>
        </w:rPr>
        <w:t xml:space="preserve"> identificar que el año 2024 fue el año en el que se obtuvo </w:t>
      </w:r>
      <w:r w:rsidR="00D817FF" w:rsidRPr="0079124F">
        <w:rPr>
          <w:rFonts w:eastAsia="Garamond" w:cs="Garamond"/>
          <w:color w:val="000000"/>
          <w:sz w:val="23"/>
          <w:szCs w:val="23"/>
        </w:rPr>
        <w:t>el promedio más bajo</w:t>
      </w:r>
      <w:r w:rsidR="009D2E73" w:rsidRPr="0079124F">
        <w:rPr>
          <w:rFonts w:eastAsia="Garamond" w:cs="Garamond"/>
          <w:color w:val="000000"/>
          <w:sz w:val="23"/>
          <w:szCs w:val="23"/>
        </w:rPr>
        <w:t xml:space="preserve"> (</w:t>
      </w:r>
      <w:r w:rsidR="009815DF" w:rsidRPr="0079124F">
        <w:rPr>
          <w:rFonts w:eastAsia="Garamond" w:cs="Garamond"/>
          <w:color w:val="000000"/>
          <w:sz w:val="23"/>
          <w:szCs w:val="23"/>
        </w:rPr>
        <w:t>69.91</w:t>
      </w:r>
      <w:r w:rsidR="00656B0E" w:rsidRPr="0079124F">
        <w:rPr>
          <w:rFonts w:eastAsia="Garamond" w:cs="Garamond"/>
          <w:color w:val="000000"/>
          <w:sz w:val="23"/>
          <w:szCs w:val="23"/>
        </w:rPr>
        <w:t xml:space="preserve"> puntos</w:t>
      </w:r>
      <w:r w:rsidR="009815DF" w:rsidRPr="0079124F">
        <w:rPr>
          <w:rFonts w:eastAsia="Garamond" w:cs="Garamond"/>
          <w:color w:val="000000"/>
          <w:sz w:val="23"/>
          <w:szCs w:val="23"/>
        </w:rPr>
        <w:t>)</w:t>
      </w:r>
      <w:r w:rsidR="00D817FF" w:rsidRPr="0079124F">
        <w:rPr>
          <w:rFonts w:eastAsia="Garamond" w:cs="Garamond"/>
          <w:color w:val="000000"/>
          <w:sz w:val="23"/>
          <w:szCs w:val="23"/>
        </w:rPr>
        <w:t xml:space="preserve"> desde el año 2015 al presente</w:t>
      </w:r>
      <w:r w:rsidR="00135104">
        <w:rPr>
          <w:rFonts w:eastAsia="Garamond" w:cs="Garamond"/>
          <w:color w:val="000000"/>
          <w:sz w:val="23"/>
          <w:szCs w:val="23"/>
        </w:rPr>
        <w:t>, en general el promedio en el nivel secundario es menor</w:t>
      </w:r>
      <w:r w:rsidR="008F782D">
        <w:rPr>
          <w:rFonts w:eastAsia="Garamond" w:cs="Garamond"/>
          <w:color w:val="000000"/>
          <w:sz w:val="23"/>
          <w:szCs w:val="23"/>
        </w:rPr>
        <w:t xml:space="preserve"> que en el nivel primario</w:t>
      </w:r>
      <w:r w:rsidR="00135104">
        <w:rPr>
          <w:rFonts w:eastAsia="Garamond" w:cs="Garamond"/>
          <w:color w:val="000000"/>
          <w:sz w:val="23"/>
          <w:szCs w:val="23"/>
        </w:rPr>
        <w:t xml:space="preserve"> </w:t>
      </w:r>
      <w:r w:rsidR="00DA08DA">
        <w:rPr>
          <w:rFonts w:eastAsia="Garamond" w:cs="Garamond"/>
          <w:color w:val="000000"/>
          <w:sz w:val="23"/>
          <w:szCs w:val="23"/>
        </w:rPr>
        <w:t>como</w:t>
      </w:r>
      <w:r w:rsidR="00E04FD5">
        <w:rPr>
          <w:rFonts w:eastAsia="Garamond" w:cs="Garamond"/>
          <w:color w:val="000000"/>
          <w:sz w:val="23"/>
          <w:szCs w:val="23"/>
        </w:rPr>
        <w:t xml:space="preserve"> podemos ver en la figura 4.2-4</w:t>
      </w:r>
      <w:r w:rsidR="00D817FF" w:rsidRPr="0079124F">
        <w:rPr>
          <w:rFonts w:eastAsia="Garamond" w:cs="Garamond"/>
          <w:color w:val="000000"/>
          <w:sz w:val="23"/>
          <w:szCs w:val="23"/>
        </w:rPr>
        <w:t>.</w:t>
      </w:r>
    </w:p>
    <w:p w14:paraId="03EBCB54" w14:textId="649382EF" w:rsidR="00BC0250" w:rsidRPr="0079124F" w:rsidRDefault="004071D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El año 2021 esta unidad educativa tuvo </w:t>
      </w:r>
      <w:r w:rsidR="00AD2187" w:rsidRPr="0079124F">
        <w:rPr>
          <w:rFonts w:eastAsia="Garamond" w:cs="Garamond"/>
          <w:color w:val="000000"/>
          <w:sz w:val="23"/>
          <w:szCs w:val="23"/>
        </w:rPr>
        <w:t>mayor cantidad de estudiantes</w:t>
      </w:r>
      <w:r w:rsidR="009815DF" w:rsidRPr="0079124F">
        <w:rPr>
          <w:rFonts w:eastAsia="Garamond" w:cs="Garamond"/>
          <w:color w:val="000000"/>
          <w:sz w:val="23"/>
          <w:szCs w:val="23"/>
        </w:rPr>
        <w:t xml:space="preserve"> (</w:t>
      </w:r>
      <w:r w:rsidR="00656B0E" w:rsidRPr="0079124F">
        <w:rPr>
          <w:rFonts w:eastAsia="Garamond" w:cs="Garamond"/>
          <w:color w:val="000000"/>
          <w:sz w:val="23"/>
          <w:szCs w:val="23"/>
        </w:rPr>
        <w:t>342</w:t>
      </w:r>
      <w:r w:rsidR="00C705AE" w:rsidRPr="0079124F">
        <w:rPr>
          <w:rFonts w:eastAsia="Garamond" w:cs="Garamond"/>
          <w:color w:val="000000"/>
          <w:sz w:val="23"/>
          <w:szCs w:val="23"/>
        </w:rPr>
        <w:t xml:space="preserve"> inscritos</w:t>
      </w:r>
      <w:r w:rsidR="00656B0E" w:rsidRPr="0079124F">
        <w:rPr>
          <w:rFonts w:eastAsia="Garamond" w:cs="Garamond"/>
          <w:color w:val="000000"/>
          <w:sz w:val="23"/>
          <w:szCs w:val="23"/>
        </w:rPr>
        <w:t>)</w:t>
      </w:r>
      <w:r w:rsidR="00AD2187" w:rsidRPr="0079124F">
        <w:rPr>
          <w:rFonts w:eastAsia="Garamond" w:cs="Garamond"/>
          <w:color w:val="000000"/>
          <w:sz w:val="23"/>
          <w:szCs w:val="23"/>
        </w:rPr>
        <w:t xml:space="preserve"> que otros años, en especial en el nivel secundario</w:t>
      </w:r>
      <w:r w:rsidR="00C62230">
        <w:rPr>
          <w:rFonts w:eastAsia="Garamond" w:cs="Garamond"/>
          <w:color w:val="000000"/>
          <w:sz w:val="23"/>
          <w:szCs w:val="23"/>
        </w:rPr>
        <w:t xml:space="preserve"> (ver figura 4.1-2)</w:t>
      </w:r>
      <w:r w:rsidR="00AD2187" w:rsidRPr="0079124F">
        <w:rPr>
          <w:rFonts w:eastAsia="Garamond" w:cs="Garamond"/>
          <w:color w:val="000000"/>
          <w:sz w:val="23"/>
          <w:szCs w:val="23"/>
        </w:rPr>
        <w:t>.</w:t>
      </w:r>
      <w:r w:rsidR="003967AA" w:rsidRPr="0079124F">
        <w:rPr>
          <w:rFonts w:eastAsia="Garamond" w:cs="Garamond"/>
          <w:color w:val="000000"/>
          <w:sz w:val="23"/>
          <w:szCs w:val="23"/>
        </w:rPr>
        <w:t xml:space="preserve"> La gestión con</w:t>
      </w:r>
      <w:r w:rsidR="00CF139F" w:rsidRPr="0079124F">
        <w:rPr>
          <w:rFonts w:eastAsia="Garamond" w:cs="Garamond"/>
          <w:color w:val="000000"/>
          <w:sz w:val="23"/>
          <w:szCs w:val="23"/>
        </w:rPr>
        <w:t xml:space="preserve"> </w:t>
      </w:r>
      <w:r w:rsidR="0054128C" w:rsidRPr="0079124F">
        <w:rPr>
          <w:rFonts w:eastAsia="Garamond" w:cs="Garamond"/>
          <w:color w:val="000000"/>
          <w:sz w:val="23"/>
          <w:szCs w:val="23"/>
        </w:rPr>
        <w:t xml:space="preserve">mayor cantidad de reprobados </w:t>
      </w:r>
      <w:r w:rsidR="00AE7530" w:rsidRPr="0079124F">
        <w:rPr>
          <w:rFonts w:eastAsia="Garamond" w:cs="Garamond"/>
          <w:color w:val="000000"/>
          <w:sz w:val="23"/>
          <w:szCs w:val="23"/>
        </w:rPr>
        <w:t>fue el año 2024</w:t>
      </w:r>
      <w:r w:rsidR="00C705AE" w:rsidRPr="0079124F">
        <w:rPr>
          <w:rFonts w:eastAsia="Garamond" w:cs="Garamond"/>
          <w:color w:val="000000"/>
          <w:sz w:val="23"/>
          <w:szCs w:val="23"/>
        </w:rPr>
        <w:t xml:space="preserve"> (31 reprobados)</w:t>
      </w:r>
      <w:r w:rsidR="00AE7530" w:rsidRPr="0079124F">
        <w:rPr>
          <w:rFonts w:eastAsia="Garamond" w:cs="Garamond"/>
          <w:color w:val="000000"/>
          <w:sz w:val="23"/>
          <w:szCs w:val="23"/>
        </w:rPr>
        <w:t xml:space="preserve">, pero con relación a la cantidad de estudiantes inscritos por año, podemos concluir que el 2023 tuvo menos estudiantes inscritos y </w:t>
      </w:r>
      <w:r w:rsidR="00BC0250" w:rsidRPr="0079124F">
        <w:rPr>
          <w:rFonts w:eastAsia="Garamond" w:cs="Garamond"/>
          <w:color w:val="000000"/>
          <w:sz w:val="23"/>
          <w:szCs w:val="23"/>
        </w:rPr>
        <w:t>la cantidad de estudiantes reprobados fue proporcionalmente mayor</w:t>
      </w:r>
      <w:r w:rsidR="00C705AE" w:rsidRPr="0079124F">
        <w:rPr>
          <w:rFonts w:eastAsia="Garamond" w:cs="Garamond"/>
          <w:color w:val="000000"/>
          <w:sz w:val="23"/>
          <w:szCs w:val="23"/>
        </w:rPr>
        <w:t xml:space="preserve"> (</w:t>
      </w:r>
      <w:r w:rsidR="001E0C6A" w:rsidRPr="0079124F">
        <w:rPr>
          <w:rFonts w:eastAsia="Garamond" w:cs="Garamond"/>
          <w:color w:val="000000"/>
          <w:sz w:val="23"/>
          <w:szCs w:val="23"/>
        </w:rPr>
        <w:t>9.97%)</w:t>
      </w:r>
      <w:r w:rsidR="00D32D58">
        <w:rPr>
          <w:rFonts w:eastAsia="Garamond" w:cs="Garamond"/>
          <w:color w:val="000000"/>
          <w:sz w:val="23"/>
          <w:szCs w:val="23"/>
        </w:rPr>
        <w:t xml:space="preserve"> como </w:t>
      </w:r>
      <w:r w:rsidR="00B36E08">
        <w:rPr>
          <w:rFonts w:eastAsia="Garamond" w:cs="Garamond"/>
          <w:color w:val="000000"/>
          <w:sz w:val="23"/>
          <w:szCs w:val="23"/>
        </w:rPr>
        <w:t>podemos constatar en la figura 4.2-1.</w:t>
      </w:r>
      <w:r w:rsidR="00F65979">
        <w:rPr>
          <w:rFonts w:eastAsia="Garamond" w:cs="Garamond"/>
          <w:color w:val="000000"/>
          <w:sz w:val="23"/>
          <w:szCs w:val="23"/>
        </w:rPr>
        <w:t xml:space="preserve"> El promedio de los estudiantes </w:t>
      </w:r>
      <w:r w:rsidR="003F147A">
        <w:rPr>
          <w:rFonts w:eastAsia="Garamond" w:cs="Garamond"/>
          <w:color w:val="000000"/>
          <w:sz w:val="23"/>
          <w:szCs w:val="23"/>
        </w:rPr>
        <w:t>está</w:t>
      </w:r>
      <w:r w:rsidR="00F65979">
        <w:rPr>
          <w:rFonts w:eastAsia="Garamond" w:cs="Garamond"/>
          <w:color w:val="000000"/>
          <w:sz w:val="23"/>
          <w:szCs w:val="23"/>
        </w:rPr>
        <w:t xml:space="preserve"> </w:t>
      </w:r>
      <w:r w:rsidR="004F58A8">
        <w:rPr>
          <w:rFonts w:eastAsia="Garamond" w:cs="Garamond"/>
          <w:color w:val="000000"/>
          <w:sz w:val="23"/>
          <w:szCs w:val="23"/>
        </w:rPr>
        <w:t>centrado entre los 60 a 80 puntos de promedio final</w:t>
      </w:r>
      <w:r w:rsidR="00EE2068">
        <w:rPr>
          <w:rFonts w:eastAsia="Garamond" w:cs="Garamond"/>
          <w:color w:val="000000"/>
          <w:sz w:val="23"/>
          <w:szCs w:val="23"/>
        </w:rPr>
        <w:t xml:space="preserve"> como vemos en la figura 4.2-7.</w:t>
      </w:r>
    </w:p>
    <w:p w14:paraId="5CF1222B" w14:textId="388F8C52" w:rsidR="00B4673F" w:rsidRDefault="00907A6D">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Basándonos en la </w:t>
      </w:r>
      <w:r w:rsidR="00272C69">
        <w:rPr>
          <w:rFonts w:eastAsia="Garamond" w:cs="Garamond"/>
          <w:color w:val="000000"/>
          <w:sz w:val="23"/>
          <w:szCs w:val="23"/>
        </w:rPr>
        <w:t>proporción de reprobados, vemos que la materia que tiene mayor cantidad de reprobados es Biogeografía/C</w:t>
      </w:r>
      <w:r w:rsidR="003B7380">
        <w:rPr>
          <w:rFonts w:eastAsia="Garamond" w:cs="Garamond"/>
          <w:color w:val="000000"/>
          <w:sz w:val="23"/>
          <w:szCs w:val="23"/>
        </w:rPr>
        <w:t>. Naturales</w:t>
      </w:r>
      <w:r w:rsidR="008F2013">
        <w:rPr>
          <w:rFonts w:eastAsia="Garamond" w:cs="Garamond"/>
          <w:color w:val="000000"/>
          <w:sz w:val="23"/>
          <w:szCs w:val="23"/>
        </w:rPr>
        <w:t xml:space="preserve"> </w:t>
      </w:r>
      <w:r w:rsidR="005864EB">
        <w:rPr>
          <w:rFonts w:eastAsia="Garamond" w:cs="Garamond"/>
          <w:color w:val="000000"/>
          <w:sz w:val="23"/>
          <w:szCs w:val="23"/>
        </w:rPr>
        <w:t>juntamente con</w:t>
      </w:r>
      <w:r w:rsidR="008F2013">
        <w:rPr>
          <w:rFonts w:eastAsia="Garamond" w:cs="Garamond"/>
          <w:color w:val="000000"/>
          <w:sz w:val="23"/>
          <w:szCs w:val="23"/>
        </w:rPr>
        <w:t xml:space="preserve"> matemáticas y lenguaje como se constata en la figura 4.3-4.</w:t>
      </w:r>
    </w:p>
    <w:p w14:paraId="1C87B19C" w14:textId="5984A5EA" w:rsidR="00B4673F" w:rsidRPr="0079124F" w:rsidRDefault="00B4673F">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 xml:space="preserve">Se lograron entrenar varios modelos </w:t>
      </w:r>
      <w:r w:rsidR="006C6F89" w:rsidRPr="4E70CA29">
        <w:rPr>
          <w:rFonts w:eastAsia="Garamond" w:cs="Garamond"/>
          <w:color w:val="000000" w:themeColor="text1"/>
          <w:sz w:val="23"/>
          <w:szCs w:val="23"/>
        </w:rPr>
        <w:t>supervisados, siendo el mejor para CatBoost</w:t>
      </w:r>
      <w:r w:rsidR="006E7119" w:rsidRPr="4E70CA29">
        <w:rPr>
          <w:rFonts w:eastAsia="Garamond" w:cs="Garamond"/>
          <w:color w:val="000000" w:themeColor="text1"/>
          <w:sz w:val="23"/>
          <w:szCs w:val="23"/>
        </w:rPr>
        <w:t xml:space="preserve"> con </w:t>
      </w:r>
      <w:r w:rsidR="00C346ED" w:rsidRPr="4E70CA29">
        <w:rPr>
          <w:rFonts w:eastAsia="Garamond" w:cs="Garamond"/>
          <w:color w:val="000000" w:themeColor="text1"/>
          <w:sz w:val="23"/>
          <w:szCs w:val="23"/>
        </w:rPr>
        <w:t xml:space="preserve">f1-Score ponderado de </w:t>
      </w:r>
      <w:r w:rsidR="00CF6FC0" w:rsidRPr="4E70CA29">
        <w:rPr>
          <w:rFonts w:eastAsia="Garamond" w:cs="Garamond"/>
          <w:color w:val="000000" w:themeColor="text1"/>
          <w:sz w:val="23"/>
          <w:szCs w:val="23"/>
        </w:rPr>
        <w:t>0.8</w:t>
      </w:r>
      <w:r w:rsidR="00074E64" w:rsidRPr="4E70CA29">
        <w:rPr>
          <w:rFonts w:eastAsia="Garamond" w:cs="Garamond"/>
          <w:color w:val="000000" w:themeColor="text1"/>
          <w:sz w:val="23"/>
          <w:szCs w:val="23"/>
        </w:rPr>
        <w:t>4</w:t>
      </w:r>
      <w:r w:rsidR="00C346ED" w:rsidRPr="4E70CA29">
        <w:rPr>
          <w:rFonts w:eastAsia="Garamond" w:cs="Garamond"/>
          <w:color w:val="000000" w:themeColor="text1"/>
          <w:sz w:val="23"/>
          <w:szCs w:val="23"/>
        </w:rPr>
        <w:t xml:space="preserve">, </w:t>
      </w:r>
      <w:r w:rsidR="00D035CE">
        <w:rPr>
          <w:rFonts w:eastAsia="Garamond" w:cs="Garamond"/>
          <w:color w:val="000000" w:themeColor="text1"/>
          <w:sz w:val="23"/>
          <w:szCs w:val="23"/>
        </w:rPr>
        <w:t>CV A</w:t>
      </w:r>
      <w:r w:rsidR="00074E64" w:rsidRPr="4E70CA29">
        <w:rPr>
          <w:rFonts w:eastAsia="Garamond" w:cs="Garamond"/>
          <w:color w:val="000000" w:themeColor="text1"/>
          <w:sz w:val="23"/>
          <w:szCs w:val="23"/>
        </w:rPr>
        <w:t>ccura</w:t>
      </w:r>
      <w:r w:rsidR="00615CE5" w:rsidRPr="4E70CA29">
        <w:rPr>
          <w:rFonts w:eastAsia="Garamond" w:cs="Garamond"/>
          <w:color w:val="000000" w:themeColor="text1"/>
          <w:sz w:val="23"/>
          <w:szCs w:val="23"/>
        </w:rPr>
        <w:t>cy</w:t>
      </w:r>
      <w:r w:rsidR="00C346ED" w:rsidRPr="4E70CA29">
        <w:rPr>
          <w:rFonts w:eastAsia="Garamond" w:cs="Garamond"/>
          <w:color w:val="000000" w:themeColor="text1"/>
          <w:sz w:val="23"/>
          <w:szCs w:val="23"/>
        </w:rPr>
        <w:t xml:space="preserve"> de</w:t>
      </w:r>
      <w:r w:rsidR="00615CE5" w:rsidRPr="4E70CA29">
        <w:rPr>
          <w:rFonts w:eastAsia="Garamond" w:cs="Garamond"/>
          <w:color w:val="000000" w:themeColor="text1"/>
          <w:sz w:val="23"/>
          <w:szCs w:val="23"/>
        </w:rPr>
        <w:t xml:space="preserve"> 0.</w:t>
      </w:r>
      <w:r w:rsidR="00D035CE">
        <w:rPr>
          <w:rFonts w:eastAsia="Garamond" w:cs="Garamond"/>
          <w:color w:val="000000" w:themeColor="text1"/>
          <w:sz w:val="23"/>
          <w:szCs w:val="23"/>
        </w:rPr>
        <w:t>91</w:t>
      </w:r>
      <w:r w:rsidR="00C346ED" w:rsidRPr="4E70CA29">
        <w:rPr>
          <w:rFonts w:eastAsia="Garamond" w:cs="Garamond"/>
          <w:color w:val="000000" w:themeColor="text1"/>
          <w:sz w:val="23"/>
          <w:szCs w:val="23"/>
        </w:rPr>
        <w:t xml:space="preserve"> y </w:t>
      </w:r>
      <w:r w:rsidR="00FF682F">
        <w:rPr>
          <w:rFonts w:eastAsia="Garamond" w:cs="Garamond"/>
          <w:color w:val="000000" w:themeColor="text1"/>
          <w:sz w:val="23"/>
          <w:szCs w:val="23"/>
        </w:rPr>
        <w:t>CV R</w:t>
      </w:r>
      <w:r w:rsidR="00C346ED" w:rsidRPr="4E70CA29">
        <w:rPr>
          <w:rFonts w:eastAsia="Garamond" w:cs="Garamond"/>
          <w:color w:val="000000" w:themeColor="text1"/>
          <w:sz w:val="23"/>
          <w:szCs w:val="23"/>
        </w:rPr>
        <w:t xml:space="preserve">ecall de </w:t>
      </w:r>
      <w:r w:rsidR="00615CE5" w:rsidRPr="4E70CA29">
        <w:rPr>
          <w:rFonts w:eastAsia="Garamond" w:cs="Garamond"/>
          <w:color w:val="000000" w:themeColor="text1"/>
          <w:sz w:val="23"/>
          <w:szCs w:val="23"/>
        </w:rPr>
        <w:t>0.</w:t>
      </w:r>
      <w:r w:rsidR="00FF682F">
        <w:rPr>
          <w:rFonts w:eastAsia="Garamond" w:cs="Garamond"/>
          <w:color w:val="000000" w:themeColor="text1"/>
          <w:sz w:val="23"/>
          <w:szCs w:val="23"/>
        </w:rPr>
        <w:t>91</w:t>
      </w:r>
      <w:r w:rsidR="00DC4D6A">
        <w:rPr>
          <w:rFonts w:eastAsia="Garamond" w:cs="Garamond"/>
          <w:color w:val="000000" w:themeColor="text1"/>
          <w:sz w:val="23"/>
          <w:szCs w:val="23"/>
        </w:rPr>
        <w:t xml:space="preserve"> (c</w:t>
      </w:r>
      <w:r w:rsidR="00E53549">
        <w:rPr>
          <w:rFonts w:eastAsia="Garamond" w:cs="Garamond"/>
          <w:color w:val="000000" w:themeColor="text1"/>
          <w:sz w:val="23"/>
          <w:szCs w:val="23"/>
        </w:rPr>
        <w:t>on CV</w:t>
      </w:r>
      <w:r w:rsidR="00DC4D6A">
        <w:rPr>
          <w:rFonts w:eastAsia="Garamond" w:cs="Garamond"/>
          <w:color w:val="000000" w:themeColor="text1"/>
          <w:sz w:val="23"/>
          <w:szCs w:val="23"/>
        </w:rPr>
        <w:t>)</w:t>
      </w:r>
      <w:r w:rsidR="00615CE5" w:rsidRPr="4E70CA29">
        <w:rPr>
          <w:rFonts w:eastAsia="Garamond" w:cs="Garamond"/>
          <w:color w:val="000000" w:themeColor="text1"/>
          <w:sz w:val="23"/>
          <w:szCs w:val="23"/>
        </w:rPr>
        <w:t xml:space="preserve"> </w:t>
      </w:r>
      <w:r w:rsidR="00C346ED" w:rsidRPr="4E70CA29">
        <w:rPr>
          <w:rFonts w:eastAsia="Garamond" w:cs="Garamond"/>
          <w:color w:val="000000" w:themeColor="text1"/>
          <w:sz w:val="23"/>
          <w:szCs w:val="23"/>
        </w:rPr>
        <w:t>para la clase de reprobados</w:t>
      </w:r>
      <w:r w:rsidR="00DD31F8" w:rsidRPr="4E70CA29">
        <w:rPr>
          <w:rFonts w:eastAsia="Garamond" w:cs="Garamond"/>
          <w:color w:val="000000" w:themeColor="text1"/>
          <w:sz w:val="23"/>
          <w:szCs w:val="23"/>
        </w:rPr>
        <w:t xml:space="preserve"> (ver tabla 4.4-1</w:t>
      </w:r>
      <w:r w:rsidR="009F3252" w:rsidRPr="4E70CA29">
        <w:rPr>
          <w:rFonts w:eastAsia="Garamond" w:cs="Garamond"/>
          <w:color w:val="000000" w:themeColor="text1"/>
          <w:sz w:val="23"/>
          <w:szCs w:val="23"/>
        </w:rPr>
        <w:t>)</w:t>
      </w:r>
      <w:r w:rsidR="007F15B4" w:rsidRPr="4E70CA29">
        <w:rPr>
          <w:rFonts w:eastAsia="Garamond" w:cs="Garamond"/>
          <w:color w:val="000000" w:themeColor="text1"/>
          <w:sz w:val="23"/>
          <w:szCs w:val="23"/>
        </w:rPr>
        <w:t>, esto demuestra alta capacidad para identificar estudiantes en riesgo</w:t>
      </w:r>
      <w:r w:rsidR="009F3252" w:rsidRPr="4E70CA29">
        <w:rPr>
          <w:rFonts w:eastAsia="Garamond" w:cs="Garamond"/>
          <w:color w:val="000000" w:themeColor="text1"/>
          <w:sz w:val="23"/>
          <w:szCs w:val="23"/>
        </w:rPr>
        <w:t xml:space="preserve"> por parte de este modelo</w:t>
      </w:r>
      <w:r w:rsidR="00066191">
        <w:rPr>
          <w:rFonts w:eastAsia="Garamond" w:cs="Garamond"/>
          <w:color w:val="000000" w:themeColor="text1"/>
          <w:sz w:val="23"/>
          <w:szCs w:val="23"/>
        </w:rPr>
        <w:t xml:space="preserve"> y la mejora significativa con el uso de Validación cruzada (CV).</w:t>
      </w:r>
    </w:p>
    <w:p w14:paraId="0EC4055B" w14:textId="51306A7D" w:rsidR="0079415A" w:rsidRDefault="00E176E5">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Para los años posteriores se prevé que reprueben 23 estudiantes el año 20</w:t>
      </w:r>
      <w:r w:rsidR="0051110B" w:rsidRPr="0079124F">
        <w:rPr>
          <w:rFonts w:eastAsia="Garamond" w:cs="Garamond"/>
          <w:color w:val="000000"/>
          <w:sz w:val="23"/>
          <w:szCs w:val="23"/>
        </w:rPr>
        <w:t xml:space="preserve">25, 17 para el año 2026 y 12 para el 2027, la tendencia de estudiantes reprobados </w:t>
      </w:r>
      <w:r w:rsidR="00530167" w:rsidRPr="0079124F">
        <w:rPr>
          <w:rFonts w:eastAsia="Garamond" w:cs="Garamond"/>
          <w:color w:val="000000"/>
          <w:sz w:val="23"/>
          <w:szCs w:val="23"/>
        </w:rPr>
        <w:t>baja con el paso del tiempo, se identifican de forma temprana a estos estudiantes con mayor probabilidad para que los profesores tomen acción temprana sobre estos estudiantes.</w:t>
      </w:r>
    </w:p>
    <w:p w14:paraId="0A17831A" w14:textId="7F702320" w:rsidR="00532405" w:rsidRPr="0079124F" w:rsidRDefault="0078261A">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 xml:space="preserve">Se produjo un archivo CSV con </w:t>
      </w:r>
      <w:r w:rsidR="003B2E61">
        <w:rPr>
          <w:rFonts w:eastAsia="Garamond" w:cs="Garamond"/>
          <w:color w:val="000000"/>
          <w:sz w:val="23"/>
          <w:szCs w:val="23"/>
        </w:rPr>
        <w:t xml:space="preserve">el nombre </w:t>
      </w:r>
      <w:r w:rsidR="00354FA9">
        <w:rPr>
          <w:rFonts w:eastAsia="Garamond" w:cs="Garamond"/>
          <w:color w:val="000000"/>
          <w:sz w:val="23"/>
          <w:szCs w:val="23"/>
        </w:rPr>
        <w:t>de estudiantes con alta probabilidad de reprobar, esto</w:t>
      </w:r>
      <w:r w:rsidR="003B2E61">
        <w:rPr>
          <w:rFonts w:eastAsia="Garamond" w:cs="Garamond"/>
          <w:color w:val="000000"/>
          <w:sz w:val="23"/>
          <w:szCs w:val="23"/>
        </w:rPr>
        <w:t xml:space="preserve"> se puede apreciar en la figura</w:t>
      </w:r>
      <w:r w:rsidR="002117E6">
        <w:rPr>
          <w:rFonts w:eastAsia="Garamond" w:cs="Garamond"/>
          <w:color w:val="000000"/>
          <w:sz w:val="23"/>
          <w:szCs w:val="23"/>
        </w:rPr>
        <w:t xml:space="preserve"> 4.4-5</w:t>
      </w:r>
      <w:r w:rsidR="00A17CA2">
        <w:rPr>
          <w:rFonts w:eastAsia="Garamond" w:cs="Garamond"/>
          <w:color w:val="000000"/>
          <w:sz w:val="23"/>
          <w:szCs w:val="23"/>
        </w:rPr>
        <w:t>.</w:t>
      </w:r>
      <w:r w:rsidR="002117E6">
        <w:rPr>
          <w:rFonts w:eastAsia="Garamond" w:cs="Garamond"/>
          <w:color w:val="000000"/>
          <w:sz w:val="23"/>
          <w:szCs w:val="23"/>
        </w:rPr>
        <w:t xml:space="preserve"> </w:t>
      </w:r>
      <w:r w:rsidR="0073663A">
        <w:rPr>
          <w:rFonts w:eastAsia="Garamond" w:cs="Garamond"/>
          <w:color w:val="000000"/>
          <w:sz w:val="23"/>
          <w:szCs w:val="23"/>
        </w:rPr>
        <w:t>El mejor modelo</w:t>
      </w:r>
      <w:r w:rsidR="002117E6">
        <w:rPr>
          <w:rFonts w:eastAsia="Garamond" w:cs="Garamond"/>
          <w:color w:val="000000"/>
          <w:sz w:val="23"/>
          <w:szCs w:val="23"/>
        </w:rPr>
        <w:t xml:space="preserve"> (CatBoost)</w:t>
      </w:r>
      <w:r w:rsidR="0073663A">
        <w:rPr>
          <w:rFonts w:eastAsia="Garamond" w:cs="Garamond"/>
          <w:color w:val="000000"/>
          <w:sz w:val="23"/>
          <w:szCs w:val="23"/>
        </w:rPr>
        <w:t xml:space="preserve"> cumple con lo que se requiere</w:t>
      </w:r>
      <w:r w:rsidR="0087518A">
        <w:rPr>
          <w:rFonts w:eastAsia="Garamond" w:cs="Garamond"/>
          <w:color w:val="000000"/>
          <w:sz w:val="23"/>
          <w:szCs w:val="23"/>
        </w:rPr>
        <w:t xml:space="preserve">: identificar </w:t>
      </w:r>
      <w:r w:rsidR="000B5ED7">
        <w:rPr>
          <w:rFonts w:eastAsia="Garamond" w:cs="Garamond"/>
          <w:color w:val="000000"/>
          <w:sz w:val="23"/>
          <w:szCs w:val="23"/>
        </w:rPr>
        <w:t>específicamente a estudiantes en riesgo de reprobar y tener la cantidad por año</w:t>
      </w:r>
      <w:r w:rsidR="004F5EC3">
        <w:rPr>
          <w:rFonts w:eastAsia="Garamond" w:cs="Garamond"/>
          <w:color w:val="000000"/>
          <w:sz w:val="23"/>
          <w:szCs w:val="23"/>
        </w:rPr>
        <w:t xml:space="preserve"> como se ve en la figura 4.4-3</w:t>
      </w:r>
      <w:r w:rsidR="000B5ED7">
        <w:rPr>
          <w:rFonts w:eastAsia="Garamond" w:cs="Garamond"/>
          <w:color w:val="000000"/>
          <w:sz w:val="23"/>
          <w:szCs w:val="23"/>
        </w:rPr>
        <w:t>.</w:t>
      </w:r>
      <w:r w:rsidR="00A17CA2">
        <w:rPr>
          <w:rFonts w:eastAsia="Garamond" w:cs="Garamond"/>
          <w:color w:val="000000"/>
          <w:sz w:val="23"/>
          <w:szCs w:val="23"/>
        </w:rPr>
        <w:t xml:space="preserve"> </w:t>
      </w:r>
    </w:p>
    <w:p w14:paraId="7E1BDC61" w14:textId="77777777" w:rsidR="00A60810" w:rsidRPr="0079124F" w:rsidRDefault="00424BE6" w:rsidP="009026C4">
      <w:pPr>
        <w:pStyle w:val="Heading1"/>
        <w:numPr>
          <w:ilvl w:val="0"/>
          <w:numId w:val="7"/>
        </w:numPr>
        <w:spacing w:before="240" w:after="240" w:line="288" w:lineRule="auto"/>
      </w:pPr>
      <w:bookmarkStart w:id="334" w:name="_Toc197264729"/>
      <w:bookmarkStart w:id="335" w:name="_Toc197264919"/>
      <w:bookmarkStart w:id="336" w:name="_Toc197792034"/>
      <w:r w:rsidRPr="0079124F">
        <w:lastRenderedPageBreak/>
        <w:t>Recomendaciones</w:t>
      </w:r>
      <w:bookmarkEnd w:id="334"/>
      <w:bookmarkEnd w:id="335"/>
      <w:bookmarkEnd w:id="336"/>
    </w:p>
    <w:p w14:paraId="4358C674" w14:textId="71660276" w:rsidR="00A60810" w:rsidRPr="0079124F" w:rsidRDefault="0025225B">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tener un buen desempeño </w:t>
      </w:r>
      <w:r w:rsidR="00E405B0" w:rsidRPr="0079124F">
        <w:rPr>
          <w:rFonts w:eastAsia="Garamond" w:cs="Garamond"/>
          <w:color w:val="000000"/>
          <w:sz w:val="23"/>
          <w:szCs w:val="23"/>
        </w:rPr>
        <w:t xml:space="preserve">de la analítica y reprobación de los estudiantes de la unidad educativa, se recomienda tener </w:t>
      </w:r>
      <w:r w:rsidR="00F70152" w:rsidRPr="0079124F">
        <w:rPr>
          <w:rFonts w:eastAsia="Garamond" w:cs="Garamond"/>
          <w:color w:val="000000"/>
          <w:sz w:val="23"/>
          <w:szCs w:val="23"/>
        </w:rPr>
        <w:t>los datos de las calificaciones anuales actualizadas</w:t>
      </w:r>
      <w:r w:rsidR="00A70C7B" w:rsidRPr="0079124F">
        <w:rPr>
          <w:rFonts w:eastAsia="Garamond" w:cs="Garamond"/>
          <w:color w:val="000000"/>
          <w:sz w:val="23"/>
          <w:szCs w:val="23"/>
        </w:rPr>
        <w:t xml:space="preserve">. Tener datos muchos </w:t>
      </w:r>
      <w:r w:rsidR="00101A60" w:rsidRPr="0079124F">
        <w:rPr>
          <w:rFonts w:eastAsia="Garamond" w:cs="Garamond"/>
          <w:color w:val="000000"/>
          <w:sz w:val="23"/>
          <w:szCs w:val="23"/>
        </w:rPr>
        <w:t>más</w:t>
      </w:r>
      <w:r w:rsidR="00A70C7B" w:rsidRPr="0079124F">
        <w:rPr>
          <w:rFonts w:eastAsia="Garamond" w:cs="Garamond"/>
          <w:color w:val="000000"/>
          <w:sz w:val="23"/>
          <w:szCs w:val="23"/>
        </w:rPr>
        <w:t xml:space="preserve"> limpios desde la fuente de datos original ayudaría bastante en una mayor precisión a la hora de </w:t>
      </w:r>
      <w:r w:rsidR="00677AE7" w:rsidRPr="0079124F">
        <w:rPr>
          <w:rFonts w:eastAsia="Garamond" w:cs="Garamond"/>
          <w:color w:val="000000"/>
          <w:sz w:val="23"/>
          <w:szCs w:val="23"/>
        </w:rPr>
        <w:t>predecir los estudiantes con riesgo de reprobación</w:t>
      </w:r>
      <w:r w:rsidR="001F6B47" w:rsidRPr="0079124F">
        <w:rPr>
          <w:rFonts w:eastAsia="Garamond" w:cs="Garamond"/>
          <w:color w:val="000000"/>
          <w:sz w:val="23"/>
          <w:szCs w:val="23"/>
        </w:rPr>
        <w:t>.</w:t>
      </w:r>
    </w:p>
    <w:p w14:paraId="5C3676A4" w14:textId="2B108247" w:rsidR="007554B9" w:rsidRPr="0079124F" w:rsidRDefault="00677AE7">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Incorporar variables </w:t>
      </w:r>
      <w:r w:rsidR="005C603D" w:rsidRPr="0079124F">
        <w:rPr>
          <w:rFonts w:eastAsia="Garamond" w:cs="Garamond"/>
          <w:color w:val="000000"/>
          <w:sz w:val="23"/>
          <w:szCs w:val="23"/>
        </w:rPr>
        <w:t xml:space="preserve">adicionales </w:t>
      </w:r>
      <w:r w:rsidR="0028499E" w:rsidRPr="0079124F">
        <w:rPr>
          <w:rFonts w:eastAsia="Garamond" w:cs="Garamond"/>
          <w:color w:val="000000"/>
          <w:sz w:val="23"/>
          <w:szCs w:val="23"/>
        </w:rPr>
        <w:t>puede extender el alcance de estudios en el futuro</w:t>
      </w:r>
      <w:r w:rsidR="00476957">
        <w:rPr>
          <w:rFonts w:eastAsia="Garamond" w:cs="Garamond"/>
          <w:color w:val="000000"/>
          <w:sz w:val="23"/>
          <w:szCs w:val="23"/>
        </w:rPr>
        <w:t xml:space="preserve"> y probar modelos como Naive Bayes</w:t>
      </w:r>
      <w:r w:rsidR="00BD1B47">
        <w:rPr>
          <w:rFonts w:eastAsia="Garamond" w:cs="Garamond"/>
          <w:color w:val="000000"/>
          <w:sz w:val="23"/>
          <w:szCs w:val="23"/>
        </w:rPr>
        <w:t xml:space="preserve"> entre otros</w:t>
      </w:r>
      <w:r w:rsidR="00264289" w:rsidRPr="0079124F">
        <w:rPr>
          <w:rFonts w:eastAsia="Garamond" w:cs="Garamond"/>
          <w:color w:val="000000"/>
          <w:sz w:val="23"/>
          <w:szCs w:val="23"/>
        </w:rPr>
        <w:t xml:space="preserve">, también se sugiere explorar los motivos por los cuales los estudiantes </w:t>
      </w:r>
      <w:r w:rsidR="006200C6" w:rsidRPr="0079124F">
        <w:rPr>
          <w:rFonts w:eastAsia="Garamond" w:cs="Garamond"/>
          <w:color w:val="000000"/>
          <w:sz w:val="23"/>
          <w:szCs w:val="23"/>
        </w:rPr>
        <w:t>obtienen estas calificaciones tanto las mejores, bajas y abandonos dentro de la unidad educativa</w:t>
      </w:r>
      <w:r w:rsidR="001C4449" w:rsidRPr="0079124F">
        <w:rPr>
          <w:rFonts w:eastAsia="Garamond" w:cs="Garamond"/>
          <w:color w:val="000000"/>
          <w:sz w:val="23"/>
          <w:szCs w:val="23"/>
        </w:rPr>
        <w:t xml:space="preserve">. Extender este estudio 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unidades educativas es conveniente para ver de forma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clara y precisa la realidad en el ámbito educativo</w:t>
      </w:r>
      <w:r w:rsidR="00B97F0B" w:rsidRPr="0079124F">
        <w:rPr>
          <w:rFonts w:eastAsia="Garamond" w:cs="Garamond"/>
          <w:color w:val="000000"/>
          <w:sz w:val="23"/>
          <w:szCs w:val="23"/>
        </w:rPr>
        <w:t xml:space="preserve"> con el fin de corroborar si </w:t>
      </w:r>
      <w:r w:rsidR="007554B9" w:rsidRPr="0079124F">
        <w:rPr>
          <w:rFonts w:eastAsia="Garamond" w:cs="Garamond"/>
          <w:color w:val="000000"/>
          <w:sz w:val="23"/>
          <w:szCs w:val="23"/>
        </w:rPr>
        <w:t>otros colegios tienen falencias en las mismas áreas y similar cantidad de reprobados</w:t>
      </w:r>
      <w:r w:rsidR="00E929DF" w:rsidRPr="0079124F">
        <w:rPr>
          <w:rFonts w:eastAsia="Garamond" w:cs="Garamond"/>
          <w:color w:val="000000"/>
          <w:sz w:val="23"/>
          <w:szCs w:val="23"/>
        </w:rPr>
        <w:t xml:space="preserve">, realizar comparativas entre diversas unidades educativas tanto de ciudades como de lugares alejados para identificar </w:t>
      </w:r>
      <w:r w:rsidR="003339CD" w:rsidRPr="0079124F">
        <w:rPr>
          <w:rFonts w:eastAsia="Garamond" w:cs="Garamond"/>
          <w:color w:val="000000"/>
          <w:sz w:val="23"/>
          <w:szCs w:val="23"/>
        </w:rPr>
        <w:t>unidades educativas con mayores índices de estudiantes con bajo desempeño académico</w:t>
      </w:r>
      <w:r w:rsidR="007448B8" w:rsidRPr="0079124F">
        <w:rPr>
          <w:rFonts w:eastAsia="Garamond" w:cs="Garamond"/>
          <w:color w:val="000000"/>
          <w:sz w:val="23"/>
          <w:szCs w:val="23"/>
        </w:rPr>
        <w:t>.</w:t>
      </w:r>
      <w:r w:rsidR="00B56D96" w:rsidRPr="0079124F">
        <w:rPr>
          <w:rFonts w:eastAsia="Garamond" w:cs="Garamond"/>
          <w:color w:val="000000"/>
          <w:sz w:val="23"/>
          <w:szCs w:val="23"/>
        </w:rPr>
        <w:t xml:space="preserve"> </w:t>
      </w:r>
    </w:p>
    <w:p w14:paraId="1D11F762" w14:textId="0C02BFBD" w:rsidR="00677AE7" w:rsidRPr="0079124F" w:rsidRDefault="00E76B9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 sugiere </w:t>
      </w:r>
      <w:r w:rsidR="00772A7A" w:rsidRPr="0079124F">
        <w:rPr>
          <w:rFonts w:eastAsia="Garamond" w:cs="Garamond"/>
          <w:color w:val="000000"/>
          <w:sz w:val="23"/>
          <w:szCs w:val="23"/>
        </w:rPr>
        <w:t xml:space="preserve">llevar </w:t>
      </w:r>
      <w:r w:rsidR="00101A60" w:rsidRPr="0079124F">
        <w:rPr>
          <w:rFonts w:eastAsia="Garamond" w:cs="Garamond"/>
          <w:color w:val="000000"/>
          <w:sz w:val="23"/>
          <w:szCs w:val="23"/>
        </w:rPr>
        <w:t>a cabo</w:t>
      </w:r>
      <w:r w:rsidR="00772A7A" w:rsidRPr="0079124F">
        <w:rPr>
          <w:rFonts w:eastAsia="Garamond" w:cs="Garamond"/>
          <w:color w:val="000000"/>
          <w:sz w:val="23"/>
          <w:szCs w:val="23"/>
        </w:rPr>
        <w:t xml:space="preserve"> este estudio luego de tener las calificaciones anuales disponibles </w:t>
      </w:r>
      <w:r w:rsidR="001A2C99" w:rsidRPr="0079124F">
        <w:rPr>
          <w:rFonts w:eastAsia="Garamond" w:cs="Garamond"/>
          <w:color w:val="000000"/>
          <w:sz w:val="23"/>
          <w:szCs w:val="23"/>
        </w:rPr>
        <w:t>para lograr trabajar con los estudiantes que presenten mayor probabilidad de reprobación.</w:t>
      </w:r>
      <w:r w:rsidR="009566FE" w:rsidRPr="0079124F">
        <w:rPr>
          <w:rFonts w:eastAsia="Garamond" w:cs="Garamond"/>
          <w:color w:val="000000"/>
          <w:sz w:val="23"/>
          <w:szCs w:val="23"/>
        </w:rPr>
        <w:t xml:space="preserve"> Debido a que este estudio solo tuvo un</w:t>
      </w:r>
      <w:r w:rsidR="001171C7" w:rsidRPr="0079124F">
        <w:rPr>
          <w:rFonts w:eastAsia="Garamond" w:cs="Garamond"/>
          <w:color w:val="000000"/>
          <w:sz w:val="23"/>
          <w:szCs w:val="23"/>
        </w:rPr>
        <w:t xml:space="preserve"> par de</w:t>
      </w:r>
      <w:r w:rsidR="009566FE" w:rsidRPr="0079124F">
        <w:rPr>
          <w:rFonts w:eastAsia="Garamond" w:cs="Garamond"/>
          <w:color w:val="000000"/>
          <w:sz w:val="23"/>
          <w:szCs w:val="23"/>
        </w:rPr>
        <w:t xml:space="preserve"> </w:t>
      </w:r>
      <w:r w:rsidR="001171C7" w:rsidRPr="0079124F">
        <w:rPr>
          <w:rFonts w:eastAsia="Garamond" w:cs="Garamond"/>
          <w:color w:val="000000"/>
          <w:sz w:val="23"/>
          <w:szCs w:val="23"/>
        </w:rPr>
        <w:t>consultorías</w:t>
      </w:r>
      <w:r w:rsidR="009566FE" w:rsidRPr="0079124F">
        <w:rPr>
          <w:rFonts w:eastAsia="Garamond" w:cs="Garamond"/>
          <w:color w:val="000000"/>
          <w:sz w:val="23"/>
          <w:szCs w:val="23"/>
        </w:rPr>
        <w:t xml:space="preserve"> con una psicopedagoga sobre </w:t>
      </w:r>
      <w:r w:rsidR="003A2D33" w:rsidRPr="0079124F">
        <w:rPr>
          <w:rFonts w:eastAsia="Garamond" w:cs="Garamond"/>
          <w:color w:val="000000"/>
          <w:sz w:val="23"/>
          <w:szCs w:val="23"/>
        </w:rPr>
        <w:t>formas y concejos para prevenir bajas calificaciones y reprobaciones, se recomienda también consultar con más profesionales sobre estas medida</w:t>
      </w:r>
      <w:r w:rsidR="00E80292" w:rsidRPr="0079124F">
        <w:rPr>
          <w:rFonts w:eastAsia="Garamond" w:cs="Garamond"/>
          <w:color w:val="000000"/>
          <w:sz w:val="23"/>
          <w:szCs w:val="23"/>
        </w:rPr>
        <w:t>s</w:t>
      </w:r>
      <w:r w:rsidR="0098401B" w:rsidRPr="0079124F">
        <w:rPr>
          <w:rFonts w:eastAsia="Garamond" w:cs="Garamond"/>
          <w:color w:val="000000"/>
          <w:sz w:val="23"/>
          <w:szCs w:val="23"/>
        </w:rPr>
        <w:t xml:space="preserve"> para posteriormente aplicarlas.</w:t>
      </w:r>
    </w:p>
    <w:p w14:paraId="13821F29" w14:textId="77777777" w:rsidR="00BF6196" w:rsidRPr="0079124F" w:rsidRDefault="00BB33B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Si bien es cierto que este estudio predice que la cantidad de estudiantes tiende a una baja con el paso del tiempo, se puede incluir como parte </w:t>
      </w:r>
      <w:r w:rsidR="00AD1C31" w:rsidRPr="0079124F">
        <w:rPr>
          <w:rFonts w:eastAsia="Garamond" w:cs="Garamond"/>
          <w:color w:val="000000"/>
          <w:sz w:val="23"/>
          <w:szCs w:val="23"/>
        </w:rPr>
        <w:t xml:space="preserve">importante </w:t>
      </w:r>
      <w:r w:rsidR="00C84A6D" w:rsidRPr="0079124F">
        <w:rPr>
          <w:rFonts w:eastAsia="Garamond" w:cs="Garamond"/>
          <w:color w:val="000000"/>
          <w:sz w:val="23"/>
          <w:szCs w:val="23"/>
        </w:rPr>
        <w:t>el estudio de aptitudes, tipo de inteligencia</w:t>
      </w:r>
      <w:r w:rsidR="00BF5E08" w:rsidRPr="0079124F">
        <w:rPr>
          <w:rFonts w:eastAsia="Garamond" w:cs="Garamond"/>
          <w:color w:val="000000"/>
          <w:sz w:val="23"/>
          <w:szCs w:val="23"/>
        </w:rPr>
        <w:t xml:space="preserve">, hábitos de estudio del o la estudiante para tener </w:t>
      </w:r>
      <w:r w:rsidR="00037687" w:rsidRPr="0079124F">
        <w:rPr>
          <w:rFonts w:eastAsia="Garamond" w:cs="Garamond"/>
          <w:color w:val="000000"/>
          <w:sz w:val="23"/>
          <w:szCs w:val="23"/>
        </w:rPr>
        <w:t>resultados más precisos sobre los motivos por los cuales los alumnos obtienen altas o bajas calificaciones.</w:t>
      </w:r>
    </w:p>
    <w:p w14:paraId="4266C249"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36983DA3"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B548CC"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12A9D3B1"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C9EF46"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765637ED"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84C0257"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bookmarkStart w:id="337" w:name="_Toc197264921" w:displacedByCustomXml="next"/>
    <w:bookmarkStart w:id="338" w:name="_Toc197264731" w:displacedByCustomXml="next"/>
    <w:bookmarkStart w:id="339" w:name="_Toc197792035" w:displacedByCustomXml="next"/>
    <w:sdt>
      <w:sdtPr>
        <w:rPr>
          <w:rFonts w:ascii="Times" w:eastAsia="Times" w:hAnsi="Times" w:cs="Times"/>
          <w:b w:val="0"/>
          <w:color w:val="auto"/>
          <w:sz w:val="22"/>
          <w:szCs w:val="22"/>
        </w:rPr>
        <w:id w:val="-2041502188"/>
        <w:docPartObj>
          <w:docPartGallery w:val="Bibliographies"/>
          <w:docPartUnique/>
        </w:docPartObj>
      </w:sdtPr>
      <w:sdtEndPr>
        <w:rPr>
          <w:rFonts w:ascii="Garamond" w:hAnsi="Garamond"/>
        </w:rPr>
      </w:sdtEndPr>
      <w:sdtContent>
        <w:p w14:paraId="7E633FF7" w14:textId="562777B9" w:rsidR="002F5110" w:rsidRPr="0079124F" w:rsidRDefault="002F5110" w:rsidP="009624F1">
          <w:pPr>
            <w:pStyle w:val="Heading1"/>
            <w:ind w:left="0" w:firstLine="0"/>
            <w:jc w:val="both"/>
          </w:pPr>
          <w:r w:rsidRPr="0079124F">
            <w:t>Bibliografía</w:t>
          </w:r>
          <w:bookmarkEnd w:id="339"/>
          <w:bookmarkEnd w:id="338"/>
          <w:bookmarkEnd w:id="337"/>
        </w:p>
        <w:sdt>
          <w:sdtPr>
            <w:id w:val="111145805"/>
            <w:bibliography/>
          </w:sdtPr>
          <w:sdtContent>
            <w:p w14:paraId="4CCA0639" w14:textId="77777777" w:rsidR="00D7571C" w:rsidRDefault="002F5110" w:rsidP="00D7571C">
              <w:pPr>
                <w:pStyle w:val="Bibliography"/>
                <w:ind w:left="720" w:hanging="720"/>
                <w:rPr>
                  <w:noProof/>
                  <w:sz w:val="24"/>
                  <w:szCs w:val="24"/>
                </w:rPr>
              </w:pPr>
              <w:r w:rsidRPr="0079124F">
                <w:fldChar w:fldCharType="begin"/>
              </w:r>
              <w:r w:rsidRPr="0079124F">
                <w:instrText>BIBLIOGRAPHY</w:instrText>
              </w:r>
              <w:r w:rsidRPr="0079124F">
                <w:fldChar w:fldCharType="separate"/>
              </w:r>
              <w:r w:rsidR="00D7571C">
                <w:rPr>
                  <w:noProof/>
                </w:rPr>
                <w:t>Amonzabel, M. A. (5 de March de 2025). Obtenido de Youtube: https://www.youtube.com/live/gImhqTufEMQ</w:t>
              </w:r>
            </w:p>
            <w:p w14:paraId="7D5D9E3B" w14:textId="77777777" w:rsidR="00D7571C" w:rsidRDefault="00D7571C" w:rsidP="00D7571C">
              <w:pPr>
                <w:pStyle w:val="Bibliography"/>
                <w:ind w:left="720" w:hanging="720"/>
                <w:rPr>
                  <w:noProof/>
                </w:rPr>
              </w:pPr>
              <w:r>
                <w:rPr>
                  <w:noProof/>
                </w:rPr>
                <w:t xml:space="preserve">Asamblea legislativa plurinacional. (20 de December de 2010). </w:t>
              </w:r>
              <w:r>
                <w:rPr>
                  <w:i/>
                  <w:iCs/>
                  <w:noProof/>
                </w:rPr>
                <w:t>SEA.</w:t>
              </w:r>
              <w:r>
                <w:rPr>
                  <w:noProof/>
                </w:rPr>
                <w:t xml:space="preserve"> Obtenido de sea.bog.bo: https://sea.gob.bo/digesto/CompendioII/D/28_L_70.pdf</w:t>
              </w:r>
            </w:p>
            <w:p w14:paraId="0B8C425C" w14:textId="77777777" w:rsidR="00D7571C" w:rsidRDefault="00D7571C" w:rsidP="00D7571C">
              <w:pPr>
                <w:pStyle w:val="Bibliography"/>
                <w:ind w:left="720" w:hanging="720"/>
                <w:rPr>
                  <w:noProof/>
                </w:rPr>
              </w:pPr>
              <w:r w:rsidRPr="00D7571C">
                <w:rPr>
                  <w:noProof/>
                  <w:lang w:val="en-GB"/>
                </w:rPr>
                <w:t xml:space="preserve">Binns, M. (26 de Febrary de 2015). </w:t>
              </w:r>
              <w:r w:rsidRPr="00D7571C">
                <w:rPr>
                  <w:i/>
                  <w:iCs/>
                  <w:noProof/>
                  <w:lang w:val="en-GB"/>
                </w:rPr>
                <w:t>borgen project</w:t>
              </w:r>
              <w:r w:rsidRPr="00D7571C">
                <w:rPr>
                  <w:noProof/>
                  <w:lang w:val="en-GB"/>
                </w:rPr>
                <w:t xml:space="preserve">. </w:t>
              </w:r>
              <w:r>
                <w:rPr>
                  <w:noProof/>
                </w:rPr>
                <w:t>Obtenido de borgenproject.org: https://borgenproject.org/top-4-reasons-education-in-boliva-lags/</w:t>
              </w:r>
            </w:p>
            <w:p w14:paraId="1EDA7FE4" w14:textId="77777777" w:rsidR="00D7571C" w:rsidRDefault="00D7571C" w:rsidP="00D7571C">
              <w:pPr>
                <w:pStyle w:val="Bibliography"/>
                <w:ind w:left="720" w:hanging="720"/>
                <w:rPr>
                  <w:noProof/>
                </w:rPr>
              </w:pPr>
              <w:r>
                <w:rPr>
                  <w:noProof/>
                </w:rPr>
                <w:t xml:space="preserve">Bravo, L. C., Bermudez, G. T., &amp; Cardona, A. A. (2021). </w:t>
              </w:r>
              <w:r>
                <w:rPr>
                  <w:i/>
                  <w:iCs/>
                  <w:noProof/>
                </w:rPr>
                <w:t>Machine Learning aplicado al rendimiento académico en educación superior: factores, variables y herramientas.</w:t>
              </w:r>
              <w:r>
                <w:rPr>
                  <w:noProof/>
                </w:rPr>
                <w:t xml:space="preserve"> Ciudad de Mexico: UD Editorial.</w:t>
              </w:r>
            </w:p>
            <w:p w14:paraId="3F6917B5" w14:textId="77777777" w:rsidR="00D7571C" w:rsidRPr="00D7571C" w:rsidRDefault="00D7571C" w:rsidP="00D7571C">
              <w:pPr>
                <w:pStyle w:val="Bibliography"/>
                <w:ind w:left="720" w:hanging="720"/>
                <w:rPr>
                  <w:noProof/>
                  <w:lang w:val="en-GB"/>
                </w:rPr>
              </w:pPr>
              <w:r>
                <w:rPr>
                  <w:noProof/>
                </w:rPr>
                <w:t xml:space="preserve">Breiman, L. (Octuber de 2001). Random forests. </w:t>
              </w:r>
              <w:r w:rsidRPr="00D7571C">
                <w:rPr>
                  <w:noProof/>
                  <w:lang w:val="en-GB"/>
                </w:rPr>
                <w:t xml:space="preserve">Machine Learning. </w:t>
              </w:r>
              <w:r w:rsidRPr="00D7571C">
                <w:rPr>
                  <w:i/>
                  <w:iCs/>
                  <w:noProof/>
                  <w:lang w:val="en-GB"/>
                </w:rPr>
                <w:t>Springer</w:t>
              </w:r>
              <w:r w:rsidRPr="00D7571C">
                <w:rPr>
                  <w:noProof/>
                  <w:lang w:val="en-GB"/>
                </w:rPr>
                <w:t>, págs. 5-32.</w:t>
              </w:r>
            </w:p>
            <w:p w14:paraId="3DBF5857" w14:textId="77777777" w:rsidR="00D7571C" w:rsidRPr="00D7571C" w:rsidRDefault="00D7571C" w:rsidP="00D7571C">
              <w:pPr>
                <w:pStyle w:val="Bibliography"/>
                <w:ind w:left="720" w:hanging="720"/>
                <w:rPr>
                  <w:noProof/>
                  <w:lang w:val="en-GB"/>
                </w:rPr>
              </w:pPr>
              <w:r w:rsidRPr="00D7571C">
                <w:rPr>
                  <w:noProof/>
                  <w:lang w:val="en-GB"/>
                </w:rPr>
                <w:t xml:space="preserve">Brownlee, J. (2021). Random Forest for Machine Learning. </w:t>
              </w:r>
              <w:r w:rsidRPr="00D7571C">
                <w:rPr>
                  <w:i/>
                  <w:iCs/>
                  <w:noProof/>
                  <w:lang w:val="en-GB"/>
                </w:rPr>
                <w:t>Machine Learning Mastery</w:t>
              </w:r>
              <w:r w:rsidRPr="00D7571C">
                <w:rPr>
                  <w:noProof/>
                  <w:lang w:val="en-GB"/>
                </w:rPr>
                <w:t>. Obtenido de https://machinelearningmastery.com</w:t>
              </w:r>
            </w:p>
            <w:p w14:paraId="70ACD66C" w14:textId="77777777" w:rsidR="00D7571C" w:rsidRDefault="00D7571C" w:rsidP="00D7571C">
              <w:pPr>
                <w:pStyle w:val="Bibliography"/>
                <w:ind w:left="720" w:hanging="720"/>
                <w:rPr>
                  <w:noProof/>
                </w:rPr>
              </w:pPr>
              <w:r>
                <w:rPr>
                  <w:noProof/>
                </w:rPr>
                <w:t xml:space="preserve">Castillo Aráuz, D., &amp; Martínez, J. J. (2023). Predicción del rendimiento académico en la UNADECA por medio de sistemas de clasificación. </w:t>
              </w:r>
              <w:r>
                <w:rPr>
                  <w:i/>
                  <w:iCs/>
                  <w:noProof/>
                </w:rPr>
                <w:t>Unaciencia Revista De Estudios E Investigaciones</w:t>
              </w:r>
              <w:r>
                <w:rPr>
                  <w:noProof/>
                </w:rPr>
                <w:t>, 17-35.</w:t>
              </w:r>
            </w:p>
            <w:p w14:paraId="31AADEC0" w14:textId="77777777" w:rsidR="00D7571C" w:rsidRDefault="00D7571C" w:rsidP="00D7571C">
              <w:pPr>
                <w:pStyle w:val="Bibliography"/>
                <w:ind w:left="720" w:hanging="720"/>
                <w:rPr>
                  <w:noProof/>
                </w:rPr>
              </w:pPr>
              <w:r>
                <w:rPr>
                  <w:noProof/>
                </w:rPr>
                <w:t xml:space="preserve">CEPAL. (2020). </w:t>
              </w:r>
              <w:r>
                <w:rPr>
                  <w:i/>
                  <w:iCs/>
                  <w:noProof/>
                </w:rPr>
                <w:t>Panorama social de América Latina 2020.</w:t>
              </w:r>
              <w:r>
                <w:rPr>
                  <w:noProof/>
                </w:rPr>
                <w:t xml:space="preserve"> Comisión Económica para América Latina y el Caribe.</w:t>
              </w:r>
            </w:p>
            <w:p w14:paraId="03304CC9" w14:textId="77777777" w:rsidR="00D7571C" w:rsidRPr="00D7571C" w:rsidRDefault="00D7571C" w:rsidP="00D7571C">
              <w:pPr>
                <w:pStyle w:val="Bibliography"/>
                <w:ind w:left="720" w:hanging="720"/>
                <w:rPr>
                  <w:noProof/>
                  <w:lang w:val="en-GB"/>
                </w:rPr>
              </w:pPr>
              <w:r w:rsidRPr="00D7571C">
                <w:rPr>
                  <w:noProof/>
                  <w:lang w:val="en-GB"/>
                </w:rPr>
                <w:t xml:space="preserve">Chen, T., &amp; Guestrin, C. (2016). XGBoost: A Scalable Tree Boosting System. </w:t>
              </w:r>
              <w:r w:rsidRPr="00D7571C">
                <w:rPr>
                  <w:i/>
                  <w:iCs/>
                  <w:noProof/>
                  <w:lang w:val="en-GB"/>
                </w:rPr>
                <w:t>Association for Computing Machinery</w:t>
              </w:r>
              <w:r w:rsidRPr="00D7571C">
                <w:rPr>
                  <w:noProof/>
                  <w:lang w:val="en-GB"/>
                </w:rPr>
                <w:t>, 785-794.</w:t>
              </w:r>
            </w:p>
            <w:p w14:paraId="6EFE771C" w14:textId="77777777" w:rsidR="00D7571C" w:rsidRDefault="00D7571C" w:rsidP="00D7571C">
              <w:pPr>
                <w:pStyle w:val="Bibliography"/>
                <w:ind w:left="720" w:hanging="720"/>
                <w:rPr>
                  <w:noProof/>
                </w:rPr>
              </w:pPr>
              <w:r w:rsidRPr="00D7571C">
                <w:rPr>
                  <w:noProof/>
                  <w:lang w:val="en-GB"/>
                </w:rPr>
                <w:t xml:space="preserve">Chicco, D., &amp; Jurman, G. (2020). The advantages of the Matthews correlation coefficient (MCC) over F1 score and accuracy in binary classification evaluation. </w:t>
              </w:r>
              <w:r>
                <w:rPr>
                  <w:i/>
                  <w:iCs/>
                  <w:noProof/>
                </w:rPr>
                <w:t>BMC Genomics</w:t>
              </w:r>
              <w:r>
                <w:rPr>
                  <w:noProof/>
                </w:rPr>
                <w:t>, 5-7.</w:t>
              </w:r>
            </w:p>
            <w:p w14:paraId="332C60F1" w14:textId="77777777" w:rsidR="00D7571C" w:rsidRDefault="00D7571C" w:rsidP="00D7571C">
              <w:pPr>
                <w:pStyle w:val="Bibliography"/>
                <w:ind w:left="720" w:hanging="720"/>
                <w:rPr>
                  <w:noProof/>
                </w:rPr>
              </w:pPr>
              <w:r>
                <w:rPr>
                  <w:noProof/>
                </w:rPr>
                <w:t xml:space="preserve">codificandobits. (18 de March de 2025). </w:t>
              </w:r>
              <w:r>
                <w:rPr>
                  <w:i/>
                  <w:iCs/>
                  <w:noProof/>
                </w:rPr>
                <w:t>codificandobits.</w:t>
              </w:r>
              <w:r>
                <w:rPr>
                  <w:noProof/>
                </w:rPr>
                <w:t xml:space="preserve"> Obtenido de codificandobits.com: https://codificandobits.com/blog/maquinas-de-soporte-vectorial/</w:t>
              </w:r>
            </w:p>
            <w:p w14:paraId="488FBA05" w14:textId="77777777" w:rsidR="00D7571C" w:rsidRDefault="00D7571C" w:rsidP="00D7571C">
              <w:pPr>
                <w:pStyle w:val="Bibliography"/>
                <w:ind w:left="720" w:hanging="720"/>
                <w:rPr>
                  <w:noProof/>
                </w:rPr>
              </w:pPr>
              <w:r>
                <w:rPr>
                  <w:noProof/>
                </w:rPr>
                <w:t xml:space="preserve">Contreras Bravo, L. E., Tarazona Bermúdez, G. M., Alemán Cardona, A. P., Ruiz Vanegas, J. E., Hernández Arcila, B. H., Garzón Trujillo, D., . . . Ángel Cifuentes, M. (2023). </w:t>
              </w:r>
              <w:r>
                <w:rPr>
                  <w:i/>
                  <w:iCs/>
                  <w:noProof/>
                </w:rPr>
                <w:t>Machine Learning aplicado al rendimiento académico en educación superior: factores, variables y herramientas.</w:t>
              </w:r>
              <w:r>
                <w:rPr>
                  <w:noProof/>
                </w:rPr>
                <w:t xml:space="preserve"> Bogotá: UD Editorial.</w:t>
              </w:r>
            </w:p>
            <w:p w14:paraId="4CE01BB2" w14:textId="77777777" w:rsidR="00D7571C" w:rsidRDefault="00D7571C" w:rsidP="00D7571C">
              <w:pPr>
                <w:pStyle w:val="Bibliography"/>
                <w:ind w:left="720" w:hanging="720"/>
                <w:rPr>
                  <w:noProof/>
                </w:rPr>
              </w:pPr>
              <w:r>
                <w:rPr>
                  <w:noProof/>
                </w:rPr>
                <w:t xml:space="preserve">Cornejo, J. (2022). ¿Cuál es la nota minima para pasar el año en Bolivia? </w:t>
              </w:r>
              <w:r>
                <w:rPr>
                  <w:i/>
                  <w:iCs/>
                  <w:noProof/>
                </w:rPr>
                <w:t>todosloshechos.es</w:t>
              </w:r>
              <w:r>
                <w:rPr>
                  <w:noProof/>
                </w:rPr>
                <w:t>, https://todosloshechos.es/cual-es-la-nota-minima-para-pasar-de-ano-en-bolivia.</w:t>
              </w:r>
            </w:p>
            <w:p w14:paraId="4C935940" w14:textId="77777777" w:rsidR="00D7571C" w:rsidRPr="00D7571C" w:rsidRDefault="00D7571C" w:rsidP="00D7571C">
              <w:pPr>
                <w:pStyle w:val="Bibliography"/>
                <w:ind w:left="720" w:hanging="720"/>
                <w:rPr>
                  <w:noProof/>
                  <w:lang w:val="en-GB"/>
                </w:rPr>
              </w:pPr>
              <w:r w:rsidRPr="00D7571C">
                <w:rPr>
                  <w:noProof/>
                  <w:lang w:val="en-GB"/>
                </w:rPr>
                <w:t xml:space="preserve">Cortes, C., &amp; Vapnik, V. (1995). Support-vector networks. Machine Learning. </w:t>
              </w:r>
              <w:r w:rsidRPr="00D7571C">
                <w:rPr>
                  <w:i/>
                  <w:iCs/>
                  <w:noProof/>
                  <w:lang w:val="en-GB"/>
                </w:rPr>
                <w:t>Springer</w:t>
              </w:r>
              <w:r w:rsidRPr="00D7571C">
                <w:rPr>
                  <w:noProof/>
                  <w:lang w:val="en-GB"/>
                </w:rPr>
                <w:t>, 273-297.</w:t>
              </w:r>
            </w:p>
            <w:p w14:paraId="4BD3C112" w14:textId="77777777" w:rsidR="00D7571C" w:rsidRDefault="00D7571C" w:rsidP="00D7571C">
              <w:pPr>
                <w:pStyle w:val="Bibliography"/>
                <w:ind w:left="720" w:hanging="720"/>
                <w:rPr>
                  <w:noProof/>
                </w:rPr>
              </w:pPr>
              <w:r w:rsidRPr="00D7571C">
                <w:rPr>
                  <w:noProof/>
                  <w:lang w:val="en-GB"/>
                </w:rPr>
                <w:t xml:space="preserve">Duc, T. L., Leiva, R. G., Casari, P., &amp; Östberg, P.-O. (13 de September de 2019). </w:t>
              </w:r>
              <w:r w:rsidRPr="00D7571C">
                <w:rPr>
                  <w:i/>
                  <w:iCs/>
                  <w:noProof/>
                  <w:lang w:val="en-GB"/>
                </w:rPr>
                <w:t>Machine Learning Methods for Reliable Resource Provisioning in Edge-Cloud Computing: A Survey.</w:t>
              </w:r>
              <w:r w:rsidRPr="00D7571C">
                <w:rPr>
                  <w:noProof/>
                  <w:lang w:val="en-GB"/>
                </w:rPr>
                <w:t xml:space="preserve"> </w:t>
              </w:r>
              <w:r>
                <w:rPr>
                  <w:noProof/>
                </w:rPr>
                <w:t>Obtenido de dl.acm.org: https://dl.acm.org/doi/10.1145/3341145</w:t>
              </w:r>
            </w:p>
            <w:p w14:paraId="15A29AB2" w14:textId="77777777" w:rsidR="00D7571C" w:rsidRDefault="00D7571C" w:rsidP="00D7571C">
              <w:pPr>
                <w:pStyle w:val="Bibliography"/>
                <w:ind w:left="720" w:hanging="720"/>
                <w:rPr>
                  <w:noProof/>
                </w:rPr>
              </w:pPr>
              <w:r>
                <w:rPr>
                  <w:noProof/>
                </w:rPr>
                <w:t xml:space="preserve">educabolivia. (31 de March de 2025). </w:t>
              </w:r>
              <w:r>
                <w:rPr>
                  <w:i/>
                  <w:iCs/>
                  <w:noProof/>
                </w:rPr>
                <w:t>educabolivia.com</w:t>
              </w:r>
              <w:r>
                <w:rPr>
                  <w:noProof/>
                </w:rPr>
                <w:t>. Obtenido de https://educabolivia.com: https://educabolivia.com/geografia/ubicacion-y-extension-territorial-de-bolivia/</w:t>
              </w:r>
            </w:p>
            <w:p w14:paraId="1A155943" w14:textId="77777777" w:rsidR="00D7571C" w:rsidRPr="00D7571C" w:rsidRDefault="00D7571C" w:rsidP="00D7571C">
              <w:pPr>
                <w:pStyle w:val="Bibliography"/>
                <w:ind w:left="720" w:hanging="720"/>
                <w:rPr>
                  <w:noProof/>
                  <w:lang w:val="en-GB"/>
                </w:rPr>
              </w:pPr>
              <w:r w:rsidRPr="00D7571C">
                <w:rPr>
                  <w:noProof/>
                  <w:lang w:val="en-GB"/>
                </w:rPr>
                <w:t xml:space="preserve">Fix, E., &amp; J. L. Hodges, J. (1951). Discriminatory Analysis. Nonparametric Discrimination: Consistency Properties. </w:t>
              </w:r>
              <w:r w:rsidRPr="00D7571C">
                <w:rPr>
                  <w:i/>
                  <w:iCs/>
                  <w:noProof/>
                  <w:lang w:val="en-GB"/>
                </w:rPr>
                <w:t>JSTOR</w:t>
              </w:r>
              <w:r w:rsidRPr="00D7571C">
                <w:rPr>
                  <w:noProof/>
                  <w:lang w:val="en-GB"/>
                </w:rPr>
                <w:t>, 238-247.</w:t>
              </w:r>
            </w:p>
            <w:p w14:paraId="400E1477" w14:textId="77777777" w:rsidR="00D7571C" w:rsidRDefault="00D7571C" w:rsidP="00D7571C">
              <w:pPr>
                <w:pStyle w:val="Bibliography"/>
                <w:ind w:left="720" w:hanging="720"/>
                <w:rPr>
                  <w:noProof/>
                </w:rPr>
              </w:pPr>
              <w:r w:rsidRPr="00D7571C">
                <w:rPr>
                  <w:noProof/>
                  <w:lang w:val="en-GB"/>
                </w:rPr>
                <w:t xml:space="preserve">Friedman, J. H. (2001). Greedy function approximation: A gradient boosting machine. </w:t>
              </w:r>
              <w:r>
                <w:rPr>
                  <w:i/>
                  <w:iCs/>
                  <w:noProof/>
                </w:rPr>
                <w:t>Annals of Statistics</w:t>
              </w:r>
              <w:r>
                <w:rPr>
                  <w:noProof/>
                </w:rPr>
                <w:t>, 1189-1232.</w:t>
              </w:r>
            </w:p>
            <w:p w14:paraId="7733EAC0" w14:textId="77777777" w:rsidR="00D7571C" w:rsidRDefault="00D7571C" w:rsidP="00D7571C">
              <w:pPr>
                <w:pStyle w:val="Bibliography"/>
                <w:ind w:left="720" w:hanging="720"/>
                <w:rPr>
                  <w:noProof/>
                </w:rPr>
              </w:pPr>
              <w:r>
                <w:rPr>
                  <w:noProof/>
                </w:rPr>
                <w:t xml:space="preserve">Fromero, R. e. (2021). Factores socioeconómicos que influyen en el rendimiento académico en zonas rurales. </w:t>
              </w:r>
              <w:r>
                <w:rPr>
                  <w:i/>
                  <w:iCs/>
                  <w:noProof/>
                </w:rPr>
                <w:t>Universidad Nacional Abierta y a Distancia</w:t>
              </w:r>
              <w:r>
                <w:rPr>
                  <w:noProof/>
                </w:rPr>
                <w:t>.</w:t>
              </w:r>
            </w:p>
            <w:p w14:paraId="1DC1B992" w14:textId="77777777" w:rsidR="00D7571C" w:rsidRDefault="00D7571C" w:rsidP="00D7571C">
              <w:pPr>
                <w:pStyle w:val="Bibliography"/>
                <w:ind w:left="720" w:hanging="720"/>
                <w:rPr>
                  <w:noProof/>
                </w:rPr>
              </w:pPr>
              <w:r>
                <w:rPr>
                  <w:noProof/>
                </w:rPr>
                <w:lastRenderedPageBreak/>
                <w:t xml:space="preserve">geeksforgeeks. (16 de January de 2025). </w:t>
              </w:r>
              <w:r>
                <w:rPr>
                  <w:i/>
                  <w:iCs/>
                  <w:noProof/>
                </w:rPr>
                <w:t>geeksforgeeks</w:t>
              </w:r>
              <w:r>
                <w:rPr>
                  <w:noProof/>
                </w:rPr>
                <w:t>. Obtenido de geeksforgeeks.org: https://www.geeksforgeeks.org/random-forest-algorithm-in-machine-learning/</w:t>
              </w:r>
            </w:p>
            <w:p w14:paraId="2BF8C638" w14:textId="77777777" w:rsidR="00D7571C" w:rsidRDefault="00D7571C" w:rsidP="00D7571C">
              <w:pPr>
                <w:pStyle w:val="Bibliography"/>
                <w:ind w:left="720" w:hanging="720"/>
                <w:rPr>
                  <w:noProof/>
                </w:rPr>
              </w:pPr>
              <w:r w:rsidRPr="00D7571C">
                <w:rPr>
                  <w:noProof/>
                  <w:lang w:val="en-GB"/>
                </w:rPr>
                <w:t xml:space="preserve">Global Education Monitoring Report Team. (2017). </w:t>
              </w:r>
              <w:r w:rsidRPr="00D7571C">
                <w:rPr>
                  <w:i/>
                  <w:iCs/>
                  <w:noProof/>
                  <w:lang w:val="en-GB"/>
                </w:rPr>
                <w:t>Accountability in education: meeting our commitments; Global education monitoring report, 2017/8.</w:t>
              </w:r>
              <w:r w:rsidRPr="00D7571C">
                <w:rPr>
                  <w:noProof/>
                  <w:lang w:val="en-GB"/>
                </w:rPr>
                <w:t xml:space="preserve"> </w:t>
              </w:r>
              <w:r>
                <w:rPr>
                  <w:noProof/>
                </w:rPr>
                <w:t>UNESCO.</w:t>
              </w:r>
            </w:p>
            <w:p w14:paraId="01D92452" w14:textId="77777777" w:rsidR="00D7571C" w:rsidRDefault="00D7571C" w:rsidP="00D7571C">
              <w:pPr>
                <w:pStyle w:val="Bibliography"/>
                <w:ind w:left="720" w:hanging="720"/>
                <w:rPr>
                  <w:noProof/>
                </w:rPr>
              </w:pPr>
              <w:r>
                <w:rPr>
                  <w:noProof/>
                </w:rPr>
                <w:t xml:space="preserve">González, J. (2020). El rendimiento académico y sus factores asociados en educación básica y media. </w:t>
              </w:r>
              <w:r>
                <w:rPr>
                  <w:i/>
                  <w:iCs/>
                  <w:noProof/>
                </w:rPr>
                <w:t>Revista de Educación y Sociedad</w:t>
              </w:r>
              <w:r>
                <w:rPr>
                  <w:noProof/>
                </w:rPr>
                <w:t>, 45-60.</w:t>
              </w:r>
            </w:p>
            <w:p w14:paraId="02530654" w14:textId="77777777" w:rsidR="00D7571C" w:rsidRDefault="00D7571C" w:rsidP="00D7571C">
              <w:pPr>
                <w:pStyle w:val="Bibliography"/>
                <w:ind w:left="720" w:hanging="720"/>
                <w:rPr>
                  <w:noProof/>
                </w:rPr>
              </w:pPr>
              <w:r>
                <w:rPr>
                  <w:noProof/>
                </w:rPr>
                <w:t xml:space="preserve">Gutierrez, B. (2022). Reflexiones e ideas para mejorar la Calidad Educativa en Bolivia, desde la Evaluación ERCE 2019. </w:t>
              </w:r>
              <w:r>
                <w:rPr>
                  <w:i/>
                  <w:iCs/>
                  <w:noProof/>
                </w:rPr>
                <w:t>Simbiosis</w:t>
              </w:r>
              <w:r>
                <w:rPr>
                  <w:noProof/>
                </w:rPr>
                <w:t>, 33-44. Obtenido de https://doi.org/10.59993/simbiosis.v2i4.19</w:t>
              </w:r>
            </w:p>
            <w:p w14:paraId="46268242" w14:textId="77777777" w:rsidR="00D7571C" w:rsidRPr="00D7571C" w:rsidRDefault="00D7571C" w:rsidP="00D7571C">
              <w:pPr>
                <w:pStyle w:val="Bibliography"/>
                <w:ind w:left="720" w:hanging="720"/>
                <w:rPr>
                  <w:noProof/>
                  <w:lang w:val="en-GB"/>
                </w:rPr>
              </w:pPr>
              <w:r>
                <w:rPr>
                  <w:noProof/>
                </w:rPr>
                <w:t xml:space="preserve">Hastie, T., Tibshirani, R., &amp; Friedman, J. (2009). </w:t>
              </w:r>
              <w:r w:rsidRPr="00D7571C">
                <w:rPr>
                  <w:noProof/>
                  <w:lang w:val="en-GB"/>
                </w:rPr>
                <w:t xml:space="preserve">The elements of statistical learning: Data mining, inference, and prediction (2nd ed.). </w:t>
              </w:r>
              <w:r w:rsidRPr="00D7571C">
                <w:rPr>
                  <w:i/>
                  <w:iCs/>
                  <w:noProof/>
                  <w:lang w:val="en-GB"/>
                </w:rPr>
                <w:t>Springer</w:t>
              </w:r>
              <w:r w:rsidRPr="00D7571C">
                <w:rPr>
                  <w:noProof/>
                  <w:lang w:val="en-GB"/>
                </w:rPr>
                <w:t>.</w:t>
              </w:r>
            </w:p>
            <w:p w14:paraId="4E60023A" w14:textId="77777777" w:rsidR="00D7571C" w:rsidRDefault="00D7571C" w:rsidP="00D7571C">
              <w:pPr>
                <w:pStyle w:val="Bibliography"/>
                <w:ind w:left="720" w:hanging="720"/>
                <w:rPr>
                  <w:noProof/>
                </w:rPr>
              </w:pPr>
              <w:r w:rsidRPr="00D7571C">
                <w:rPr>
                  <w:noProof/>
                  <w:lang w:val="en-GB"/>
                </w:rPr>
                <w:t xml:space="preserve">Hunter, J. D. (2007). Matplotlib: A 2D Graphics Environment. En J. D. Hunter, </w:t>
              </w:r>
              <w:r w:rsidRPr="00D7571C">
                <w:rPr>
                  <w:i/>
                  <w:iCs/>
                  <w:noProof/>
                  <w:lang w:val="en-GB"/>
                </w:rPr>
                <w:t>Matplotlib: A 2D Graphics Environment</w:t>
              </w:r>
              <w:r w:rsidRPr="00D7571C">
                <w:rPr>
                  <w:noProof/>
                  <w:lang w:val="en-GB"/>
                </w:rPr>
                <w:t xml:space="preserve"> (págs. </w:t>
              </w:r>
              <w:r>
                <w:rPr>
                  <w:noProof/>
                </w:rPr>
                <w:t>90-95). IEEE.</w:t>
              </w:r>
            </w:p>
            <w:p w14:paraId="54423E9D" w14:textId="77777777" w:rsidR="00D7571C" w:rsidRDefault="00D7571C" w:rsidP="00D7571C">
              <w:pPr>
                <w:pStyle w:val="Bibliography"/>
                <w:ind w:left="720" w:hanging="720"/>
                <w:rPr>
                  <w:noProof/>
                </w:rPr>
              </w:pPr>
              <w:r>
                <w:rPr>
                  <w:noProof/>
                </w:rPr>
                <w:t xml:space="preserve">Ibm. (14 de March de 2025). </w:t>
              </w:r>
              <w:r>
                <w:rPr>
                  <w:i/>
                  <w:iCs/>
                  <w:noProof/>
                </w:rPr>
                <w:t>ibm</w:t>
              </w:r>
              <w:r>
                <w:rPr>
                  <w:noProof/>
                </w:rPr>
                <w:t>. Obtenido de ibm.com: https://www.ibm.com/es-es/topics/supervised-learning</w:t>
              </w:r>
            </w:p>
            <w:p w14:paraId="0C68FB2F" w14:textId="77777777" w:rsidR="00D7571C" w:rsidRDefault="00D7571C" w:rsidP="00D7571C">
              <w:pPr>
                <w:pStyle w:val="Bibliography"/>
                <w:ind w:left="720" w:hanging="720"/>
                <w:rPr>
                  <w:noProof/>
                </w:rPr>
              </w:pPr>
              <w:r>
                <w:rPr>
                  <w:noProof/>
                </w:rPr>
                <w:t xml:space="preserve">Ibm. (15 de March de 2025). </w:t>
              </w:r>
              <w:r>
                <w:rPr>
                  <w:i/>
                  <w:iCs/>
                  <w:noProof/>
                </w:rPr>
                <w:t>ibm-topics</w:t>
              </w:r>
              <w:r>
                <w:rPr>
                  <w:noProof/>
                </w:rPr>
                <w:t>. Obtenido de ibm.com: https://www.ibm.com/es-es/topics/logistic-regression</w:t>
              </w:r>
            </w:p>
            <w:p w14:paraId="3278EE00" w14:textId="77777777" w:rsidR="00D7571C" w:rsidRDefault="00D7571C" w:rsidP="00D7571C">
              <w:pPr>
                <w:pStyle w:val="Bibliography"/>
                <w:ind w:left="720" w:hanging="720"/>
                <w:rPr>
                  <w:noProof/>
                </w:rPr>
              </w:pPr>
              <w:r>
                <w:rPr>
                  <w:noProof/>
                </w:rPr>
                <w:t xml:space="preserve">Improvitz. (6 de September de 2024). </w:t>
              </w:r>
              <w:r>
                <w:rPr>
                  <w:i/>
                  <w:iCs/>
                  <w:noProof/>
                </w:rPr>
                <w:t>improvitz</w:t>
              </w:r>
              <w:r>
                <w:rPr>
                  <w:noProof/>
                </w:rPr>
                <w:t>. Obtenido de improvitz.com: https://improvitz.com/machine-learning-y-la-optimizacion-de-procesos-una-guia-completa-para-mejorar-la-eficiencia-operativa/</w:t>
              </w:r>
            </w:p>
            <w:p w14:paraId="644F4B1E" w14:textId="77777777" w:rsidR="00D7571C" w:rsidRDefault="00D7571C" w:rsidP="00D7571C">
              <w:pPr>
                <w:pStyle w:val="Bibliography"/>
                <w:ind w:left="720" w:hanging="720"/>
                <w:rPr>
                  <w:noProof/>
                </w:rPr>
              </w:pPr>
              <w:r>
                <w:rPr>
                  <w:noProof/>
                </w:rPr>
                <w:t xml:space="preserve">INE. (29 de August de 2024). </w:t>
              </w:r>
              <w:r>
                <w:rPr>
                  <w:i/>
                  <w:iCs/>
                  <w:noProof/>
                </w:rPr>
                <w:t>censo.ine</w:t>
              </w:r>
              <w:r>
                <w:rPr>
                  <w:noProof/>
                </w:rPr>
                <w:t>. Obtenido de https://censo.ine.gob.bo: https://censo.ine.gob.bo/somos-11-312-620-bolivianos-y-santa-cruz-es-el-departamento-que-mas-crecio-y-mas-poblado/</w:t>
              </w:r>
            </w:p>
            <w:p w14:paraId="5101A4ED" w14:textId="77777777" w:rsidR="00D7571C" w:rsidRPr="00D7571C" w:rsidRDefault="00D7571C" w:rsidP="00D7571C">
              <w:pPr>
                <w:pStyle w:val="Bibliography"/>
                <w:ind w:left="720" w:hanging="720"/>
                <w:rPr>
                  <w:noProof/>
                  <w:lang w:val="en-GB"/>
                </w:rPr>
              </w:pPr>
              <w:r w:rsidRPr="00D7571C">
                <w:rPr>
                  <w:noProof/>
                  <w:lang w:val="en-GB"/>
                </w:rPr>
                <w:t xml:space="preserve">Kaplan, S., &amp; Garrick, J. (1981). On The Quantitative Definition of Risk. </w:t>
              </w:r>
              <w:r w:rsidRPr="00D7571C">
                <w:rPr>
                  <w:i/>
                  <w:iCs/>
                  <w:noProof/>
                  <w:lang w:val="en-GB"/>
                </w:rPr>
                <w:t>Risk Analysis</w:t>
              </w:r>
              <w:r w:rsidRPr="00D7571C">
                <w:rPr>
                  <w:noProof/>
                  <w:lang w:val="en-GB"/>
                </w:rPr>
                <w:t>, 11-27.</w:t>
              </w:r>
            </w:p>
            <w:p w14:paraId="4720E892" w14:textId="77777777" w:rsidR="00D7571C" w:rsidRPr="00D7571C" w:rsidRDefault="00D7571C" w:rsidP="00D7571C">
              <w:pPr>
                <w:pStyle w:val="Bibliography"/>
                <w:ind w:left="720" w:hanging="720"/>
                <w:rPr>
                  <w:noProof/>
                  <w:lang w:val="en-GB"/>
                </w:rPr>
              </w:pPr>
              <w:r w:rsidRPr="00D7571C">
                <w:rPr>
                  <w:noProof/>
                  <w:lang w:val="en-GB"/>
                </w:rPr>
                <w:t xml:space="preserve">Ke, G., Meng, Q., Finley, T., Wang, T., Chen, W., Ma, W., . . . Liu, T.-Y. (2017). LightGBM: A highly efficient gradient boosting decision tree. Advances in Neural Information Processing Systems. </w:t>
              </w:r>
              <w:r w:rsidRPr="00D7571C">
                <w:rPr>
                  <w:i/>
                  <w:iCs/>
                  <w:noProof/>
                  <w:lang w:val="en-GB"/>
                </w:rPr>
                <w:t>NeurlPS</w:t>
              </w:r>
              <w:r w:rsidRPr="00D7571C">
                <w:rPr>
                  <w:noProof/>
                  <w:lang w:val="en-GB"/>
                </w:rPr>
                <w:t>, 30-32.</w:t>
              </w:r>
            </w:p>
            <w:p w14:paraId="54870606" w14:textId="77777777" w:rsidR="00D7571C" w:rsidRDefault="00D7571C" w:rsidP="00D7571C">
              <w:pPr>
                <w:pStyle w:val="Bibliography"/>
                <w:ind w:left="720" w:hanging="720"/>
                <w:rPr>
                  <w:noProof/>
                </w:rPr>
              </w:pPr>
              <w:r w:rsidRPr="00D7571C">
                <w:rPr>
                  <w:noProof/>
                  <w:lang w:val="en-GB"/>
                </w:rPr>
                <w:t xml:space="preserve">Kichiuhua. (13 de Noviembre de 2024). </w:t>
              </w:r>
              <w:r>
                <w:rPr>
                  <w:i/>
                  <w:iCs/>
                  <w:noProof/>
                </w:rPr>
                <w:t>Kichiuhua</w:t>
              </w:r>
              <w:r>
                <w:rPr>
                  <w:noProof/>
                </w:rPr>
                <w:t>. Obtenido de https://www.kichihua.com/importancia-de-las-calificaciones/</w:t>
              </w:r>
            </w:p>
            <w:p w14:paraId="5AFEFDFA" w14:textId="77777777" w:rsidR="00D7571C" w:rsidRDefault="00D7571C" w:rsidP="00D7571C">
              <w:pPr>
                <w:pStyle w:val="Bibliography"/>
                <w:ind w:left="720" w:hanging="720"/>
                <w:rPr>
                  <w:noProof/>
                </w:rPr>
              </w:pPr>
              <w:r>
                <w:rPr>
                  <w:noProof/>
                </w:rPr>
                <w:t xml:space="preserve">Kowalczyk, A. (18 de March de 2025). </w:t>
              </w:r>
              <w:r>
                <w:rPr>
                  <w:i/>
                  <w:iCs/>
                  <w:noProof/>
                </w:rPr>
                <w:t>syncfusion.</w:t>
              </w:r>
              <w:r>
                <w:rPr>
                  <w:noProof/>
                </w:rPr>
                <w:t xml:space="preserve"> Obtenido de syncfusion.com: https://www.syncfusion.com/succinctly-free-ebooks/support-vector-machines-succinctly/introduction</w:t>
              </w:r>
            </w:p>
            <w:p w14:paraId="03624BF2" w14:textId="77777777" w:rsidR="00D7571C" w:rsidRDefault="00D7571C" w:rsidP="00D7571C">
              <w:pPr>
                <w:pStyle w:val="Bibliography"/>
                <w:ind w:left="720" w:hanging="720"/>
                <w:rPr>
                  <w:noProof/>
                </w:rPr>
              </w:pPr>
              <w:r>
                <w:rPr>
                  <w:noProof/>
                </w:rPr>
                <w:t xml:space="preserve">Laime, M. W. (2024). </w:t>
              </w:r>
              <w:r>
                <w:rPr>
                  <w:i/>
                  <w:iCs/>
                  <w:noProof/>
                </w:rPr>
                <w:t>ddigital.</w:t>
              </w:r>
              <w:r>
                <w:rPr>
                  <w:noProof/>
                </w:rPr>
                <w:t xml:space="preserve"> Obtenido de ddigital.umss.edu: http://ddigital.umss.edu/bitstream/123456789/43657/1/MONOGRAFIA_LOPEZ%20LAIME%20MAYA%20WARA.pdf</w:t>
              </w:r>
            </w:p>
            <w:p w14:paraId="6D083A82" w14:textId="77777777" w:rsidR="00D7571C" w:rsidRDefault="00D7571C" w:rsidP="00D7571C">
              <w:pPr>
                <w:pStyle w:val="Bibliography"/>
                <w:ind w:left="720" w:hanging="720"/>
                <w:rPr>
                  <w:noProof/>
                </w:rPr>
              </w:pPr>
              <w:r>
                <w:rPr>
                  <w:noProof/>
                </w:rPr>
                <w:t xml:space="preserve">Libros del ministerio de educación. (26 de Enero de 2023). </w:t>
              </w:r>
              <w:r>
                <w:rPr>
                  <w:i/>
                  <w:iCs/>
                  <w:noProof/>
                </w:rPr>
                <w:t>La importancia de la educación en Bolivia</w:t>
              </w:r>
              <w:r>
                <w:rPr>
                  <w:noProof/>
                </w:rPr>
                <w:t>. Obtenido de librosdelministeriodeeducacion.com: https://librosdelministeriodeeducacion.com/blog/importancia-educacion-bolivia/</w:t>
              </w:r>
            </w:p>
            <w:p w14:paraId="6FB984E2" w14:textId="77777777" w:rsidR="00D7571C" w:rsidRDefault="00D7571C" w:rsidP="00D7571C">
              <w:pPr>
                <w:pStyle w:val="Bibliography"/>
                <w:ind w:left="720" w:hanging="720"/>
                <w:rPr>
                  <w:noProof/>
                </w:rPr>
              </w:pPr>
              <w:r>
                <w:rPr>
                  <w:noProof/>
                </w:rPr>
                <w:t xml:space="preserve">López, D. E. (2022). Aplicación de modelos de aprendizaje automático en la predicción del rendimiento académico estudiantil. </w:t>
              </w:r>
              <w:r>
                <w:rPr>
                  <w:i/>
                  <w:iCs/>
                  <w:noProof/>
                </w:rPr>
                <w:t>Universidad Técnica de Ambato</w:t>
              </w:r>
              <w:r>
                <w:rPr>
                  <w:noProof/>
                </w:rPr>
                <w:t>.</w:t>
              </w:r>
            </w:p>
            <w:p w14:paraId="3B2BD574" w14:textId="77777777" w:rsidR="00D7571C" w:rsidRDefault="00D7571C" w:rsidP="00D7571C">
              <w:pPr>
                <w:pStyle w:val="Bibliography"/>
                <w:ind w:left="720" w:hanging="720"/>
                <w:rPr>
                  <w:noProof/>
                </w:rPr>
              </w:pPr>
              <w:r>
                <w:rPr>
                  <w:noProof/>
                </w:rPr>
                <w:t xml:space="preserve">Los tiempos. (2021). Según ranking de la Unesco, Bolivia ocupa los últimos lugares de América Latina en calidad educativa. </w:t>
              </w:r>
              <w:r>
                <w:rPr>
                  <w:i/>
                  <w:iCs/>
                  <w:noProof/>
                </w:rPr>
                <w:t>Los tiempos</w:t>
              </w:r>
              <w:r>
                <w:rPr>
                  <w:noProof/>
                </w:rPr>
                <w:t>, 1.</w:t>
              </w:r>
            </w:p>
            <w:p w14:paraId="1BA886A7" w14:textId="77777777" w:rsidR="00D7571C" w:rsidRDefault="00D7571C" w:rsidP="00D7571C">
              <w:pPr>
                <w:pStyle w:val="Bibliography"/>
                <w:ind w:left="720" w:hanging="720"/>
                <w:rPr>
                  <w:noProof/>
                </w:rPr>
              </w:pPr>
              <w:r>
                <w:rPr>
                  <w:noProof/>
                </w:rPr>
                <w:lastRenderedPageBreak/>
                <w:t xml:space="preserve">Malkya, T. (4 de Octubre de 2020). A una década de la Ley Avelino Siñani, cuatro debilidades en la educación resaltan bajo la lupa. </w:t>
              </w:r>
              <w:r>
                <w:rPr>
                  <w:i/>
                  <w:iCs/>
                  <w:noProof/>
                </w:rPr>
                <w:t>la pública</w:t>
              </w:r>
              <w:r>
                <w:rPr>
                  <w:noProof/>
                </w:rPr>
                <w:t>.</w:t>
              </w:r>
            </w:p>
            <w:p w14:paraId="2B428165" w14:textId="77777777" w:rsidR="00D7571C" w:rsidRDefault="00D7571C" w:rsidP="00D7571C">
              <w:pPr>
                <w:pStyle w:val="Bibliography"/>
                <w:ind w:left="720" w:hanging="720"/>
                <w:rPr>
                  <w:noProof/>
                </w:rPr>
              </w:pPr>
              <w:r>
                <w:rPr>
                  <w:noProof/>
                </w:rPr>
                <w:t xml:space="preserve">Marquez Vera, C. (2015). </w:t>
              </w:r>
              <w:r>
                <w:rPr>
                  <w:i/>
                  <w:iCs/>
                  <w:noProof/>
                </w:rPr>
                <w:t>Predicción del fracaso y abandono escolar mediante técnica de minería.</w:t>
              </w:r>
              <w:r>
                <w:rPr>
                  <w:noProof/>
                </w:rPr>
                <w:t xml:space="preserve"> Córdoba: Servicio de Publicaciones de la Universidad de Córdoba.</w:t>
              </w:r>
            </w:p>
            <w:p w14:paraId="316AD988" w14:textId="77777777" w:rsidR="00D7571C" w:rsidRDefault="00D7571C" w:rsidP="00D7571C">
              <w:pPr>
                <w:pStyle w:val="Bibliography"/>
                <w:ind w:left="720" w:hanging="720"/>
                <w:rPr>
                  <w:noProof/>
                </w:rPr>
              </w:pPr>
              <w:r>
                <w:rPr>
                  <w:noProof/>
                </w:rPr>
                <w:t xml:space="preserve">Mckinney, W. (2012). </w:t>
              </w:r>
              <w:r w:rsidRPr="00D7571C">
                <w:rPr>
                  <w:noProof/>
                  <w:lang w:val="en-GB"/>
                </w:rPr>
                <w:t xml:space="preserve">Data Structures for Statistical Computing in Python. En W. Mckinney, </w:t>
              </w:r>
              <w:r w:rsidRPr="00D7571C">
                <w:rPr>
                  <w:i/>
                  <w:iCs/>
                  <w:noProof/>
                  <w:lang w:val="en-GB"/>
                </w:rPr>
                <w:t>Proceedings of the 9th Python in Science Conference</w:t>
              </w:r>
              <w:r w:rsidRPr="00D7571C">
                <w:rPr>
                  <w:noProof/>
                  <w:lang w:val="en-GB"/>
                </w:rPr>
                <w:t xml:space="preserve"> (págs. </w:t>
              </w:r>
              <w:r>
                <w:rPr>
                  <w:noProof/>
                </w:rPr>
                <w:t>51-56). IEEE.</w:t>
              </w:r>
            </w:p>
            <w:p w14:paraId="6B280813" w14:textId="77777777" w:rsidR="00D7571C" w:rsidRPr="00D7571C" w:rsidRDefault="00D7571C" w:rsidP="00D7571C">
              <w:pPr>
                <w:pStyle w:val="Bibliography"/>
                <w:ind w:left="720" w:hanging="720"/>
                <w:rPr>
                  <w:noProof/>
                  <w:lang w:val="en-GB"/>
                </w:rPr>
              </w:pPr>
              <w:r>
                <w:rPr>
                  <w:noProof/>
                </w:rPr>
                <w:t xml:space="preserve">McNamara, D. S., Allen, K, L., Crossley, S. A., Dascalu, M., &amp; Perret, C. A. (2017). </w:t>
              </w:r>
              <w:r w:rsidRPr="00D7571C">
                <w:rPr>
                  <w:noProof/>
                  <w:lang w:val="en-GB"/>
                </w:rPr>
                <w:t xml:space="preserve">Chaper 8. En D. S. McNamara, Allen, L. K, S. A. Crossley, M. Dascalu, &amp; C. A. Perret, </w:t>
              </w:r>
              <w:r w:rsidRPr="00D7571C">
                <w:rPr>
                  <w:i/>
                  <w:iCs/>
                  <w:noProof/>
                  <w:lang w:val="en-GB"/>
                </w:rPr>
                <w:t>Handbook of Learning Analytics</w:t>
              </w:r>
              <w:r w:rsidRPr="00D7571C">
                <w:rPr>
                  <w:noProof/>
                  <w:lang w:val="en-GB"/>
                </w:rPr>
                <w:t xml:space="preserve"> (págs. 93-104). Society for Learning Analytics Research.</w:t>
              </w:r>
            </w:p>
            <w:p w14:paraId="79CAC0A7" w14:textId="77777777" w:rsidR="00D7571C" w:rsidRDefault="00D7571C" w:rsidP="00D7571C">
              <w:pPr>
                <w:pStyle w:val="Bibliography"/>
                <w:ind w:left="720" w:hanging="720"/>
                <w:rPr>
                  <w:noProof/>
                </w:rPr>
              </w:pPr>
              <w:r w:rsidRPr="00D7571C">
                <w:rPr>
                  <w:noProof/>
                  <w:lang w:val="en-GB"/>
                </w:rPr>
                <w:t xml:space="preserve">MindMachineTV. (17 de Aug de 2020). </w:t>
              </w:r>
              <w:r w:rsidRPr="00D7571C">
                <w:rPr>
                  <w:i/>
                  <w:iCs/>
                  <w:noProof/>
                  <w:lang w:val="en-GB"/>
                </w:rPr>
                <w:t>youtube</w:t>
              </w:r>
              <w:r w:rsidRPr="00D7571C">
                <w:rPr>
                  <w:noProof/>
                  <w:lang w:val="en-GB"/>
                </w:rPr>
                <w:t xml:space="preserve">. </w:t>
              </w:r>
              <w:r>
                <w:rPr>
                  <w:noProof/>
                </w:rPr>
                <w:t>Obtenido de youtube.com: https://youtu.be/tYPi6qcCQbg?si=m978xJUSz2fa8pGc</w:t>
              </w:r>
            </w:p>
            <w:p w14:paraId="724DBB54" w14:textId="77777777" w:rsidR="00D7571C" w:rsidRDefault="00D7571C" w:rsidP="00D7571C">
              <w:pPr>
                <w:pStyle w:val="Bibliography"/>
                <w:ind w:left="720" w:hanging="720"/>
                <w:rPr>
                  <w:noProof/>
                </w:rPr>
              </w:pPr>
              <w:r>
                <w:rPr>
                  <w:noProof/>
                </w:rPr>
                <w:t xml:space="preserve">Ministerio de Educación del Estado plurinacional de Bolivia. (23 de Octubre de 2015). </w:t>
              </w:r>
              <w:r>
                <w:rPr>
                  <w:i/>
                  <w:iCs/>
                  <w:noProof/>
                </w:rPr>
                <w:t>minedu.</w:t>
              </w:r>
              <w:r>
                <w:rPr>
                  <w:noProof/>
                </w:rPr>
                <w:t xml:space="preserve"> Obtenido de minedu.gob.bo: https://www.minedu.gob.bo/files/publicaciones/veaye/11.-R.M.-800-2015-Reglamento-de-Libretas-electronicas.pdf</w:t>
              </w:r>
            </w:p>
            <w:p w14:paraId="2B187EAD" w14:textId="77777777" w:rsidR="00D7571C" w:rsidRDefault="00D7571C" w:rsidP="00D7571C">
              <w:pPr>
                <w:pStyle w:val="Bibliography"/>
                <w:ind w:left="720" w:hanging="720"/>
                <w:rPr>
                  <w:noProof/>
                </w:rPr>
              </w:pPr>
              <w:r>
                <w:rPr>
                  <w:noProof/>
                </w:rPr>
                <w:t xml:space="preserve">Müller, A. C., &amp; Guido, S. (2017). </w:t>
              </w:r>
              <w:r w:rsidRPr="00D7571C">
                <w:rPr>
                  <w:noProof/>
                  <w:lang w:val="en-GB"/>
                </w:rPr>
                <w:t xml:space="preserve">Introduction to Machine Learning with Python. </w:t>
              </w:r>
              <w:r>
                <w:rPr>
                  <w:i/>
                  <w:iCs/>
                  <w:noProof/>
                </w:rPr>
                <w:t>O’Reilly</w:t>
              </w:r>
              <w:r>
                <w:rPr>
                  <w:noProof/>
                </w:rPr>
                <w:t>.</w:t>
              </w:r>
            </w:p>
            <w:p w14:paraId="65C081BF" w14:textId="77777777" w:rsidR="00D7571C" w:rsidRDefault="00D7571C" w:rsidP="00D7571C">
              <w:pPr>
                <w:pStyle w:val="Bibliography"/>
                <w:ind w:left="720" w:hanging="720"/>
                <w:rPr>
                  <w:noProof/>
                </w:rPr>
              </w:pPr>
              <w:r>
                <w:rPr>
                  <w:noProof/>
                </w:rPr>
                <w:t xml:space="preserve">Municipios de Bolivia. (31 de March de 2025). </w:t>
              </w:r>
              <w:r>
                <w:rPr>
                  <w:i/>
                  <w:iCs/>
                  <w:noProof/>
                </w:rPr>
                <w:t>municipio.com.bo</w:t>
              </w:r>
              <w:r>
                <w:rPr>
                  <w:noProof/>
                </w:rPr>
                <w:t>. Obtenido de https://www.municipio.com.bo: https://www.municipio.com.bo/</w:t>
              </w:r>
            </w:p>
            <w:p w14:paraId="253E607E" w14:textId="77777777" w:rsidR="00D7571C" w:rsidRDefault="00D7571C" w:rsidP="00D7571C">
              <w:pPr>
                <w:pStyle w:val="Bibliography"/>
                <w:ind w:left="720" w:hanging="720"/>
                <w:rPr>
                  <w:noProof/>
                </w:rPr>
              </w:pPr>
              <w:r>
                <w:rPr>
                  <w:noProof/>
                </w:rPr>
                <w:t xml:space="preserve">Naciones Unidas. (13 de Marzo de 2025). </w:t>
              </w:r>
              <w:r>
                <w:rPr>
                  <w:i/>
                  <w:iCs/>
                  <w:noProof/>
                </w:rPr>
                <w:t>un.org</w:t>
              </w:r>
              <w:r>
                <w:rPr>
                  <w:noProof/>
                </w:rPr>
                <w:t>. Obtenido de https://www.un.org: https://www.un.org/es/impacto-acad%C3%A9mico/educaci%C3%B3n-para-todos</w:t>
              </w:r>
            </w:p>
            <w:p w14:paraId="65088F06" w14:textId="77777777" w:rsidR="00D7571C" w:rsidRDefault="00D7571C" w:rsidP="00D7571C">
              <w:pPr>
                <w:pStyle w:val="Bibliography"/>
                <w:ind w:left="720" w:hanging="720"/>
                <w:rPr>
                  <w:noProof/>
                </w:rPr>
              </w:pPr>
              <w:r>
                <w:rPr>
                  <w:noProof/>
                </w:rPr>
                <w:t xml:space="preserve">Navarro, R. E. (2003). El rendimiento académico: Concepto, investigación y desarrollo. </w:t>
              </w:r>
              <w:r>
                <w:rPr>
                  <w:i/>
                  <w:iCs/>
                  <w:noProof/>
                </w:rPr>
                <w:t>Revista Iberoamericana sobre</w:t>
              </w:r>
              <w:r>
                <w:rPr>
                  <w:noProof/>
                </w:rPr>
                <w:t>, 2-5.</w:t>
              </w:r>
            </w:p>
            <w:p w14:paraId="1463BD70" w14:textId="77777777" w:rsidR="00D7571C" w:rsidRDefault="00D7571C" w:rsidP="00D7571C">
              <w:pPr>
                <w:pStyle w:val="Bibliography"/>
                <w:ind w:left="720" w:hanging="720"/>
                <w:rPr>
                  <w:noProof/>
                </w:rPr>
              </w:pPr>
              <w:r>
                <w:rPr>
                  <w:noProof/>
                </w:rPr>
                <w:t xml:space="preserve">Oliphant, T. E. (2006). </w:t>
              </w:r>
              <w:r>
                <w:rPr>
                  <w:i/>
                  <w:iCs/>
                  <w:noProof/>
                </w:rPr>
                <w:t>Guide to NumPy.</w:t>
              </w:r>
              <w:r>
                <w:rPr>
                  <w:noProof/>
                </w:rPr>
                <w:t xml:space="preserve"> Trelgol.</w:t>
              </w:r>
            </w:p>
            <w:p w14:paraId="51672683" w14:textId="77777777" w:rsidR="00D7571C" w:rsidRPr="00D7571C" w:rsidRDefault="00D7571C" w:rsidP="00D7571C">
              <w:pPr>
                <w:pStyle w:val="Bibliography"/>
                <w:ind w:left="720" w:hanging="720"/>
                <w:rPr>
                  <w:noProof/>
                  <w:lang w:val="en-GB"/>
                </w:rPr>
              </w:pPr>
              <w:r w:rsidRPr="00D7571C">
                <w:rPr>
                  <w:noProof/>
                  <w:lang w:val="en-GB"/>
                </w:rPr>
                <w:t xml:space="preserve">Pedregosa, F. (2011). Scikit-learn: Machine Learning in Python. </w:t>
              </w:r>
              <w:r w:rsidRPr="00D7571C">
                <w:rPr>
                  <w:i/>
                  <w:iCs/>
                  <w:noProof/>
                  <w:lang w:val="en-GB"/>
                </w:rPr>
                <w:t>ACM. DL. Digital Library</w:t>
              </w:r>
              <w:r w:rsidRPr="00D7571C">
                <w:rPr>
                  <w:noProof/>
                  <w:lang w:val="en-GB"/>
                </w:rPr>
                <w:t>, 2825-2830.</w:t>
              </w:r>
            </w:p>
            <w:p w14:paraId="7D3D4B99" w14:textId="77777777" w:rsidR="00D7571C" w:rsidRPr="00D7571C" w:rsidRDefault="00D7571C" w:rsidP="00D7571C">
              <w:pPr>
                <w:pStyle w:val="Bibliography"/>
                <w:ind w:left="720" w:hanging="720"/>
                <w:rPr>
                  <w:noProof/>
                  <w:lang w:val="en-GB"/>
                </w:rPr>
              </w:pPr>
              <w:r w:rsidRPr="00D7571C">
                <w:rPr>
                  <w:noProof/>
                  <w:lang w:val="en-GB"/>
                </w:rPr>
                <w:t xml:space="preserve">Pedregosa, F., Varaquaux, G., Gramfort, A., Michel, V., &amp; Thirion, B. (2011). Scikit-learn: Machine learning in Python. </w:t>
              </w:r>
              <w:r w:rsidRPr="00D7571C">
                <w:rPr>
                  <w:i/>
                  <w:iCs/>
                  <w:noProof/>
                  <w:lang w:val="en-GB"/>
                </w:rPr>
                <w:t>Journal of Machine Learning Research</w:t>
              </w:r>
              <w:r w:rsidRPr="00D7571C">
                <w:rPr>
                  <w:noProof/>
                  <w:lang w:val="en-GB"/>
                </w:rPr>
                <w:t>, 2825-2830.</w:t>
              </w:r>
            </w:p>
            <w:p w14:paraId="338A2EE2" w14:textId="77777777" w:rsidR="00D7571C" w:rsidRPr="00D7571C" w:rsidRDefault="00D7571C" w:rsidP="00D7571C">
              <w:pPr>
                <w:pStyle w:val="Bibliography"/>
                <w:ind w:left="720" w:hanging="720"/>
                <w:rPr>
                  <w:noProof/>
                  <w:lang w:val="en-GB"/>
                </w:rPr>
              </w:pPr>
              <w:r w:rsidRPr="00D7571C">
                <w:rPr>
                  <w:noProof/>
                  <w:lang w:val="en-GB"/>
                </w:rPr>
                <w:t xml:space="preserve">Perez, F., &amp; Granger, B. E. (2008). IPython: A System for Interactive Scientific Computing. </w:t>
              </w:r>
              <w:r w:rsidRPr="00D7571C">
                <w:rPr>
                  <w:i/>
                  <w:iCs/>
                  <w:noProof/>
                  <w:lang w:val="en-GB"/>
                </w:rPr>
                <w:t>IEEE</w:t>
              </w:r>
              <w:r w:rsidRPr="00D7571C">
                <w:rPr>
                  <w:noProof/>
                  <w:lang w:val="en-GB"/>
                </w:rPr>
                <w:t>, 21-29.</w:t>
              </w:r>
            </w:p>
            <w:p w14:paraId="57356925" w14:textId="77777777" w:rsidR="00D7571C" w:rsidRDefault="00D7571C" w:rsidP="00D7571C">
              <w:pPr>
                <w:pStyle w:val="Bibliography"/>
                <w:ind w:left="720" w:hanging="720"/>
                <w:rPr>
                  <w:noProof/>
                </w:rPr>
              </w:pPr>
              <w:r w:rsidRPr="00D7571C">
                <w:rPr>
                  <w:noProof/>
                  <w:lang w:val="en-GB"/>
                </w:rPr>
                <w:t xml:space="preserve">Poulova, P. K., &amp; Mikulecká, J. (2019). </w:t>
              </w:r>
              <w:r w:rsidRPr="00D7571C">
                <w:rPr>
                  <w:i/>
                  <w:iCs/>
                  <w:noProof/>
                  <w:lang w:val="en-GB"/>
                </w:rPr>
                <w:t>Data Science—A Future Educational Potential.</w:t>
              </w:r>
              <w:r w:rsidRPr="00D7571C">
                <w:rPr>
                  <w:noProof/>
                  <w:lang w:val="en-GB"/>
                </w:rPr>
                <w:t xml:space="preserve"> </w:t>
              </w:r>
              <w:r>
                <w:rPr>
                  <w:noProof/>
                </w:rPr>
                <w:t>Singapore: International Conference on Multimedia and .</w:t>
              </w:r>
            </w:p>
            <w:p w14:paraId="370F9080" w14:textId="77777777" w:rsidR="00D7571C" w:rsidRDefault="00D7571C" w:rsidP="00D7571C">
              <w:pPr>
                <w:pStyle w:val="Bibliography"/>
                <w:ind w:left="720" w:hanging="720"/>
                <w:rPr>
                  <w:noProof/>
                </w:rPr>
              </w:pPr>
              <w:r>
                <w:rPr>
                  <w:noProof/>
                </w:rPr>
                <w:t xml:space="preserve">Probabilidad y estadisitca. (17 de March de 2025). </w:t>
              </w:r>
              <w:r>
                <w:rPr>
                  <w:i/>
                  <w:iCs/>
                  <w:noProof/>
                </w:rPr>
                <w:t>probabilidadyestadistica</w:t>
              </w:r>
              <w:r>
                <w:rPr>
                  <w:noProof/>
                </w:rPr>
                <w:t>. Obtenido de probabilidadyestadistica.net: https://www.probabilidadyestadistica.net/arbol-de-decisiones/</w:t>
              </w:r>
            </w:p>
            <w:p w14:paraId="6B275317" w14:textId="77777777" w:rsidR="00D7571C" w:rsidRDefault="00D7571C" w:rsidP="00D7571C">
              <w:pPr>
                <w:pStyle w:val="Bibliography"/>
                <w:ind w:left="720" w:hanging="720"/>
                <w:rPr>
                  <w:noProof/>
                </w:rPr>
              </w:pPr>
              <w:r w:rsidRPr="00D7571C">
                <w:rPr>
                  <w:noProof/>
                  <w:lang w:val="en-GB"/>
                </w:rPr>
                <w:t xml:space="preserve">Prokhorenkova, L., Gusev, G., Vorobev, A., Dorogush, A. V., &amp; Gulin, A. (2018). CatBoost: Unbiased boosting with categorical features. Advances in Neural Information Processing Systems. </w:t>
              </w:r>
              <w:r>
                <w:rPr>
                  <w:i/>
                  <w:iCs/>
                  <w:noProof/>
                </w:rPr>
                <w:t>NeurlPS</w:t>
              </w:r>
              <w:r>
                <w:rPr>
                  <w:noProof/>
                </w:rPr>
                <w:t>, 31-32.</w:t>
              </w:r>
            </w:p>
            <w:p w14:paraId="5EAB9C54" w14:textId="77777777" w:rsidR="00D7571C" w:rsidRDefault="00D7571C" w:rsidP="00D7571C">
              <w:pPr>
                <w:pStyle w:val="Bibliography"/>
                <w:ind w:left="720" w:hanging="720"/>
                <w:rPr>
                  <w:noProof/>
                </w:rPr>
              </w:pPr>
              <w:r>
                <w:rPr>
                  <w:noProof/>
                </w:rPr>
                <w:t xml:space="preserve">Ramírez, N. D., &amp; Páez, A. R. (2024). Predicción de la aprobación a través de datos personales de estudiantes de medio superior. </w:t>
              </w:r>
              <w:r>
                <w:rPr>
                  <w:i/>
                  <w:iCs/>
                  <w:noProof/>
                </w:rPr>
                <w:t>Revista electrónica sobre tecnología, educación y sociedad</w:t>
              </w:r>
              <w:r>
                <w:rPr>
                  <w:noProof/>
                </w:rPr>
                <w:t>, 1-7.</w:t>
              </w:r>
            </w:p>
            <w:p w14:paraId="78992FD5" w14:textId="77777777" w:rsidR="00D7571C" w:rsidRDefault="00D7571C" w:rsidP="00D7571C">
              <w:pPr>
                <w:pStyle w:val="Bibliography"/>
                <w:ind w:left="720" w:hanging="720"/>
                <w:rPr>
                  <w:noProof/>
                </w:rPr>
              </w:pPr>
              <w:r>
                <w:rPr>
                  <w:noProof/>
                </w:rPr>
                <w:t xml:space="preserve">Rumelhart, D. E., Hinton, G. E., &amp; Williams, R. J. (1986). </w:t>
              </w:r>
              <w:r w:rsidRPr="00D7571C">
                <w:rPr>
                  <w:noProof/>
                  <w:lang w:val="en-GB"/>
                </w:rPr>
                <w:t xml:space="preserve">Learning representations by back-propagating errors. </w:t>
              </w:r>
              <w:r>
                <w:rPr>
                  <w:i/>
                  <w:iCs/>
                  <w:noProof/>
                </w:rPr>
                <w:t>Nature</w:t>
              </w:r>
              <w:r>
                <w:rPr>
                  <w:noProof/>
                </w:rPr>
                <w:t>, 533-536.</w:t>
              </w:r>
            </w:p>
            <w:p w14:paraId="27CCFF1C" w14:textId="77777777" w:rsidR="00D7571C" w:rsidRDefault="00D7571C" w:rsidP="00D7571C">
              <w:pPr>
                <w:pStyle w:val="Bibliography"/>
                <w:ind w:left="720" w:hanging="720"/>
                <w:rPr>
                  <w:noProof/>
                </w:rPr>
              </w:pPr>
              <w:r>
                <w:rPr>
                  <w:noProof/>
                </w:rPr>
                <w:t xml:space="preserve">Russo, C. (Mayo de 2019). </w:t>
              </w:r>
              <w:r>
                <w:rPr>
                  <w:i/>
                  <w:iCs/>
                  <w:noProof/>
                </w:rPr>
                <w:t>Sedici.</w:t>
              </w:r>
              <w:r>
                <w:rPr>
                  <w:noProof/>
                </w:rPr>
                <w:t xml:space="preserve"> Obtenido de sedici.unlp.edu.ar: https://sedici.unlp.edu.ar/bitstream/handle/10915/79958/Documento_completo.pdf-PDFA1b.pdf?sequence=1&amp;isAllowed=y</w:t>
              </w:r>
            </w:p>
            <w:p w14:paraId="7E638B0B" w14:textId="77777777" w:rsidR="00D7571C" w:rsidRDefault="00D7571C" w:rsidP="00D7571C">
              <w:pPr>
                <w:pStyle w:val="Bibliography"/>
                <w:ind w:left="720" w:hanging="720"/>
                <w:rPr>
                  <w:noProof/>
                </w:rPr>
              </w:pPr>
              <w:r>
                <w:rPr>
                  <w:noProof/>
                </w:rPr>
                <w:t xml:space="preserve">SAP Concur. (10 de October de 2021). </w:t>
              </w:r>
              <w:r>
                <w:rPr>
                  <w:i/>
                  <w:iCs/>
                  <w:noProof/>
                </w:rPr>
                <w:t>Machine Learning: ¿qué es y cómo funciona?</w:t>
              </w:r>
              <w:r>
                <w:rPr>
                  <w:noProof/>
                </w:rPr>
                <w:t xml:space="preserve"> Obtenido de https://www.concur.com.mx/blog/article/machine-learning-que-es</w:t>
              </w:r>
            </w:p>
            <w:p w14:paraId="4BDA15D6" w14:textId="77777777" w:rsidR="00D7571C" w:rsidRDefault="00D7571C" w:rsidP="00D7571C">
              <w:pPr>
                <w:pStyle w:val="Bibliography"/>
                <w:ind w:left="720" w:hanging="720"/>
                <w:rPr>
                  <w:noProof/>
                </w:rPr>
              </w:pPr>
              <w:r w:rsidRPr="00D7571C">
                <w:rPr>
                  <w:noProof/>
                  <w:lang w:val="en-GB"/>
                </w:rPr>
                <w:lastRenderedPageBreak/>
                <w:t xml:space="preserve">Scikit-learn Developers. (2023). </w:t>
              </w:r>
              <w:r w:rsidRPr="00D7571C">
                <w:rPr>
                  <w:i/>
                  <w:iCs/>
                  <w:noProof/>
                  <w:lang w:val="en-GB"/>
                </w:rPr>
                <w:t>scikit-learn</w:t>
              </w:r>
              <w:r w:rsidRPr="00D7571C">
                <w:rPr>
                  <w:noProof/>
                  <w:lang w:val="en-GB"/>
                </w:rPr>
                <w:t xml:space="preserve">. </w:t>
              </w:r>
              <w:r>
                <w:rPr>
                  <w:noProof/>
                </w:rPr>
                <w:t>Obtenido de scikit-learn.org: https://scikit-learn.org/stable/modules/neighbors.html</w:t>
              </w:r>
            </w:p>
            <w:p w14:paraId="0884A1DD" w14:textId="77777777" w:rsidR="00D7571C" w:rsidRPr="00D7571C" w:rsidRDefault="00D7571C" w:rsidP="00D7571C">
              <w:pPr>
                <w:pStyle w:val="Bibliography"/>
                <w:ind w:left="720" w:hanging="720"/>
                <w:rPr>
                  <w:noProof/>
                  <w:lang w:val="en-GB"/>
                </w:rPr>
              </w:pPr>
              <w:r>
                <w:rPr>
                  <w:noProof/>
                </w:rPr>
                <w:t xml:space="preserve">Serrano Valdez, Y. R. (2025). </w:t>
              </w:r>
              <w:r>
                <w:rPr>
                  <w:i/>
                  <w:iCs/>
                  <w:noProof/>
                </w:rPr>
                <w:t>Prioridades urgentes en la educación boliviana en 2025.</w:t>
              </w:r>
              <w:r>
                <w:rPr>
                  <w:noProof/>
                </w:rPr>
                <w:t xml:space="preserve"> </w:t>
              </w:r>
              <w:r w:rsidRPr="00D7571C">
                <w:rPr>
                  <w:noProof/>
                  <w:lang w:val="en-GB"/>
                </w:rPr>
                <w:t>El país.</w:t>
              </w:r>
            </w:p>
            <w:p w14:paraId="63425D12" w14:textId="77777777" w:rsidR="00D7571C" w:rsidRDefault="00D7571C" w:rsidP="00D7571C">
              <w:pPr>
                <w:pStyle w:val="Bibliography"/>
                <w:ind w:left="720" w:hanging="720"/>
                <w:rPr>
                  <w:noProof/>
                </w:rPr>
              </w:pPr>
              <w:r w:rsidRPr="00D7571C">
                <w:rPr>
                  <w:noProof/>
                  <w:lang w:val="en-GB"/>
                </w:rPr>
                <w:t xml:space="preserve">Sokolova, M., &amp; Lapalme, G. (2009). A systematic analysis of performance measures for classification tasks. </w:t>
              </w:r>
              <w:r>
                <w:rPr>
                  <w:i/>
                  <w:iCs/>
                  <w:noProof/>
                </w:rPr>
                <w:t>Information Processing &amp; Management</w:t>
              </w:r>
              <w:r>
                <w:rPr>
                  <w:noProof/>
                </w:rPr>
                <w:t>, 427-437.</w:t>
              </w:r>
            </w:p>
            <w:p w14:paraId="03F967D0" w14:textId="77777777" w:rsidR="00D7571C" w:rsidRDefault="00D7571C" w:rsidP="00D7571C">
              <w:pPr>
                <w:pStyle w:val="Bibliography"/>
                <w:ind w:left="720" w:hanging="720"/>
                <w:rPr>
                  <w:noProof/>
                </w:rPr>
              </w:pPr>
              <w:r>
                <w:rPr>
                  <w:noProof/>
                </w:rPr>
                <w:t xml:space="preserve">Suguiura, F. O. (1 de April de 2022). </w:t>
              </w:r>
              <w:r>
                <w:rPr>
                  <w:i/>
                  <w:iCs/>
                  <w:noProof/>
                </w:rPr>
                <w:t>Árbol de Decisión en Aprendizaje Automático.</w:t>
              </w:r>
              <w:r>
                <w:rPr>
                  <w:noProof/>
                </w:rPr>
                <w:t xml:space="preserve"> Obtenido de revistasbolivianas: http://www.revistasbolivianas.ciencia.bo/pdf/rv/n19/n19_a05.pdf</w:t>
              </w:r>
            </w:p>
            <w:p w14:paraId="12105C19" w14:textId="77777777" w:rsidR="00D7571C" w:rsidRDefault="00D7571C" w:rsidP="00D7571C">
              <w:pPr>
                <w:pStyle w:val="Bibliography"/>
                <w:ind w:left="720" w:hanging="720"/>
                <w:rPr>
                  <w:noProof/>
                </w:rPr>
              </w:pPr>
              <w:r>
                <w:rPr>
                  <w:noProof/>
                </w:rPr>
                <w:t>UNESCO. (2021). Informe de seguimiento de la educación en el mundo 2021: Bolivia en contexto. Organización de las Naciones Unidas para la Educación, la Ciencia y la Cultura.</w:t>
              </w:r>
            </w:p>
            <w:p w14:paraId="18A9F424" w14:textId="77777777" w:rsidR="00D7571C" w:rsidRDefault="00D7571C" w:rsidP="00D7571C">
              <w:pPr>
                <w:pStyle w:val="Bibliography"/>
                <w:ind w:left="720" w:hanging="720"/>
                <w:rPr>
                  <w:noProof/>
                </w:rPr>
              </w:pPr>
              <w:r>
                <w:rPr>
                  <w:noProof/>
                </w:rPr>
                <w:t xml:space="preserve">UNESCO. (14 de Febrero de 2025). </w:t>
              </w:r>
              <w:r>
                <w:rPr>
                  <w:i/>
                  <w:iCs/>
                  <w:noProof/>
                </w:rPr>
                <w:t>unesco</w:t>
              </w:r>
              <w:r>
                <w:rPr>
                  <w:noProof/>
                </w:rPr>
                <w:t>. Obtenido de https://www.unesco.org: https://www.unesco.org/es/higher-education/need-know</w:t>
              </w:r>
            </w:p>
            <w:p w14:paraId="4B07C060" w14:textId="77777777" w:rsidR="00D7571C" w:rsidRDefault="00D7571C" w:rsidP="00D7571C">
              <w:pPr>
                <w:pStyle w:val="Bibliography"/>
                <w:ind w:left="720" w:hanging="720"/>
                <w:rPr>
                  <w:noProof/>
                </w:rPr>
              </w:pPr>
              <w:r w:rsidRPr="00D7571C">
                <w:rPr>
                  <w:noProof/>
                  <w:lang w:val="en-GB"/>
                </w:rPr>
                <w:t xml:space="preserve">VanderPlas, J. (2016). </w:t>
              </w:r>
              <w:r w:rsidRPr="00D7571C">
                <w:rPr>
                  <w:i/>
                  <w:iCs/>
                  <w:noProof/>
                  <w:lang w:val="en-GB"/>
                </w:rPr>
                <w:t>Python Data Science Handbook: Essential Tools for Working with Data .</w:t>
              </w:r>
              <w:r w:rsidRPr="00D7571C">
                <w:rPr>
                  <w:noProof/>
                  <w:lang w:val="en-GB"/>
                </w:rPr>
                <w:t xml:space="preserve"> </w:t>
              </w:r>
              <w:r>
                <w:rPr>
                  <w:noProof/>
                </w:rPr>
                <w:t>Boston: O'Reilly Media.</w:t>
              </w:r>
            </w:p>
            <w:p w14:paraId="036BFEAB" w14:textId="77777777" w:rsidR="00D7571C" w:rsidRDefault="00D7571C" w:rsidP="00D7571C">
              <w:pPr>
                <w:pStyle w:val="Bibliography"/>
                <w:ind w:left="720" w:hanging="720"/>
                <w:rPr>
                  <w:noProof/>
                </w:rPr>
              </w:pPr>
              <w:r>
                <w:rPr>
                  <w:noProof/>
                </w:rPr>
                <w:t xml:space="preserve">Vygotsky, L. (1978). El desarrollo de los procesos psicológicos superiores. </w:t>
              </w:r>
              <w:r>
                <w:rPr>
                  <w:i/>
                  <w:iCs/>
                  <w:noProof/>
                </w:rPr>
                <w:t>Harvard University Press</w:t>
              </w:r>
              <w:r>
                <w:rPr>
                  <w:noProof/>
                </w:rPr>
                <w:t>.</w:t>
              </w:r>
            </w:p>
            <w:p w14:paraId="611586CA" w14:textId="77777777" w:rsidR="00D7571C" w:rsidRDefault="00D7571C" w:rsidP="00D7571C">
              <w:pPr>
                <w:pStyle w:val="Bibliography"/>
                <w:ind w:left="720" w:hanging="720"/>
                <w:rPr>
                  <w:noProof/>
                </w:rPr>
              </w:pPr>
              <w:r>
                <w:rPr>
                  <w:noProof/>
                </w:rPr>
                <w:t xml:space="preserve">Wikipedia. (16 de March de 2025). </w:t>
              </w:r>
              <w:r>
                <w:rPr>
                  <w:i/>
                  <w:iCs/>
                  <w:noProof/>
                </w:rPr>
                <w:t>Wikipedia</w:t>
              </w:r>
              <w:r>
                <w:rPr>
                  <w:noProof/>
                </w:rPr>
                <w:t>. Obtenido de wikipedia.org: https://en.wikipedia.org/wiki/Education_in_Bolivia</w:t>
              </w:r>
            </w:p>
            <w:p w14:paraId="13F75EE8" w14:textId="7F31AB68" w:rsidR="00A60810" w:rsidRPr="0079124F" w:rsidRDefault="002F5110" w:rsidP="00D7571C">
              <w:pPr>
                <w:pStyle w:val="Bibliography"/>
                <w:ind w:left="720" w:hanging="720"/>
                <w:jc w:val="both"/>
                <w:rPr>
                  <w:noProof/>
                </w:rPr>
              </w:pPr>
              <w:r w:rsidRPr="0079124F">
                <w:rPr>
                  <w:b/>
                  <w:bCs/>
                </w:rPr>
                <w:fldChar w:fldCharType="end"/>
              </w:r>
            </w:p>
          </w:sdtContent>
        </w:sdt>
      </w:sdtContent>
    </w:sdt>
    <w:p w14:paraId="14009EA9" w14:textId="77777777" w:rsidR="00A60810" w:rsidRPr="0079124F" w:rsidRDefault="00A60810">
      <w:pPr>
        <w:pBdr>
          <w:top w:val="nil"/>
          <w:left w:val="nil"/>
          <w:bottom w:val="nil"/>
          <w:right w:val="nil"/>
          <w:between w:val="nil"/>
        </w:pBdr>
        <w:spacing w:before="120" w:after="120"/>
        <w:ind w:left="720" w:hanging="720"/>
        <w:jc w:val="both"/>
        <w:rPr>
          <w:rFonts w:eastAsia="Garamond" w:cs="Garamond"/>
          <w:color w:val="000000"/>
        </w:rPr>
        <w:sectPr w:rsidR="00A60810" w:rsidRPr="0079124F">
          <w:headerReference w:type="default" r:id="rId97"/>
          <w:pgSz w:w="12242" w:h="15842"/>
          <w:pgMar w:top="1699" w:right="1440" w:bottom="1699" w:left="1584" w:header="720" w:footer="720" w:gutter="0"/>
          <w:cols w:space="720"/>
        </w:sectPr>
      </w:pPr>
    </w:p>
    <w:p w14:paraId="76D36B98" w14:textId="77777777" w:rsidR="00A60810" w:rsidRPr="0079124F" w:rsidRDefault="00424BE6">
      <w:pPr>
        <w:pStyle w:val="Heading1"/>
        <w:spacing w:before="240" w:after="240" w:line="288" w:lineRule="auto"/>
      </w:pPr>
      <w:bookmarkStart w:id="340" w:name="_Toc197264732"/>
      <w:bookmarkStart w:id="341" w:name="_Toc197264922"/>
      <w:bookmarkStart w:id="342" w:name="_Toc197792036"/>
      <w:r w:rsidRPr="0079124F">
        <w:lastRenderedPageBreak/>
        <w:t>Anexos</w:t>
      </w:r>
      <w:bookmarkEnd w:id="340"/>
      <w:bookmarkEnd w:id="341"/>
      <w:bookmarkEnd w:id="342"/>
    </w:p>
    <w:p w14:paraId="517A50D3" w14:textId="3D744823" w:rsidR="00467DB5" w:rsidRPr="0079124F" w:rsidRDefault="00467DB5">
      <w:pPr>
        <w:pStyle w:val="Heading2"/>
        <w:numPr>
          <w:ilvl w:val="0"/>
          <w:numId w:val="2"/>
        </w:numPr>
        <w:spacing w:before="240" w:after="240" w:line="288" w:lineRule="auto"/>
        <w:ind w:left="1134" w:hanging="1145"/>
      </w:pPr>
      <w:bookmarkStart w:id="343" w:name="_Toc197264733"/>
      <w:bookmarkStart w:id="344" w:name="_Toc197264923"/>
      <w:bookmarkStart w:id="345" w:name="_Toc197792037"/>
      <w:r w:rsidRPr="0079124F">
        <w:t>Fuente de datos original</w:t>
      </w:r>
      <w:bookmarkEnd w:id="343"/>
      <w:bookmarkEnd w:id="344"/>
      <w:bookmarkEnd w:id="345"/>
    </w:p>
    <w:p w14:paraId="6BF17625" w14:textId="77777777" w:rsidR="00736312" w:rsidRDefault="00F17409" w:rsidP="00736312">
      <w:pPr>
        <w:keepNext/>
        <w:jc w:val="center"/>
      </w:pPr>
      <w:r w:rsidRPr="0079124F">
        <w:rPr>
          <w:noProof/>
        </w:rPr>
        <w:drawing>
          <wp:inline distT="0" distB="0" distL="0" distR="0" wp14:anchorId="1BCDB8DB" wp14:editId="53AEF3F5">
            <wp:extent cx="5486400" cy="1749244"/>
            <wp:effectExtent l="0" t="0" r="0" b="3810"/>
            <wp:docPr id="14607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0631" name=""/>
                    <pic:cNvPicPr/>
                  </pic:nvPicPr>
                  <pic:blipFill>
                    <a:blip r:embed="rId98"/>
                    <a:stretch>
                      <a:fillRect/>
                    </a:stretch>
                  </pic:blipFill>
                  <pic:spPr>
                    <a:xfrm>
                      <a:off x="0" y="0"/>
                      <a:ext cx="5486400" cy="1749244"/>
                    </a:xfrm>
                    <a:prstGeom prst="rect">
                      <a:avLst/>
                    </a:prstGeom>
                  </pic:spPr>
                </pic:pic>
              </a:graphicData>
            </a:graphic>
          </wp:inline>
        </w:drawing>
      </w:r>
    </w:p>
    <w:p w14:paraId="4DEF3B73" w14:textId="620CAA69" w:rsidR="005037C9" w:rsidRPr="0079124F" w:rsidRDefault="00736312" w:rsidP="00592494">
      <w:pPr>
        <w:pStyle w:val="Caption"/>
        <w:spacing w:before="0" w:after="0"/>
      </w:pPr>
      <w:bookmarkStart w:id="346" w:name="_Toc197792108"/>
      <w:r>
        <w:t xml:space="preserve">Figura </w:t>
      </w:r>
      <w:r w:rsidR="00236638">
        <w:fldChar w:fldCharType="begin"/>
      </w:r>
      <w:r w:rsidR="00236638">
        <w:instrText xml:space="preserve"> STYLEREF 2 \s </w:instrText>
      </w:r>
      <w:r w:rsidR="00236638">
        <w:fldChar w:fldCharType="separate"/>
      </w:r>
      <w:r w:rsidR="007715CD">
        <w:rPr>
          <w:noProof/>
        </w:rPr>
        <w:t>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w:t>
      </w:r>
      <w:r w:rsidRPr="00CB1148">
        <w:t>Contenido de los archivos originales</w:t>
      </w:r>
      <w:bookmarkEnd w:id="346"/>
    </w:p>
    <w:p w14:paraId="5DC3644F" w14:textId="6EECC288" w:rsidR="005037C9" w:rsidRPr="0079124F" w:rsidRDefault="00B83E16" w:rsidP="00592494">
      <w:pPr>
        <w:jc w:val="center"/>
        <w:rPr>
          <w:rFonts w:ascii="Times" w:hAnsi="Times"/>
          <w:b/>
          <w:bCs/>
          <w:sz w:val="18"/>
          <w:szCs w:val="18"/>
        </w:rPr>
      </w:pPr>
      <w:r w:rsidRPr="0079124F">
        <w:rPr>
          <w:rFonts w:ascii="Times" w:hAnsi="Times"/>
          <w:b/>
          <w:bCs/>
          <w:sz w:val="18"/>
          <w:szCs w:val="18"/>
        </w:rPr>
        <w:t>Fuente: Fuente de datos de la unidad educativa San José Obrero (2025)</w:t>
      </w:r>
    </w:p>
    <w:p w14:paraId="4679EDF6" w14:textId="33BB227F" w:rsidR="00105065" w:rsidRPr="0079124F" w:rsidRDefault="00B70CCA" w:rsidP="00E153ED">
      <w:pPr>
        <w:spacing w:before="120" w:after="120"/>
        <w:jc w:val="both"/>
        <w:rPr>
          <w:sz w:val="23"/>
          <w:szCs w:val="23"/>
        </w:rPr>
      </w:pPr>
      <w:r w:rsidRPr="0079124F">
        <w:rPr>
          <w:sz w:val="23"/>
          <w:szCs w:val="23"/>
        </w:rPr>
        <w:t xml:space="preserve">Por petición de la directora encargada, estos archivos en formato pdf no se subirán, sin </w:t>
      </w:r>
      <w:r w:rsidR="00B83E16" w:rsidRPr="0079124F">
        <w:rPr>
          <w:sz w:val="23"/>
          <w:szCs w:val="23"/>
        </w:rPr>
        <w:t>embargo,</w:t>
      </w:r>
      <w:r w:rsidRPr="0079124F">
        <w:rPr>
          <w:sz w:val="23"/>
          <w:szCs w:val="23"/>
        </w:rPr>
        <w:t xml:space="preserve"> s</w:t>
      </w:r>
      <w:r w:rsidR="00B3276A" w:rsidRPr="0079124F">
        <w:rPr>
          <w:sz w:val="23"/>
          <w:szCs w:val="23"/>
        </w:rPr>
        <w:t xml:space="preserve">e tienen subidos los archivos convertidos a un repositorio de </w:t>
      </w:r>
      <w:r w:rsidR="00B83E16" w:rsidRPr="0079124F">
        <w:rPr>
          <w:sz w:val="23"/>
          <w:szCs w:val="23"/>
        </w:rPr>
        <w:t>GitHub</w:t>
      </w:r>
      <w:r w:rsidR="00B3276A" w:rsidRPr="0079124F">
        <w:rPr>
          <w:sz w:val="23"/>
          <w:szCs w:val="23"/>
        </w:rPr>
        <w:t>.</w:t>
      </w:r>
    </w:p>
    <w:p w14:paraId="7814B019" w14:textId="3DD0B19E" w:rsidR="00B3276A" w:rsidRPr="0079124F" w:rsidRDefault="00B3276A" w:rsidP="00E153ED">
      <w:pPr>
        <w:spacing w:before="120" w:after="120"/>
        <w:jc w:val="both"/>
        <w:rPr>
          <w:sz w:val="23"/>
          <w:szCs w:val="23"/>
        </w:rPr>
      </w:pPr>
      <w:r w:rsidRPr="0079124F">
        <w:rPr>
          <w:sz w:val="23"/>
          <w:szCs w:val="23"/>
        </w:rPr>
        <w:t>Enlace de ubicación</w:t>
      </w:r>
      <w:r w:rsidR="00CD385D">
        <w:rPr>
          <w:sz w:val="23"/>
          <w:szCs w:val="23"/>
        </w:rPr>
        <w:t xml:space="preserve"> en GitHub:</w:t>
      </w:r>
    </w:p>
    <w:p w14:paraId="6EE309F6" w14:textId="50C1A3C9" w:rsidR="00B3276A" w:rsidRDefault="001F5A67" w:rsidP="00E153ED">
      <w:pPr>
        <w:spacing w:before="120" w:after="120"/>
        <w:jc w:val="both"/>
        <w:rPr>
          <w:sz w:val="23"/>
          <w:szCs w:val="23"/>
        </w:rPr>
      </w:pPr>
      <w:hyperlink r:id="rId99" w:history="1">
        <w:r w:rsidRPr="000754BD">
          <w:rPr>
            <w:rStyle w:val="Hyperlink"/>
            <w:sz w:val="23"/>
            <w:szCs w:val="23"/>
          </w:rPr>
          <w:t>https://github.com/LimbergVillcaCoraite/Proyecto-Dip.-Ciencia-de-datos/tree/c471b96613103599499df300cdf06bed7a7a28ba/data-source</w:t>
        </w:r>
      </w:hyperlink>
      <w:r>
        <w:rPr>
          <w:sz w:val="23"/>
          <w:szCs w:val="23"/>
        </w:rPr>
        <w:t xml:space="preserve"> </w:t>
      </w:r>
    </w:p>
    <w:p w14:paraId="53179995" w14:textId="19DDC924" w:rsidR="0080118F" w:rsidRDefault="009A5957" w:rsidP="00E153ED">
      <w:pPr>
        <w:spacing w:before="120" w:after="120"/>
        <w:jc w:val="both"/>
        <w:rPr>
          <w:sz w:val="23"/>
          <w:szCs w:val="23"/>
        </w:rPr>
      </w:pPr>
      <w:r w:rsidRPr="0079124F">
        <w:t xml:space="preserve">Ubicación en CD: </w:t>
      </w:r>
      <w:r>
        <w:t>Proyecto-Dip.-Ciencia-de-datos</w:t>
      </w:r>
      <w:r w:rsidR="00CA3740">
        <w:t>/</w:t>
      </w:r>
      <w:r w:rsidR="00FA4C24">
        <w:t>data-source</w:t>
      </w:r>
      <w:r w:rsidR="00635567">
        <w:t>/</w:t>
      </w:r>
    </w:p>
    <w:p w14:paraId="03792F5C" w14:textId="69FACC29" w:rsidR="0080118F" w:rsidRDefault="007A080B" w:rsidP="00E153ED">
      <w:pPr>
        <w:spacing w:before="120" w:after="120"/>
        <w:jc w:val="both"/>
        <w:rPr>
          <w:sz w:val="23"/>
          <w:szCs w:val="23"/>
        </w:rPr>
      </w:pPr>
      <w:r>
        <w:rPr>
          <w:sz w:val="23"/>
          <w:szCs w:val="23"/>
        </w:rPr>
        <w:t>Dentro de la carpeta data-source se tienen dos carpetas con los datos, estas son: Primaria y Secundaria donde veremos to</w:t>
      </w:r>
      <w:r w:rsidR="00C23D37">
        <w:rPr>
          <w:sz w:val="23"/>
          <w:szCs w:val="23"/>
        </w:rPr>
        <w:t>dos los archivos para ejecutar el notebook, aunque también se encuentran subidos al repositorio de GitHub.</w:t>
      </w:r>
    </w:p>
    <w:p w14:paraId="4DAD8056" w14:textId="77777777" w:rsidR="0080118F" w:rsidRPr="0079124F" w:rsidRDefault="0080118F" w:rsidP="00E153ED">
      <w:pPr>
        <w:spacing w:before="120" w:after="120"/>
        <w:jc w:val="both"/>
        <w:rPr>
          <w:sz w:val="23"/>
          <w:szCs w:val="23"/>
        </w:rPr>
      </w:pPr>
    </w:p>
    <w:p w14:paraId="3FDA14B8" w14:textId="20484784" w:rsidR="00903DF2" w:rsidRPr="0079124F" w:rsidRDefault="00903DF2" w:rsidP="00903DF2">
      <w:pPr>
        <w:pStyle w:val="Heading2"/>
        <w:numPr>
          <w:ilvl w:val="0"/>
          <w:numId w:val="2"/>
        </w:numPr>
        <w:spacing w:before="240" w:after="240" w:line="288" w:lineRule="auto"/>
        <w:ind w:left="1134" w:hanging="1145"/>
      </w:pPr>
      <w:bookmarkStart w:id="347" w:name="_Toc197264734"/>
      <w:bookmarkStart w:id="348" w:name="_Toc197264924"/>
      <w:bookmarkStart w:id="349" w:name="_Toc197792038"/>
      <w:r w:rsidRPr="0079124F">
        <w:lastRenderedPageBreak/>
        <w:t>Código fuente</w:t>
      </w:r>
      <w:bookmarkEnd w:id="347"/>
      <w:bookmarkEnd w:id="348"/>
      <w:bookmarkEnd w:id="349"/>
    </w:p>
    <w:p w14:paraId="761DA8A7" w14:textId="437D9A2E" w:rsidR="001C7191" w:rsidRPr="0079124F" w:rsidRDefault="005E7445" w:rsidP="001C7191">
      <w:pPr>
        <w:keepNext/>
        <w:jc w:val="center"/>
      </w:pPr>
      <w:r w:rsidRPr="005E7445">
        <w:rPr>
          <w:noProof/>
        </w:rPr>
        <w:drawing>
          <wp:inline distT="0" distB="0" distL="0" distR="0" wp14:anchorId="4490A35D" wp14:editId="09DC8B88">
            <wp:extent cx="5853430" cy="5020945"/>
            <wp:effectExtent l="0" t="0" r="0" b="8255"/>
            <wp:docPr id="8915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1270" name=""/>
                    <pic:cNvPicPr/>
                  </pic:nvPicPr>
                  <pic:blipFill>
                    <a:blip r:embed="rId100"/>
                    <a:stretch>
                      <a:fillRect/>
                    </a:stretch>
                  </pic:blipFill>
                  <pic:spPr>
                    <a:xfrm>
                      <a:off x="0" y="0"/>
                      <a:ext cx="5853430" cy="5020945"/>
                    </a:xfrm>
                    <a:prstGeom prst="rect">
                      <a:avLst/>
                    </a:prstGeom>
                  </pic:spPr>
                </pic:pic>
              </a:graphicData>
            </a:graphic>
          </wp:inline>
        </w:drawing>
      </w:r>
    </w:p>
    <w:p w14:paraId="62BE372E" w14:textId="13A9C617" w:rsidR="00ED1F4B" w:rsidRPr="0079124F" w:rsidRDefault="001C7191" w:rsidP="00592494">
      <w:pPr>
        <w:pStyle w:val="Caption"/>
        <w:spacing w:before="0" w:after="0"/>
      </w:pPr>
      <w:bookmarkStart w:id="350" w:name="_Toc197792109"/>
      <w:r w:rsidRPr="0079124F">
        <w:t xml:space="preserve">Figura </w:t>
      </w:r>
      <w:r w:rsidR="00236638">
        <w:fldChar w:fldCharType="begin"/>
      </w:r>
      <w:r w:rsidR="00236638">
        <w:instrText xml:space="preserve"> STYLEREF 2 \s </w:instrText>
      </w:r>
      <w:r w:rsidR="00236638">
        <w:fldChar w:fldCharType="separate"/>
      </w:r>
      <w:r w:rsidR="007715CD">
        <w:rPr>
          <w:noProof/>
        </w:rPr>
        <w:t>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Código del proyecto</w:t>
      </w:r>
      <w:bookmarkEnd w:id="350"/>
    </w:p>
    <w:p w14:paraId="347042BE" w14:textId="508C4582" w:rsidR="00DF6F95" w:rsidRPr="0079124F" w:rsidRDefault="00DF6F95" w:rsidP="00592494">
      <w:pPr>
        <w:jc w:val="center"/>
        <w:rPr>
          <w:rFonts w:ascii="Times" w:hAnsi="Times"/>
          <w:b/>
          <w:bCs/>
          <w:sz w:val="18"/>
          <w:szCs w:val="18"/>
        </w:rPr>
      </w:pPr>
      <w:r w:rsidRPr="0079124F">
        <w:rPr>
          <w:rFonts w:ascii="Times" w:hAnsi="Times"/>
          <w:b/>
          <w:bCs/>
          <w:sz w:val="18"/>
          <w:szCs w:val="18"/>
        </w:rPr>
        <w:t>Fuente: Elaboración propia (2025)</w:t>
      </w:r>
    </w:p>
    <w:p w14:paraId="29042F32" w14:textId="49B03699" w:rsidR="00850BFA" w:rsidRPr="0079124F" w:rsidRDefault="00850BFA" w:rsidP="00E153ED">
      <w:pPr>
        <w:spacing w:before="120" w:after="120"/>
        <w:jc w:val="both"/>
      </w:pPr>
      <w:r w:rsidRPr="0079124F">
        <w:t>Enlace de ubicación</w:t>
      </w:r>
      <w:r w:rsidR="00F544A7">
        <w:t xml:space="preserve"> en GitHub: </w:t>
      </w:r>
      <w:hyperlink r:id="rId101" w:history="1">
        <w:r w:rsidR="007E01D0" w:rsidRPr="000754BD">
          <w:rPr>
            <w:rStyle w:val="Hyperlink"/>
          </w:rPr>
          <w:t>https://github.com/LimbergVillcaCoraite/Proyecto-Dip.-Ciencia-de-datos/blob/c471b96613103599499df300cdf06bed7a7a28ba/Codigo%20fuente/proyecto_ciencia_de_datos.ipynb</w:t>
        </w:r>
      </w:hyperlink>
      <w:r w:rsidR="007E01D0">
        <w:t xml:space="preserve"> </w:t>
      </w:r>
    </w:p>
    <w:p w14:paraId="4BF4AC18" w14:textId="6EA6F828" w:rsidR="0080118F" w:rsidRDefault="00C77F37" w:rsidP="00E153ED">
      <w:pPr>
        <w:spacing w:before="120" w:after="120"/>
        <w:jc w:val="both"/>
      </w:pPr>
      <w:r w:rsidRPr="0079124F">
        <w:t xml:space="preserve">Ubicación en CD: </w:t>
      </w:r>
      <w:r w:rsidR="008B7E04">
        <w:t>Proyecto-Dip.-Ciencia-de-datos/Codigo fuente</w:t>
      </w:r>
      <w:r w:rsidR="00E5052C">
        <w:t>/proyecto_ciencia_de_datos.ipynb</w:t>
      </w:r>
    </w:p>
    <w:p w14:paraId="75163543" w14:textId="77777777" w:rsidR="0080118F" w:rsidRDefault="0080118F" w:rsidP="00E153ED">
      <w:pPr>
        <w:spacing w:before="120" w:after="120"/>
        <w:jc w:val="both"/>
      </w:pPr>
    </w:p>
    <w:p w14:paraId="69B4968D" w14:textId="77777777" w:rsidR="0080118F" w:rsidRDefault="0080118F" w:rsidP="00E153ED">
      <w:pPr>
        <w:spacing w:before="120" w:after="120"/>
        <w:jc w:val="both"/>
      </w:pPr>
    </w:p>
    <w:p w14:paraId="517640D5" w14:textId="77777777" w:rsidR="0080118F" w:rsidRDefault="0080118F" w:rsidP="00E153ED">
      <w:pPr>
        <w:spacing w:before="120" w:after="120"/>
        <w:jc w:val="both"/>
      </w:pPr>
    </w:p>
    <w:p w14:paraId="5D01D84A" w14:textId="77777777" w:rsidR="0080118F" w:rsidRPr="0079124F" w:rsidRDefault="0080118F" w:rsidP="00E153ED">
      <w:pPr>
        <w:spacing w:before="120" w:after="120"/>
        <w:jc w:val="both"/>
      </w:pPr>
    </w:p>
    <w:p w14:paraId="2B2EF440" w14:textId="0A9D2650" w:rsidR="00D57D00" w:rsidRDefault="00D57D00" w:rsidP="001C176E">
      <w:pPr>
        <w:pStyle w:val="Heading2"/>
        <w:numPr>
          <w:ilvl w:val="0"/>
          <w:numId w:val="2"/>
        </w:numPr>
        <w:spacing w:before="240" w:after="240" w:line="288" w:lineRule="auto"/>
        <w:ind w:left="1134" w:hanging="1145"/>
      </w:pPr>
      <w:bookmarkStart w:id="351" w:name="_Toc197264735"/>
      <w:bookmarkStart w:id="352" w:name="_Toc197264925"/>
      <w:bookmarkStart w:id="353" w:name="_Toc197792039"/>
      <w:r w:rsidRPr="0079124F">
        <w:lastRenderedPageBreak/>
        <w:t xml:space="preserve">Proyección </w:t>
      </w:r>
      <w:r w:rsidR="0067451A" w:rsidRPr="0079124F">
        <w:t>de cantidad de estudiantes para los siguientes años</w:t>
      </w:r>
      <w:bookmarkEnd w:id="351"/>
      <w:bookmarkEnd w:id="352"/>
      <w:bookmarkEnd w:id="353"/>
    </w:p>
    <w:p w14:paraId="5A2D5529" w14:textId="1309B3ED" w:rsidR="006C561E" w:rsidRPr="006C561E" w:rsidRDefault="00585E5E" w:rsidP="00585E5E">
      <w:pPr>
        <w:pStyle w:val="Heading3"/>
      </w:pPr>
      <w:bookmarkStart w:id="354" w:name="_Toc197792040"/>
      <w:r>
        <w:t>Im</w:t>
      </w:r>
      <w:r w:rsidR="00C56515">
        <w:t>portando datos y selección de columnas para la predicción</w:t>
      </w:r>
      <w:bookmarkEnd w:id="354"/>
    </w:p>
    <w:p w14:paraId="0D5A44A8" w14:textId="4D115B6F" w:rsidR="009B7EF0" w:rsidRDefault="00F013F3" w:rsidP="00E153ED">
      <w:pPr>
        <w:spacing w:before="120" w:after="120"/>
        <w:jc w:val="both"/>
        <w:rPr>
          <w:sz w:val="23"/>
          <w:szCs w:val="23"/>
        </w:rPr>
      </w:pPr>
      <w:r w:rsidRPr="0079124F">
        <w:rPr>
          <w:sz w:val="23"/>
          <w:szCs w:val="23"/>
        </w:rPr>
        <w:t xml:space="preserve">Para tener </w:t>
      </w:r>
      <w:r w:rsidR="00281C88" w:rsidRPr="0079124F">
        <w:rPr>
          <w:sz w:val="23"/>
          <w:szCs w:val="23"/>
        </w:rPr>
        <w:t xml:space="preserve">una mejor perspectiva, también se realizó </w:t>
      </w:r>
      <w:r w:rsidR="005F514C" w:rsidRPr="0079124F">
        <w:rPr>
          <w:sz w:val="23"/>
          <w:szCs w:val="23"/>
        </w:rPr>
        <w:t>la predicción para tener una aproximación de la cantidad de estudiantes inscritos</w:t>
      </w:r>
      <w:r w:rsidR="00A205FD" w:rsidRPr="0079124F">
        <w:rPr>
          <w:sz w:val="23"/>
          <w:szCs w:val="23"/>
        </w:rPr>
        <w:t xml:space="preserve"> teniendo como salida 316 estudiantes para el año 2025, </w:t>
      </w:r>
      <w:r w:rsidR="0013185E" w:rsidRPr="0079124F">
        <w:rPr>
          <w:sz w:val="23"/>
          <w:szCs w:val="23"/>
        </w:rPr>
        <w:t>320 para 2026 y 325 estudiantes para el año 2027.</w:t>
      </w:r>
    </w:p>
    <w:p w14:paraId="7C6E5232" w14:textId="3C0F1DC8" w:rsidR="009D4555" w:rsidRDefault="00E36122" w:rsidP="00E153ED">
      <w:pPr>
        <w:spacing w:before="120" w:after="120"/>
        <w:jc w:val="both"/>
        <w:rPr>
          <w:sz w:val="23"/>
          <w:szCs w:val="23"/>
        </w:rPr>
      </w:pPr>
      <w:r>
        <w:rPr>
          <w:sz w:val="23"/>
          <w:szCs w:val="23"/>
        </w:rPr>
        <w:t xml:space="preserve">Las columnas usadas para realizar la predicción fueron la gestión </w:t>
      </w:r>
      <w:r w:rsidR="00E43303">
        <w:rPr>
          <w:sz w:val="23"/>
          <w:szCs w:val="23"/>
        </w:rPr>
        <w:t xml:space="preserve">y el código rude de cada estudiante, </w:t>
      </w:r>
      <w:r w:rsidR="00351AB4">
        <w:rPr>
          <w:sz w:val="23"/>
          <w:szCs w:val="23"/>
        </w:rPr>
        <w:t>con estas dos variables podemos realizar un conteo de cuantos estudiantes tenemos por año</w:t>
      </w:r>
      <w:r w:rsidR="009D4555">
        <w:rPr>
          <w:sz w:val="23"/>
          <w:szCs w:val="23"/>
        </w:rPr>
        <w:t xml:space="preserve"> como vemos en la figura</w:t>
      </w:r>
      <w:r w:rsidR="00C839AE">
        <w:rPr>
          <w:sz w:val="23"/>
          <w:szCs w:val="23"/>
        </w:rPr>
        <w:t xml:space="preserve"> 3-1.</w:t>
      </w:r>
    </w:p>
    <w:p w14:paraId="77F62A40" w14:textId="2F1BFE00" w:rsidR="00C839AE" w:rsidRDefault="000D31B7" w:rsidP="00C839AE">
      <w:pPr>
        <w:keepNext/>
        <w:jc w:val="center"/>
      </w:pPr>
      <w:r w:rsidRPr="000D31B7">
        <w:rPr>
          <w:noProof/>
        </w:rPr>
        <w:drawing>
          <wp:inline distT="0" distB="0" distL="0" distR="0" wp14:anchorId="5FEC18CB" wp14:editId="4AE18A45">
            <wp:extent cx="5485130" cy="2194560"/>
            <wp:effectExtent l="0" t="0" r="1270" b="0"/>
            <wp:docPr id="15715173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7348" name="Picture 1" descr="A screenshot of a computer code&#10;&#10;AI-generated content may be incorrect."/>
                    <pic:cNvPicPr/>
                  </pic:nvPicPr>
                  <pic:blipFill>
                    <a:blip r:embed="rId102"/>
                    <a:stretch>
                      <a:fillRect/>
                    </a:stretch>
                  </pic:blipFill>
                  <pic:spPr>
                    <a:xfrm>
                      <a:off x="0" y="0"/>
                      <a:ext cx="5487577" cy="2195539"/>
                    </a:xfrm>
                    <a:prstGeom prst="rect">
                      <a:avLst/>
                    </a:prstGeom>
                  </pic:spPr>
                </pic:pic>
              </a:graphicData>
            </a:graphic>
          </wp:inline>
        </w:drawing>
      </w:r>
    </w:p>
    <w:p w14:paraId="423E0239" w14:textId="0A69DA80" w:rsidR="009D4555" w:rsidRDefault="00C839AE" w:rsidP="00592494">
      <w:pPr>
        <w:pStyle w:val="Caption"/>
        <w:spacing w:before="0" w:after="0"/>
      </w:pPr>
      <w:bookmarkStart w:id="355" w:name="_Toc197792110"/>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Selección de las comunas gestión y </w:t>
      </w:r>
      <w:r w:rsidR="000D31B7">
        <w:t>Código</w:t>
      </w:r>
      <w:r>
        <w:t xml:space="preserve"> Rude</w:t>
      </w:r>
      <w:bookmarkEnd w:id="355"/>
    </w:p>
    <w:p w14:paraId="0344632B" w14:textId="6EA85779" w:rsidR="00185788" w:rsidRDefault="00185788" w:rsidP="00592494">
      <w:pPr>
        <w:jc w:val="center"/>
        <w:rPr>
          <w:rFonts w:ascii="Times" w:hAnsi="Times"/>
          <w:b/>
          <w:bCs/>
          <w:sz w:val="18"/>
          <w:szCs w:val="18"/>
        </w:rPr>
      </w:pPr>
      <w:r>
        <w:rPr>
          <w:rFonts w:ascii="Times" w:hAnsi="Times"/>
          <w:b/>
          <w:bCs/>
          <w:sz w:val="18"/>
          <w:szCs w:val="18"/>
        </w:rPr>
        <w:t>Fuente: Elaboración propia (2025)</w:t>
      </w:r>
    </w:p>
    <w:p w14:paraId="23AE5C51" w14:textId="1316708A" w:rsidR="004D66B1" w:rsidRDefault="0044756B" w:rsidP="00BE7928">
      <w:pPr>
        <w:spacing w:before="120" w:after="120"/>
        <w:jc w:val="both"/>
        <w:rPr>
          <w:sz w:val="23"/>
          <w:szCs w:val="23"/>
        </w:rPr>
      </w:pPr>
      <w:r>
        <w:rPr>
          <w:sz w:val="23"/>
          <w:szCs w:val="23"/>
        </w:rPr>
        <w:t xml:space="preserve">Para realizar </w:t>
      </w:r>
      <w:r w:rsidR="008D5602">
        <w:rPr>
          <w:sz w:val="23"/>
          <w:szCs w:val="23"/>
        </w:rPr>
        <w:t>estas</w:t>
      </w:r>
      <w:r>
        <w:rPr>
          <w:sz w:val="23"/>
          <w:szCs w:val="23"/>
        </w:rPr>
        <w:t xml:space="preserve"> predicciones para tener la cantidad de estudiantes inscritos </w:t>
      </w:r>
      <w:r w:rsidR="008E3D1E">
        <w:rPr>
          <w:sz w:val="23"/>
          <w:szCs w:val="23"/>
        </w:rPr>
        <w:t>en las próximas 3 gestiones (2025, 2026 y 2027) se usarán series temporales con el fin de tener la cantidad aproximada</w:t>
      </w:r>
      <w:r w:rsidR="00AA4A75">
        <w:rPr>
          <w:sz w:val="23"/>
          <w:szCs w:val="23"/>
        </w:rPr>
        <w:t>.</w:t>
      </w:r>
    </w:p>
    <w:p w14:paraId="0F8A1B20" w14:textId="5BE8B00E" w:rsidR="00AA4A75" w:rsidRPr="0044756B" w:rsidRDefault="00AA4A75" w:rsidP="00BE7928">
      <w:pPr>
        <w:spacing w:before="120" w:after="120"/>
        <w:jc w:val="both"/>
        <w:rPr>
          <w:sz w:val="23"/>
          <w:szCs w:val="23"/>
        </w:rPr>
      </w:pPr>
      <w:r>
        <w:rPr>
          <w:sz w:val="23"/>
          <w:szCs w:val="23"/>
        </w:rPr>
        <w:t xml:space="preserve">Primera mente comprenderemos el pasado, para este fin agruparemos los </w:t>
      </w:r>
      <w:r w:rsidR="00677950">
        <w:rPr>
          <w:sz w:val="23"/>
          <w:szCs w:val="23"/>
        </w:rPr>
        <w:t>estudiantes por gestión académica para luego tener una cantidad exacta por cada una de estas,</w:t>
      </w:r>
      <w:r w:rsidR="00060C61">
        <w:rPr>
          <w:sz w:val="23"/>
          <w:szCs w:val="23"/>
        </w:rPr>
        <w:t xml:space="preserve"> ya con </w:t>
      </w:r>
      <w:r w:rsidR="00634FFA">
        <w:rPr>
          <w:sz w:val="23"/>
          <w:szCs w:val="23"/>
        </w:rPr>
        <w:t>estos datos</w:t>
      </w:r>
      <w:r w:rsidR="00060C61">
        <w:rPr>
          <w:sz w:val="23"/>
          <w:szCs w:val="23"/>
        </w:rPr>
        <w:t xml:space="preserve"> pasaremos al entrenamiento y evaluación de los modelos de series de tiempo.</w:t>
      </w:r>
    </w:p>
    <w:p w14:paraId="4D2AD859" w14:textId="5AAD7CDF" w:rsidR="00385873" w:rsidRPr="00185788" w:rsidRDefault="00F21263" w:rsidP="00385873">
      <w:pPr>
        <w:pStyle w:val="Heading3"/>
      </w:pPr>
      <w:bookmarkStart w:id="356" w:name="_Toc197792041"/>
      <w:r>
        <w:t xml:space="preserve">Entrenamiento y </w:t>
      </w:r>
      <w:r w:rsidR="004D66B1">
        <w:t>evaluación de modelos de series de tiempo</w:t>
      </w:r>
      <w:bookmarkEnd w:id="356"/>
    </w:p>
    <w:p w14:paraId="6C7728C3" w14:textId="14A897C6" w:rsidR="00E36122" w:rsidRDefault="009D4555" w:rsidP="00E153ED">
      <w:pPr>
        <w:spacing w:before="120" w:after="120"/>
        <w:jc w:val="both"/>
        <w:rPr>
          <w:sz w:val="23"/>
          <w:szCs w:val="23"/>
        </w:rPr>
      </w:pPr>
      <w:r>
        <w:rPr>
          <w:sz w:val="23"/>
          <w:szCs w:val="23"/>
        </w:rPr>
        <w:t>P</w:t>
      </w:r>
      <w:r w:rsidR="00AC6292">
        <w:rPr>
          <w:sz w:val="23"/>
          <w:szCs w:val="23"/>
        </w:rPr>
        <w:t>ara evaluar se usará el 0</w:t>
      </w:r>
      <w:r w:rsidR="005560F7">
        <w:rPr>
          <w:sz w:val="23"/>
          <w:szCs w:val="23"/>
        </w:rPr>
        <w:t>.7</w:t>
      </w:r>
      <w:r w:rsidR="00E82709">
        <w:rPr>
          <w:sz w:val="23"/>
          <w:szCs w:val="23"/>
        </w:rPr>
        <w:t xml:space="preserve"> o 70% para entrenamiento y el restante para pruebas como podemos ver en la figura</w:t>
      </w:r>
      <w:r w:rsidR="00C839AE">
        <w:rPr>
          <w:sz w:val="23"/>
          <w:szCs w:val="23"/>
        </w:rPr>
        <w:t xml:space="preserve"> 3-2.</w:t>
      </w:r>
    </w:p>
    <w:p w14:paraId="18335ACD" w14:textId="77777777" w:rsidR="00C839AE" w:rsidRDefault="0052266F" w:rsidP="00C839AE">
      <w:pPr>
        <w:keepNext/>
        <w:jc w:val="center"/>
      </w:pPr>
      <w:r w:rsidRPr="0052266F">
        <w:rPr>
          <w:noProof/>
          <w:sz w:val="23"/>
          <w:szCs w:val="23"/>
        </w:rPr>
        <w:drawing>
          <wp:inline distT="0" distB="0" distL="0" distR="0" wp14:anchorId="1123A94F" wp14:editId="05FAF756">
            <wp:extent cx="5486272" cy="1082040"/>
            <wp:effectExtent l="0" t="0" r="635" b="3810"/>
            <wp:docPr id="294489633"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9633" name="Picture 1" descr="A computer code with colorful text&#10;&#10;AI-generated content may be incorrect."/>
                    <pic:cNvPicPr/>
                  </pic:nvPicPr>
                  <pic:blipFill>
                    <a:blip r:embed="rId103"/>
                    <a:stretch>
                      <a:fillRect/>
                    </a:stretch>
                  </pic:blipFill>
                  <pic:spPr>
                    <a:xfrm>
                      <a:off x="0" y="0"/>
                      <a:ext cx="5489442" cy="1082665"/>
                    </a:xfrm>
                    <a:prstGeom prst="rect">
                      <a:avLst/>
                    </a:prstGeom>
                  </pic:spPr>
                </pic:pic>
              </a:graphicData>
            </a:graphic>
          </wp:inline>
        </w:drawing>
      </w:r>
    </w:p>
    <w:p w14:paraId="4CF4EA36" w14:textId="73B9CC74" w:rsidR="008E0149" w:rsidRDefault="00C839AE" w:rsidP="00592494">
      <w:pPr>
        <w:pStyle w:val="Caption"/>
        <w:spacing w:before="0" w:after="0"/>
      </w:pPr>
      <w:bookmarkStart w:id="357" w:name="_Toc197792111"/>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t>: Dividiendo los datos en entrenamiento y prueba</w:t>
      </w:r>
      <w:bookmarkEnd w:id="357"/>
    </w:p>
    <w:p w14:paraId="48FFBA65" w14:textId="732EAB46" w:rsidR="003552B7" w:rsidRPr="003B3D0C" w:rsidRDefault="003B3D0C" w:rsidP="00592494">
      <w:pPr>
        <w:jc w:val="center"/>
        <w:rPr>
          <w:rFonts w:ascii="Times" w:hAnsi="Times"/>
          <w:b/>
          <w:bCs/>
          <w:sz w:val="18"/>
          <w:szCs w:val="18"/>
        </w:rPr>
      </w:pPr>
      <w:r>
        <w:rPr>
          <w:rFonts w:ascii="Times" w:hAnsi="Times"/>
          <w:b/>
          <w:bCs/>
          <w:sz w:val="18"/>
          <w:szCs w:val="18"/>
        </w:rPr>
        <w:t>Fuente: Elaboración propia (2025)</w:t>
      </w:r>
    </w:p>
    <w:p w14:paraId="5A5DD779" w14:textId="106ACBB2" w:rsidR="008C45A4" w:rsidRDefault="00C01906" w:rsidP="00E153ED">
      <w:pPr>
        <w:spacing w:before="120" w:after="120"/>
        <w:jc w:val="both"/>
        <w:rPr>
          <w:sz w:val="23"/>
          <w:szCs w:val="23"/>
        </w:rPr>
      </w:pPr>
      <w:r w:rsidRPr="0079124F">
        <w:rPr>
          <w:sz w:val="23"/>
          <w:szCs w:val="23"/>
        </w:rPr>
        <w:lastRenderedPageBreak/>
        <w:t>P</w:t>
      </w:r>
      <w:r w:rsidR="00DF0897" w:rsidRPr="0079124F">
        <w:rPr>
          <w:sz w:val="23"/>
          <w:szCs w:val="23"/>
        </w:rPr>
        <w:t>ara realizar esta predicción se probaron modelos como ser: SES, Hol</w:t>
      </w:r>
      <w:r w:rsidR="006D2ACF" w:rsidRPr="0079124F">
        <w:rPr>
          <w:sz w:val="23"/>
          <w:szCs w:val="23"/>
        </w:rPr>
        <w:t>t</w:t>
      </w:r>
      <w:r w:rsidR="00DF0897" w:rsidRPr="0079124F">
        <w:rPr>
          <w:sz w:val="23"/>
          <w:szCs w:val="23"/>
        </w:rPr>
        <w:t>, Sarima</w:t>
      </w:r>
      <w:r w:rsidR="005A08B4" w:rsidRPr="0079124F">
        <w:rPr>
          <w:sz w:val="23"/>
          <w:szCs w:val="23"/>
        </w:rPr>
        <w:t xml:space="preserve">, </w:t>
      </w:r>
      <w:r w:rsidR="00DF0897" w:rsidRPr="0079124F">
        <w:rPr>
          <w:sz w:val="23"/>
          <w:szCs w:val="23"/>
        </w:rPr>
        <w:t>Crecimiento</w:t>
      </w:r>
      <w:r w:rsidR="005A08B4" w:rsidRPr="0079124F">
        <w:rPr>
          <w:sz w:val="23"/>
          <w:szCs w:val="23"/>
        </w:rPr>
        <w:t xml:space="preserve"> </w:t>
      </w:r>
      <w:r w:rsidR="00E2556B" w:rsidRPr="0079124F">
        <w:rPr>
          <w:sz w:val="23"/>
          <w:szCs w:val="23"/>
        </w:rPr>
        <w:t>y MediaMovil</w:t>
      </w:r>
      <w:r w:rsidR="005A08B4" w:rsidRPr="0079124F">
        <w:rPr>
          <w:sz w:val="23"/>
          <w:szCs w:val="23"/>
        </w:rPr>
        <w:t>,</w:t>
      </w:r>
      <w:r w:rsidR="007343B3" w:rsidRPr="0079124F">
        <w:rPr>
          <w:sz w:val="23"/>
          <w:szCs w:val="23"/>
        </w:rPr>
        <w:t xml:space="preserve"> ya que para la cantidad de datos y años era más indicado, en un principio se probó con modelos como Prop</w:t>
      </w:r>
      <w:r w:rsidR="00053AE0" w:rsidRPr="0079124F">
        <w:rPr>
          <w:sz w:val="23"/>
          <w:szCs w:val="23"/>
        </w:rPr>
        <w:t>het</w:t>
      </w:r>
      <w:r w:rsidR="00257ACF" w:rsidRPr="0079124F">
        <w:rPr>
          <w:sz w:val="23"/>
          <w:szCs w:val="23"/>
        </w:rPr>
        <w:t xml:space="preserve"> y Arima, pero estos causaban sobre ajuste y necesitan mayor cantidad de datos</w:t>
      </w:r>
      <w:r w:rsidR="00331A0B" w:rsidRPr="0079124F">
        <w:rPr>
          <w:sz w:val="23"/>
          <w:szCs w:val="23"/>
        </w:rPr>
        <w:t>, requiere</w:t>
      </w:r>
      <w:r w:rsidR="005D4136" w:rsidRPr="0079124F">
        <w:rPr>
          <w:sz w:val="23"/>
          <w:szCs w:val="23"/>
        </w:rPr>
        <w:t>n</w:t>
      </w:r>
      <w:r w:rsidR="00331A0B" w:rsidRPr="0079124F">
        <w:rPr>
          <w:sz w:val="23"/>
          <w:szCs w:val="23"/>
        </w:rPr>
        <w:t xml:space="preserve"> </w:t>
      </w:r>
      <w:r w:rsidR="0022265E" w:rsidRPr="0079124F">
        <w:rPr>
          <w:sz w:val="23"/>
          <w:szCs w:val="23"/>
        </w:rPr>
        <w:t>más</w:t>
      </w:r>
      <w:r w:rsidR="00331A0B" w:rsidRPr="0079124F">
        <w:rPr>
          <w:sz w:val="23"/>
          <w:szCs w:val="23"/>
        </w:rPr>
        <w:t xml:space="preserve"> parámetros</w:t>
      </w:r>
      <w:r w:rsidR="005D4136" w:rsidRPr="0079124F">
        <w:rPr>
          <w:sz w:val="23"/>
          <w:szCs w:val="23"/>
        </w:rPr>
        <w:t>, demasiado complejos para crecimiento estudiantil</w:t>
      </w:r>
      <w:r w:rsidR="00500F0A" w:rsidRPr="0079124F">
        <w:rPr>
          <w:sz w:val="23"/>
          <w:szCs w:val="23"/>
        </w:rPr>
        <w:t>, en síntesis, era como: “Matar una mosca a cañonazos”</w:t>
      </w:r>
      <w:r w:rsidR="000329F0">
        <w:rPr>
          <w:sz w:val="23"/>
          <w:szCs w:val="23"/>
        </w:rPr>
        <w:t>, los modelos mencionados para la predicción se entrenaron como podemos apreciar en la figura</w:t>
      </w:r>
      <w:r w:rsidR="003552B7">
        <w:rPr>
          <w:sz w:val="23"/>
          <w:szCs w:val="23"/>
        </w:rPr>
        <w:t xml:space="preserve"> 3-3.</w:t>
      </w:r>
      <w:r w:rsidR="000329F0">
        <w:rPr>
          <w:sz w:val="23"/>
          <w:szCs w:val="23"/>
        </w:rPr>
        <w:t xml:space="preserve"> </w:t>
      </w:r>
    </w:p>
    <w:p w14:paraId="693D37EC" w14:textId="047EBD25" w:rsidR="00BF4D8F" w:rsidRDefault="00F44C1F" w:rsidP="00BF4D8F">
      <w:pPr>
        <w:keepNext/>
        <w:jc w:val="center"/>
      </w:pPr>
      <w:r w:rsidRPr="00F44C1F">
        <w:rPr>
          <w:noProof/>
        </w:rPr>
        <w:drawing>
          <wp:inline distT="0" distB="0" distL="0" distR="0" wp14:anchorId="0D2AE287" wp14:editId="1FB595BB">
            <wp:extent cx="5034982" cy="4762500"/>
            <wp:effectExtent l="0" t="0" r="0" b="0"/>
            <wp:docPr id="74152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0456" name=""/>
                    <pic:cNvPicPr/>
                  </pic:nvPicPr>
                  <pic:blipFill>
                    <a:blip r:embed="rId104"/>
                    <a:stretch>
                      <a:fillRect/>
                    </a:stretch>
                  </pic:blipFill>
                  <pic:spPr>
                    <a:xfrm>
                      <a:off x="0" y="0"/>
                      <a:ext cx="5049394" cy="4776132"/>
                    </a:xfrm>
                    <a:prstGeom prst="rect">
                      <a:avLst/>
                    </a:prstGeom>
                  </pic:spPr>
                </pic:pic>
              </a:graphicData>
            </a:graphic>
          </wp:inline>
        </w:drawing>
      </w:r>
    </w:p>
    <w:p w14:paraId="608EF7FB" w14:textId="3082F73C" w:rsidR="000329F0" w:rsidRDefault="00BF4D8F" w:rsidP="00592494">
      <w:pPr>
        <w:pStyle w:val="Caption"/>
        <w:spacing w:before="0" w:after="0"/>
      </w:pPr>
      <w:bookmarkStart w:id="358" w:name="_Toc197792112"/>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xml:space="preserve">: Entrenamiento de los </w:t>
      </w:r>
      <w:r w:rsidR="00C351A9">
        <w:t>modelos seleccionados</w:t>
      </w:r>
      <w:bookmarkEnd w:id="358"/>
    </w:p>
    <w:p w14:paraId="360DD582" w14:textId="7E9925C0" w:rsidR="00792120" w:rsidRPr="00792120" w:rsidRDefault="00792120" w:rsidP="00592494">
      <w:pPr>
        <w:jc w:val="center"/>
        <w:rPr>
          <w:rFonts w:ascii="Times" w:hAnsi="Times"/>
          <w:b/>
          <w:bCs/>
          <w:sz w:val="18"/>
          <w:szCs w:val="18"/>
        </w:rPr>
      </w:pPr>
      <w:r>
        <w:rPr>
          <w:rFonts w:ascii="Times" w:hAnsi="Times"/>
          <w:b/>
          <w:bCs/>
          <w:sz w:val="18"/>
          <w:szCs w:val="18"/>
        </w:rPr>
        <w:t>Fuente: Elaboración propia (2025)</w:t>
      </w:r>
    </w:p>
    <w:p w14:paraId="1CA7FC1C" w14:textId="2DC0F0DD" w:rsidR="003F4740" w:rsidRPr="0079124F" w:rsidRDefault="00814646" w:rsidP="00E153ED">
      <w:pPr>
        <w:spacing w:before="120" w:after="120"/>
        <w:jc w:val="both"/>
        <w:rPr>
          <w:sz w:val="23"/>
          <w:szCs w:val="23"/>
        </w:rPr>
      </w:pPr>
      <w:r w:rsidRPr="0079124F">
        <w:rPr>
          <w:sz w:val="23"/>
          <w:szCs w:val="23"/>
        </w:rPr>
        <w:t xml:space="preserve">Dentro de los modelos </w:t>
      </w:r>
      <w:r w:rsidR="0022265E" w:rsidRPr="0079124F">
        <w:rPr>
          <w:sz w:val="23"/>
          <w:szCs w:val="23"/>
        </w:rPr>
        <w:t>que,</w:t>
      </w:r>
      <w:r w:rsidRPr="0079124F">
        <w:rPr>
          <w:sz w:val="23"/>
          <w:szCs w:val="23"/>
        </w:rPr>
        <w:t xml:space="preserve"> seleccionados, el mejor modelo según sus parámetros de salida</w:t>
      </w:r>
      <w:r w:rsidR="005A08B4" w:rsidRPr="0079124F">
        <w:rPr>
          <w:sz w:val="23"/>
          <w:szCs w:val="23"/>
        </w:rPr>
        <w:t xml:space="preserve"> fue Hol</w:t>
      </w:r>
      <w:r w:rsidR="006D2ACF" w:rsidRPr="0079124F">
        <w:rPr>
          <w:sz w:val="23"/>
          <w:szCs w:val="23"/>
        </w:rPr>
        <w:t>t</w:t>
      </w:r>
      <w:r w:rsidR="005A08B4" w:rsidRPr="0079124F">
        <w:rPr>
          <w:sz w:val="23"/>
          <w:szCs w:val="23"/>
        </w:rPr>
        <w:t xml:space="preserve"> como podemos apreciar en la tabla</w:t>
      </w:r>
      <w:r w:rsidR="00E465F5" w:rsidRPr="0079124F">
        <w:rPr>
          <w:sz w:val="23"/>
          <w:szCs w:val="23"/>
        </w:rPr>
        <w:t xml:space="preserve"> 3-1.</w:t>
      </w:r>
    </w:p>
    <w:p w14:paraId="123AAEBA" w14:textId="3D281534" w:rsidR="00F44C1F" w:rsidRDefault="00F44C1F" w:rsidP="00F44C1F">
      <w:pPr>
        <w:pStyle w:val="Caption"/>
        <w:keepNext/>
      </w:pPr>
      <w:bookmarkStart w:id="359" w:name="_Toc197792126"/>
      <w:r>
        <w:t xml:space="preserve">Tabla </w:t>
      </w:r>
      <w:r w:rsidR="003E0D3E">
        <w:fldChar w:fldCharType="begin"/>
      </w:r>
      <w:r w:rsidR="003E0D3E">
        <w:instrText xml:space="preserve"> STYLEREF 2 \s </w:instrText>
      </w:r>
      <w:r w:rsidR="003E0D3E">
        <w:fldChar w:fldCharType="separate"/>
      </w:r>
      <w:r w:rsidR="007715CD">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7715CD">
        <w:rPr>
          <w:noProof/>
        </w:rPr>
        <w:t>1</w:t>
      </w:r>
      <w:r w:rsidR="003E0D3E">
        <w:fldChar w:fldCharType="end"/>
      </w:r>
      <w:r>
        <w:t xml:space="preserve">: </w:t>
      </w:r>
      <w:r w:rsidR="00683950">
        <w:t>Evaluación de modelos</w:t>
      </w:r>
      <w:r w:rsidRPr="00564926">
        <w:t xml:space="preserve"> para predecir cantidad de inscritos en los próximos años</w:t>
      </w:r>
      <w:bookmarkEnd w:id="359"/>
    </w:p>
    <w:tbl>
      <w:tblPr>
        <w:tblW w:w="6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260"/>
        <w:gridCol w:w="1170"/>
        <w:gridCol w:w="1170"/>
        <w:gridCol w:w="1980"/>
      </w:tblGrid>
      <w:tr w:rsidR="005866DD" w14:paraId="531F0C80" w14:textId="77777777" w:rsidTr="005866DD">
        <w:trPr>
          <w:trHeight w:val="225"/>
          <w:jc w:val="center"/>
        </w:trPr>
        <w:tc>
          <w:tcPr>
            <w:tcW w:w="1345" w:type="dxa"/>
            <w:shd w:val="clear" w:color="auto" w:fill="BFBFBF"/>
          </w:tcPr>
          <w:p w14:paraId="274C077E" w14:textId="19381B80"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Modelo</w:t>
            </w:r>
          </w:p>
        </w:tc>
        <w:tc>
          <w:tcPr>
            <w:tcW w:w="1260" w:type="dxa"/>
            <w:shd w:val="clear" w:color="auto" w:fill="BFBFBF"/>
          </w:tcPr>
          <w:p w14:paraId="4633FBE6" w14:textId="1883BF5D"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MSE</w:t>
            </w:r>
          </w:p>
        </w:tc>
        <w:tc>
          <w:tcPr>
            <w:tcW w:w="1170" w:type="dxa"/>
            <w:shd w:val="clear" w:color="auto" w:fill="BFBFBF"/>
          </w:tcPr>
          <w:p w14:paraId="04C2AA7C" w14:textId="11511FA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RMSE</w:t>
            </w:r>
          </w:p>
        </w:tc>
        <w:tc>
          <w:tcPr>
            <w:tcW w:w="1170" w:type="dxa"/>
            <w:shd w:val="clear" w:color="auto" w:fill="BFBFBF"/>
          </w:tcPr>
          <w:p w14:paraId="2AC8220D" w14:textId="424D276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MAE</w:t>
            </w:r>
          </w:p>
        </w:tc>
        <w:tc>
          <w:tcPr>
            <w:tcW w:w="1980" w:type="dxa"/>
            <w:shd w:val="clear" w:color="auto" w:fill="BFBFBF"/>
          </w:tcPr>
          <w:p w14:paraId="5ACF05D1" w14:textId="55DC927C"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MEJOR MODELO</w:t>
            </w:r>
          </w:p>
        </w:tc>
      </w:tr>
      <w:tr w:rsidR="005866DD" w14:paraId="6974FA33" w14:textId="77777777" w:rsidTr="005866DD">
        <w:trPr>
          <w:trHeight w:val="216"/>
          <w:jc w:val="center"/>
        </w:trPr>
        <w:tc>
          <w:tcPr>
            <w:tcW w:w="1345" w:type="dxa"/>
          </w:tcPr>
          <w:p w14:paraId="7741B4CE" w14:textId="09EC8E5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Holt</w:t>
            </w:r>
          </w:p>
        </w:tc>
        <w:tc>
          <w:tcPr>
            <w:tcW w:w="1260" w:type="dxa"/>
          </w:tcPr>
          <w:p w14:paraId="5AB346CE" w14:textId="531C892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13.053520</w:t>
            </w:r>
          </w:p>
        </w:tc>
        <w:tc>
          <w:tcPr>
            <w:tcW w:w="1170" w:type="dxa"/>
          </w:tcPr>
          <w:p w14:paraId="642059B5" w14:textId="08C65AD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3.612966</w:t>
            </w:r>
          </w:p>
        </w:tc>
        <w:tc>
          <w:tcPr>
            <w:tcW w:w="1170" w:type="dxa"/>
          </w:tcPr>
          <w:p w14:paraId="2EC2412B" w14:textId="3C978A07"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3.545193</w:t>
            </w:r>
          </w:p>
        </w:tc>
        <w:tc>
          <w:tcPr>
            <w:tcW w:w="1980" w:type="dxa"/>
          </w:tcPr>
          <w:p w14:paraId="6D4ACBAF" w14:textId="1C96F08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0.568479</w:t>
            </w:r>
          </w:p>
        </w:tc>
      </w:tr>
      <w:tr w:rsidR="005866DD" w14:paraId="5F6470BB" w14:textId="77777777" w:rsidTr="005866DD">
        <w:trPr>
          <w:trHeight w:val="216"/>
          <w:jc w:val="center"/>
        </w:trPr>
        <w:tc>
          <w:tcPr>
            <w:tcW w:w="1345" w:type="dxa"/>
          </w:tcPr>
          <w:p w14:paraId="109482CB" w14:textId="6597526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MediaMovil</w:t>
            </w:r>
          </w:p>
        </w:tc>
        <w:tc>
          <w:tcPr>
            <w:tcW w:w="1260" w:type="dxa"/>
          </w:tcPr>
          <w:p w14:paraId="401D4B28" w14:textId="7940F29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30.610000</w:t>
            </w:r>
          </w:p>
        </w:tc>
        <w:tc>
          <w:tcPr>
            <w:tcW w:w="1170" w:type="dxa"/>
          </w:tcPr>
          <w:p w14:paraId="433FBA23" w14:textId="4BA7550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5.532630</w:t>
            </w:r>
          </w:p>
        </w:tc>
        <w:tc>
          <w:tcPr>
            <w:tcW w:w="1170" w:type="dxa"/>
          </w:tcPr>
          <w:p w14:paraId="2C6A6BA8" w14:textId="6D760D83"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B0D191" w14:textId="64F15339"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-0.011901</w:t>
            </w:r>
          </w:p>
        </w:tc>
      </w:tr>
      <w:tr w:rsidR="005866DD" w14:paraId="64243486" w14:textId="77777777" w:rsidTr="005866DD">
        <w:trPr>
          <w:trHeight w:val="216"/>
          <w:jc w:val="center"/>
        </w:trPr>
        <w:tc>
          <w:tcPr>
            <w:tcW w:w="1345" w:type="dxa"/>
          </w:tcPr>
          <w:p w14:paraId="71D41694" w14:textId="19129C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SES</w:t>
            </w:r>
          </w:p>
        </w:tc>
        <w:tc>
          <w:tcPr>
            <w:tcW w:w="1260" w:type="dxa"/>
          </w:tcPr>
          <w:p w14:paraId="5ED8D0EA" w14:textId="7A0FAE0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32.267219</w:t>
            </w:r>
          </w:p>
        </w:tc>
        <w:tc>
          <w:tcPr>
            <w:tcW w:w="1170" w:type="dxa"/>
          </w:tcPr>
          <w:p w14:paraId="7E84956C" w14:textId="4694C8D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5.680424</w:t>
            </w:r>
          </w:p>
        </w:tc>
        <w:tc>
          <w:tcPr>
            <w:tcW w:w="1170" w:type="dxa"/>
          </w:tcPr>
          <w:p w14:paraId="70730F31" w14:textId="54EAC3A4"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1ACC81" w14:textId="4D603FF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-0.066685</w:t>
            </w:r>
          </w:p>
        </w:tc>
      </w:tr>
      <w:tr w:rsidR="005866DD" w14:paraId="628AB26E" w14:textId="77777777" w:rsidTr="005866DD">
        <w:trPr>
          <w:trHeight w:val="216"/>
          <w:jc w:val="center"/>
        </w:trPr>
        <w:tc>
          <w:tcPr>
            <w:tcW w:w="1345" w:type="dxa"/>
          </w:tcPr>
          <w:p w14:paraId="5BFFD357" w14:textId="0083F62D"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lastRenderedPageBreak/>
              <w:t>Sarima</w:t>
            </w:r>
          </w:p>
        </w:tc>
        <w:tc>
          <w:tcPr>
            <w:tcW w:w="1260" w:type="dxa"/>
          </w:tcPr>
          <w:p w14:paraId="3984B132" w14:textId="6187DC5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52.740191</w:t>
            </w:r>
          </w:p>
        </w:tc>
        <w:tc>
          <w:tcPr>
            <w:tcW w:w="1170" w:type="dxa"/>
          </w:tcPr>
          <w:p w14:paraId="7FFBED18" w14:textId="341CADB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7.262244</w:t>
            </w:r>
          </w:p>
        </w:tc>
        <w:tc>
          <w:tcPr>
            <w:tcW w:w="1170" w:type="dxa"/>
          </w:tcPr>
          <w:p w14:paraId="005BA892" w14:textId="4B419FBF"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5.595218</w:t>
            </w:r>
          </w:p>
        </w:tc>
        <w:tc>
          <w:tcPr>
            <w:tcW w:w="1980" w:type="dxa"/>
          </w:tcPr>
          <w:p w14:paraId="575E9519" w14:textId="2F9A40CC"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-0.743477</w:t>
            </w:r>
          </w:p>
        </w:tc>
      </w:tr>
      <w:tr w:rsidR="005866DD" w14:paraId="3EC43234" w14:textId="77777777" w:rsidTr="005866DD">
        <w:trPr>
          <w:trHeight w:val="216"/>
          <w:jc w:val="center"/>
        </w:trPr>
        <w:tc>
          <w:tcPr>
            <w:tcW w:w="1345" w:type="dxa"/>
          </w:tcPr>
          <w:p w14:paraId="692F61B7" w14:textId="6C71E3B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Crecimiento</w:t>
            </w:r>
          </w:p>
        </w:tc>
        <w:tc>
          <w:tcPr>
            <w:tcW w:w="1260" w:type="dxa"/>
          </w:tcPr>
          <w:p w14:paraId="7D69A036" w14:textId="683AD51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695.991304</w:t>
            </w:r>
          </w:p>
        </w:tc>
        <w:tc>
          <w:tcPr>
            <w:tcW w:w="1170" w:type="dxa"/>
          </w:tcPr>
          <w:p w14:paraId="3DDAF08C" w14:textId="340E21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26.381647</w:t>
            </w:r>
          </w:p>
        </w:tc>
        <w:tc>
          <w:tcPr>
            <w:tcW w:w="1170" w:type="dxa"/>
          </w:tcPr>
          <w:p w14:paraId="59C493CD" w14:textId="672C3D38"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24.513430</w:t>
            </w:r>
          </w:p>
        </w:tc>
        <w:tc>
          <w:tcPr>
            <w:tcW w:w="1980" w:type="dxa"/>
          </w:tcPr>
          <w:p w14:paraId="65671602" w14:textId="4BC92DF0"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-22.007977</w:t>
            </w:r>
          </w:p>
        </w:tc>
      </w:tr>
    </w:tbl>
    <w:p w14:paraId="0803DED5" w14:textId="77777777" w:rsidR="008D5602" w:rsidRDefault="008D5602" w:rsidP="003F4740">
      <w:pPr>
        <w:jc w:val="center"/>
        <w:rPr>
          <w:rFonts w:ascii="Times" w:hAnsi="Times"/>
          <w:b/>
          <w:bCs/>
          <w:sz w:val="18"/>
          <w:szCs w:val="18"/>
        </w:rPr>
      </w:pPr>
    </w:p>
    <w:p w14:paraId="1587343D" w14:textId="5EE811E8" w:rsidR="00095347" w:rsidRPr="00FB356A" w:rsidRDefault="00F80A84" w:rsidP="003F4740">
      <w:pPr>
        <w:jc w:val="center"/>
        <w:rPr>
          <w:rFonts w:ascii="Times" w:hAnsi="Times"/>
          <w:b/>
          <w:bCs/>
          <w:sz w:val="18"/>
          <w:szCs w:val="18"/>
        </w:rPr>
      </w:pPr>
      <w:r w:rsidRPr="0079124F">
        <w:rPr>
          <w:rFonts w:ascii="Times" w:hAnsi="Times"/>
          <w:b/>
          <w:bCs/>
          <w:sz w:val="18"/>
          <w:szCs w:val="18"/>
        </w:rPr>
        <w:t>Fuente: Elaboración propia (2025)</w:t>
      </w:r>
    </w:p>
    <w:p w14:paraId="42649DA8" w14:textId="143DE161" w:rsidR="005B2D06" w:rsidRPr="0079124F" w:rsidRDefault="005B2D06" w:rsidP="00792120">
      <w:pPr>
        <w:spacing w:before="120" w:after="120"/>
        <w:rPr>
          <w:sz w:val="23"/>
          <w:szCs w:val="23"/>
        </w:rPr>
      </w:pPr>
      <w:r w:rsidRPr="0079124F">
        <w:rPr>
          <w:sz w:val="23"/>
          <w:szCs w:val="23"/>
        </w:rPr>
        <w:t xml:space="preserve">Como resultado de los modelos tenemos </w:t>
      </w:r>
      <w:r w:rsidR="009952F7" w:rsidRPr="0079124F">
        <w:rPr>
          <w:sz w:val="23"/>
          <w:szCs w:val="23"/>
        </w:rPr>
        <w:t>la tab</w:t>
      </w:r>
      <w:r w:rsidR="00DC74AE">
        <w:rPr>
          <w:sz w:val="23"/>
          <w:szCs w:val="23"/>
        </w:rPr>
        <w:t>l</w:t>
      </w:r>
      <w:r w:rsidR="00792120">
        <w:rPr>
          <w:sz w:val="23"/>
          <w:szCs w:val="23"/>
        </w:rPr>
        <w:t>a 3-</w:t>
      </w:r>
      <w:r w:rsidR="00F44C1F">
        <w:rPr>
          <w:sz w:val="23"/>
          <w:szCs w:val="23"/>
        </w:rPr>
        <w:t>2</w:t>
      </w:r>
      <w:r w:rsidR="00792120">
        <w:rPr>
          <w:sz w:val="23"/>
          <w:szCs w:val="23"/>
        </w:rPr>
        <w:t>.</w:t>
      </w:r>
    </w:p>
    <w:p w14:paraId="175FAE42" w14:textId="5CAAE27B" w:rsidR="00F44C1F" w:rsidRDefault="00F44C1F" w:rsidP="00F44C1F">
      <w:pPr>
        <w:pStyle w:val="Caption"/>
        <w:keepNext/>
      </w:pPr>
      <w:bookmarkStart w:id="360" w:name="_Toc197792127"/>
      <w:r>
        <w:t xml:space="preserve">Tabla </w:t>
      </w:r>
      <w:r w:rsidR="003E0D3E">
        <w:fldChar w:fldCharType="begin"/>
      </w:r>
      <w:r w:rsidR="003E0D3E">
        <w:instrText xml:space="preserve"> STYLEREF 2 \s </w:instrText>
      </w:r>
      <w:r w:rsidR="003E0D3E">
        <w:fldChar w:fldCharType="separate"/>
      </w:r>
      <w:r w:rsidR="007715CD">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7715CD">
        <w:rPr>
          <w:noProof/>
        </w:rPr>
        <w:t>2</w:t>
      </w:r>
      <w:r w:rsidR="003E0D3E">
        <w:fldChar w:fldCharType="end"/>
      </w:r>
      <w:r>
        <w:t xml:space="preserve">: </w:t>
      </w:r>
      <w:r w:rsidRPr="007B4CA2">
        <w:t>Predicciones de los modelos usados</w:t>
      </w:r>
      <w:bookmarkEnd w:id="360"/>
    </w:p>
    <w:tbl>
      <w:tblPr>
        <w:tblStyle w:val="TableGrid"/>
        <w:tblW w:w="0" w:type="auto"/>
        <w:jc w:val="center"/>
        <w:tblLook w:val="04A0" w:firstRow="1" w:lastRow="0" w:firstColumn="1" w:lastColumn="0" w:noHBand="0" w:noVBand="1"/>
      </w:tblPr>
      <w:tblGrid>
        <w:gridCol w:w="1090"/>
        <w:gridCol w:w="1090"/>
        <w:gridCol w:w="1090"/>
        <w:gridCol w:w="1090"/>
        <w:gridCol w:w="1260"/>
        <w:gridCol w:w="1244"/>
      </w:tblGrid>
      <w:tr w:rsidR="00A8659C" w:rsidRPr="0079124F" w14:paraId="61ADFAFB" w14:textId="77777777" w:rsidTr="00A8659C">
        <w:trPr>
          <w:trHeight w:val="285"/>
          <w:jc w:val="center"/>
        </w:trPr>
        <w:tc>
          <w:tcPr>
            <w:tcW w:w="1090" w:type="dxa"/>
            <w:shd w:val="clear" w:color="auto" w:fill="BFBFBF" w:themeFill="background1" w:themeFillShade="BF"/>
          </w:tcPr>
          <w:p w14:paraId="314BFC64" w14:textId="5F5E9EC5" w:rsidR="00893C87" w:rsidRPr="00964FF0" w:rsidRDefault="00893C87" w:rsidP="00964FF0">
            <w:pPr>
              <w:rPr>
                <w:b/>
                <w:bCs/>
                <w:sz w:val="20"/>
                <w:szCs w:val="20"/>
              </w:rPr>
            </w:pPr>
            <w:r w:rsidRPr="00964FF0">
              <w:rPr>
                <w:b/>
                <w:bCs/>
                <w:sz w:val="20"/>
                <w:szCs w:val="20"/>
              </w:rPr>
              <w:t>Año</w:t>
            </w:r>
          </w:p>
        </w:tc>
        <w:tc>
          <w:tcPr>
            <w:tcW w:w="1090" w:type="dxa"/>
            <w:shd w:val="clear" w:color="auto" w:fill="BFBFBF" w:themeFill="background1" w:themeFillShade="BF"/>
          </w:tcPr>
          <w:p w14:paraId="4B1E58BA" w14:textId="6E44A9A0" w:rsidR="00893C87" w:rsidRPr="00964FF0" w:rsidRDefault="00893C87" w:rsidP="00964FF0">
            <w:pPr>
              <w:rPr>
                <w:b/>
                <w:bCs/>
                <w:sz w:val="20"/>
                <w:szCs w:val="20"/>
              </w:rPr>
            </w:pPr>
            <w:r w:rsidRPr="00964FF0">
              <w:rPr>
                <w:b/>
                <w:bCs/>
                <w:sz w:val="20"/>
                <w:szCs w:val="20"/>
              </w:rPr>
              <w:t>SES</w:t>
            </w:r>
          </w:p>
        </w:tc>
        <w:tc>
          <w:tcPr>
            <w:tcW w:w="1090" w:type="dxa"/>
            <w:shd w:val="clear" w:color="auto" w:fill="BFBFBF" w:themeFill="background1" w:themeFillShade="BF"/>
          </w:tcPr>
          <w:p w14:paraId="663EAD96" w14:textId="1C09174D" w:rsidR="00893C87" w:rsidRPr="00964FF0" w:rsidRDefault="00893C87" w:rsidP="00964FF0">
            <w:pPr>
              <w:rPr>
                <w:b/>
                <w:bCs/>
                <w:sz w:val="20"/>
                <w:szCs w:val="20"/>
              </w:rPr>
            </w:pPr>
            <w:r w:rsidRPr="00964FF0">
              <w:rPr>
                <w:b/>
                <w:bCs/>
                <w:sz w:val="20"/>
                <w:szCs w:val="20"/>
              </w:rPr>
              <w:t>Holt</w:t>
            </w:r>
          </w:p>
        </w:tc>
        <w:tc>
          <w:tcPr>
            <w:tcW w:w="1090" w:type="dxa"/>
            <w:shd w:val="clear" w:color="auto" w:fill="BFBFBF" w:themeFill="background1" w:themeFillShade="BF"/>
          </w:tcPr>
          <w:p w14:paraId="0D96416A" w14:textId="7DFC0257" w:rsidR="00893C87" w:rsidRPr="00964FF0" w:rsidRDefault="00893C87" w:rsidP="00964FF0">
            <w:pPr>
              <w:rPr>
                <w:b/>
                <w:bCs/>
                <w:sz w:val="20"/>
                <w:szCs w:val="20"/>
              </w:rPr>
            </w:pPr>
            <w:r w:rsidRPr="00964FF0">
              <w:rPr>
                <w:b/>
                <w:bCs/>
                <w:sz w:val="20"/>
                <w:szCs w:val="20"/>
              </w:rPr>
              <w:t>Sarima</w:t>
            </w:r>
          </w:p>
        </w:tc>
        <w:tc>
          <w:tcPr>
            <w:tcW w:w="1229" w:type="dxa"/>
            <w:shd w:val="clear" w:color="auto" w:fill="BFBFBF" w:themeFill="background1" w:themeFillShade="BF"/>
          </w:tcPr>
          <w:p w14:paraId="585844E4" w14:textId="2BA0D6A5" w:rsidR="00893C87" w:rsidRPr="00964FF0" w:rsidRDefault="00893C87" w:rsidP="00964FF0">
            <w:pPr>
              <w:rPr>
                <w:b/>
                <w:bCs/>
                <w:sz w:val="20"/>
                <w:szCs w:val="20"/>
              </w:rPr>
            </w:pPr>
            <w:r w:rsidRPr="00964FF0">
              <w:rPr>
                <w:b/>
                <w:bCs/>
                <w:sz w:val="20"/>
                <w:szCs w:val="20"/>
              </w:rPr>
              <w:t>Crecimiento</w:t>
            </w:r>
          </w:p>
        </w:tc>
        <w:tc>
          <w:tcPr>
            <w:tcW w:w="1214" w:type="dxa"/>
            <w:shd w:val="clear" w:color="auto" w:fill="BFBFBF" w:themeFill="background1" w:themeFillShade="BF"/>
          </w:tcPr>
          <w:p w14:paraId="4D57C04F" w14:textId="2C597EF4" w:rsidR="00893C87" w:rsidRPr="00964FF0" w:rsidRDefault="00893C87" w:rsidP="00964FF0">
            <w:pPr>
              <w:rPr>
                <w:b/>
                <w:bCs/>
                <w:sz w:val="20"/>
                <w:szCs w:val="20"/>
              </w:rPr>
            </w:pPr>
            <w:r w:rsidRPr="00964FF0">
              <w:rPr>
                <w:b/>
                <w:bCs/>
                <w:sz w:val="20"/>
                <w:szCs w:val="20"/>
              </w:rPr>
              <w:t>MediaMovil</w:t>
            </w:r>
          </w:p>
        </w:tc>
      </w:tr>
      <w:tr w:rsidR="00A8659C" w:rsidRPr="0079124F" w14:paraId="5AE5D099" w14:textId="77777777" w:rsidTr="00A8659C">
        <w:trPr>
          <w:trHeight w:val="285"/>
          <w:jc w:val="center"/>
        </w:trPr>
        <w:tc>
          <w:tcPr>
            <w:tcW w:w="1090" w:type="dxa"/>
          </w:tcPr>
          <w:p w14:paraId="6A82639F" w14:textId="7189DBAD" w:rsidR="00893C87" w:rsidRPr="00964FF0" w:rsidRDefault="00893C87" w:rsidP="00964FF0">
            <w:pPr>
              <w:rPr>
                <w:sz w:val="20"/>
                <w:szCs w:val="20"/>
              </w:rPr>
            </w:pPr>
            <w:r w:rsidRPr="00964FF0">
              <w:rPr>
                <w:sz w:val="20"/>
                <w:szCs w:val="20"/>
              </w:rPr>
              <w:t>2025</w:t>
            </w:r>
          </w:p>
        </w:tc>
        <w:tc>
          <w:tcPr>
            <w:tcW w:w="1090" w:type="dxa"/>
          </w:tcPr>
          <w:p w14:paraId="2734AEF1" w14:textId="6A72B6B4" w:rsidR="00893C87" w:rsidRPr="00964FF0" w:rsidRDefault="00A207B5" w:rsidP="00964FF0">
            <w:pPr>
              <w:rPr>
                <w:sz w:val="20"/>
                <w:szCs w:val="20"/>
              </w:rPr>
            </w:pPr>
            <w:r w:rsidRPr="00964FF0">
              <w:rPr>
                <w:sz w:val="20"/>
                <w:szCs w:val="20"/>
              </w:rPr>
              <w:t>308</w:t>
            </w:r>
          </w:p>
        </w:tc>
        <w:tc>
          <w:tcPr>
            <w:tcW w:w="1090" w:type="dxa"/>
          </w:tcPr>
          <w:p w14:paraId="2B2827C6" w14:textId="563FEF3C" w:rsidR="00893C87" w:rsidRPr="00964FF0" w:rsidRDefault="00A207B5" w:rsidP="00964FF0">
            <w:pPr>
              <w:rPr>
                <w:sz w:val="20"/>
                <w:szCs w:val="20"/>
              </w:rPr>
            </w:pPr>
            <w:r w:rsidRPr="00964FF0">
              <w:rPr>
                <w:sz w:val="20"/>
                <w:szCs w:val="20"/>
              </w:rPr>
              <w:t>316</w:t>
            </w:r>
          </w:p>
        </w:tc>
        <w:tc>
          <w:tcPr>
            <w:tcW w:w="1090" w:type="dxa"/>
          </w:tcPr>
          <w:p w14:paraId="3E8A90B3" w14:textId="18F48E0E" w:rsidR="00893C87" w:rsidRPr="00964FF0" w:rsidRDefault="00A207B5" w:rsidP="00964FF0">
            <w:pPr>
              <w:rPr>
                <w:sz w:val="20"/>
                <w:szCs w:val="20"/>
              </w:rPr>
            </w:pPr>
            <w:r w:rsidRPr="00964FF0">
              <w:rPr>
                <w:sz w:val="20"/>
                <w:szCs w:val="20"/>
              </w:rPr>
              <w:t>305</w:t>
            </w:r>
          </w:p>
        </w:tc>
        <w:tc>
          <w:tcPr>
            <w:tcW w:w="1229" w:type="dxa"/>
          </w:tcPr>
          <w:p w14:paraId="64DDFE96" w14:textId="5615C42B" w:rsidR="00893C87" w:rsidRPr="00964FF0" w:rsidRDefault="00A207B5" w:rsidP="00964FF0">
            <w:pPr>
              <w:rPr>
                <w:sz w:val="20"/>
                <w:szCs w:val="20"/>
              </w:rPr>
            </w:pPr>
            <w:r w:rsidRPr="00964FF0">
              <w:rPr>
                <w:sz w:val="20"/>
                <w:szCs w:val="20"/>
              </w:rPr>
              <w:t>303</w:t>
            </w:r>
          </w:p>
        </w:tc>
        <w:tc>
          <w:tcPr>
            <w:tcW w:w="1214" w:type="dxa"/>
          </w:tcPr>
          <w:p w14:paraId="337CBF59" w14:textId="5860E93B" w:rsidR="00893C87" w:rsidRPr="00964FF0" w:rsidRDefault="00B93BC1" w:rsidP="00964FF0">
            <w:pPr>
              <w:rPr>
                <w:sz w:val="20"/>
                <w:szCs w:val="20"/>
              </w:rPr>
            </w:pPr>
            <w:r w:rsidRPr="00964FF0">
              <w:rPr>
                <w:sz w:val="20"/>
                <w:szCs w:val="20"/>
              </w:rPr>
              <w:t>307</w:t>
            </w:r>
          </w:p>
        </w:tc>
      </w:tr>
      <w:tr w:rsidR="00A8659C" w:rsidRPr="0079124F" w14:paraId="404F360F" w14:textId="77777777" w:rsidTr="00A8659C">
        <w:trPr>
          <w:trHeight w:val="270"/>
          <w:jc w:val="center"/>
        </w:trPr>
        <w:tc>
          <w:tcPr>
            <w:tcW w:w="1090" w:type="dxa"/>
          </w:tcPr>
          <w:p w14:paraId="3D806B6D" w14:textId="37E01C5B" w:rsidR="00893C87" w:rsidRPr="00964FF0" w:rsidRDefault="00893C87" w:rsidP="00964FF0">
            <w:pPr>
              <w:rPr>
                <w:sz w:val="20"/>
                <w:szCs w:val="20"/>
              </w:rPr>
            </w:pPr>
            <w:r w:rsidRPr="00964FF0">
              <w:rPr>
                <w:sz w:val="20"/>
                <w:szCs w:val="20"/>
              </w:rPr>
              <w:t>2026</w:t>
            </w:r>
          </w:p>
        </w:tc>
        <w:tc>
          <w:tcPr>
            <w:tcW w:w="1090" w:type="dxa"/>
          </w:tcPr>
          <w:p w14:paraId="02A61961" w14:textId="6194E3B9" w:rsidR="00893C87" w:rsidRPr="00964FF0" w:rsidRDefault="00A207B5" w:rsidP="00964FF0">
            <w:pPr>
              <w:rPr>
                <w:sz w:val="20"/>
                <w:szCs w:val="20"/>
              </w:rPr>
            </w:pPr>
            <w:r w:rsidRPr="00964FF0">
              <w:rPr>
                <w:sz w:val="20"/>
                <w:szCs w:val="20"/>
              </w:rPr>
              <w:t>308</w:t>
            </w:r>
          </w:p>
        </w:tc>
        <w:tc>
          <w:tcPr>
            <w:tcW w:w="1090" w:type="dxa"/>
          </w:tcPr>
          <w:p w14:paraId="39285D7A" w14:textId="3AED7066" w:rsidR="00893C87" w:rsidRPr="00964FF0" w:rsidRDefault="00A207B5" w:rsidP="00964FF0">
            <w:pPr>
              <w:rPr>
                <w:sz w:val="20"/>
                <w:szCs w:val="20"/>
              </w:rPr>
            </w:pPr>
            <w:r w:rsidRPr="00964FF0">
              <w:rPr>
                <w:sz w:val="20"/>
                <w:szCs w:val="20"/>
              </w:rPr>
              <w:t>320</w:t>
            </w:r>
          </w:p>
        </w:tc>
        <w:tc>
          <w:tcPr>
            <w:tcW w:w="1090" w:type="dxa"/>
          </w:tcPr>
          <w:p w14:paraId="5C96F6D9" w14:textId="6E774F11" w:rsidR="00893C87" w:rsidRPr="00964FF0" w:rsidRDefault="00A207B5" w:rsidP="00964FF0">
            <w:pPr>
              <w:rPr>
                <w:sz w:val="20"/>
                <w:szCs w:val="20"/>
              </w:rPr>
            </w:pPr>
            <w:r w:rsidRPr="00964FF0">
              <w:rPr>
                <w:sz w:val="20"/>
                <w:szCs w:val="20"/>
              </w:rPr>
              <w:t>305</w:t>
            </w:r>
          </w:p>
        </w:tc>
        <w:tc>
          <w:tcPr>
            <w:tcW w:w="1229" w:type="dxa"/>
          </w:tcPr>
          <w:p w14:paraId="2688D865" w14:textId="69D1D6E4" w:rsidR="00893C87" w:rsidRPr="00964FF0" w:rsidRDefault="00A207B5" w:rsidP="00964FF0">
            <w:pPr>
              <w:rPr>
                <w:sz w:val="20"/>
                <w:szCs w:val="20"/>
              </w:rPr>
            </w:pPr>
            <w:r w:rsidRPr="00964FF0">
              <w:rPr>
                <w:sz w:val="20"/>
                <w:szCs w:val="20"/>
              </w:rPr>
              <w:t>294</w:t>
            </w:r>
          </w:p>
        </w:tc>
        <w:tc>
          <w:tcPr>
            <w:tcW w:w="1214" w:type="dxa"/>
          </w:tcPr>
          <w:p w14:paraId="6AE2744E" w14:textId="559C76B1" w:rsidR="00893C87" w:rsidRPr="00964FF0" w:rsidRDefault="00B93BC1" w:rsidP="00964FF0">
            <w:pPr>
              <w:rPr>
                <w:sz w:val="20"/>
                <w:szCs w:val="20"/>
              </w:rPr>
            </w:pPr>
            <w:r w:rsidRPr="00964FF0">
              <w:rPr>
                <w:sz w:val="20"/>
                <w:szCs w:val="20"/>
              </w:rPr>
              <w:t>307</w:t>
            </w:r>
          </w:p>
        </w:tc>
      </w:tr>
      <w:tr w:rsidR="00A8659C" w:rsidRPr="0079124F" w14:paraId="0B8AF31C" w14:textId="77777777" w:rsidTr="00A8659C">
        <w:trPr>
          <w:trHeight w:val="270"/>
          <w:jc w:val="center"/>
        </w:trPr>
        <w:tc>
          <w:tcPr>
            <w:tcW w:w="1090" w:type="dxa"/>
          </w:tcPr>
          <w:p w14:paraId="7ECCA377" w14:textId="7FAA84AF" w:rsidR="00893C87" w:rsidRPr="00964FF0" w:rsidRDefault="00893C87" w:rsidP="00964FF0">
            <w:pPr>
              <w:rPr>
                <w:sz w:val="20"/>
                <w:szCs w:val="20"/>
              </w:rPr>
            </w:pPr>
            <w:r w:rsidRPr="00964FF0">
              <w:rPr>
                <w:sz w:val="20"/>
                <w:szCs w:val="20"/>
              </w:rPr>
              <w:t>2027</w:t>
            </w:r>
          </w:p>
        </w:tc>
        <w:tc>
          <w:tcPr>
            <w:tcW w:w="1090" w:type="dxa"/>
          </w:tcPr>
          <w:p w14:paraId="0BA80FF5" w14:textId="3627559C" w:rsidR="00893C87" w:rsidRPr="00964FF0" w:rsidRDefault="00A207B5" w:rsidP="00964FF0">
            <w:pPr>
              <w:rPr>
                <w:sz w:val="20"/>
                <w:szCs w:val="20"/>
              </w:rPr>
            </w:pPr>
            <w:r w:rsidRPr="00964FF0">
              <w:rPr>
                <w:sz w:val="20"/>
                <w:szCs w:val="20"/>
              </w:rPr>
              <w:t>308</w:t>
            </w:r>
          </w:p>
        </w:tc>
        <w:tc>
          <w:tcPr>
            <w:tcW w:w="1090" w:type="dxa"/>
          </w:tcPr>
          <w:p w14:paraId="4978EA11" w14:textId="70AB052A" w:rsidR="00893C87" w:rsidRPr="00964FF0" w:rsidRDefault="00A207B5" w:rsidP="00964FF0">
            <w:pPr>
              <w:rPr>
                <w:sz w:val="20"/>
                <w:szCs w:val="20"/>
              </w:rPr>
            </w:pPr>
            <w:r w:rsidRPr="00964FF0">
              <w:rPr>
                <w:sz w:val="20"/>
                <w:szCs w:val="20"/>
              </w:rPr>
              <w:t>325</w:t>
            </w:r>
          </w:p>
        </w:tc>
        <w:tc>
          <w:tcPr>
            <w:tcW w:w="1090" w:type="dxa"/>
          </w:tcPr>
          <w:p w14:paraId="3EB873A1" w14:textId="57C33B1E" w:rsidR="00893C87" w:rsidRPr="00964FF0" w:rsidRDefault="00A207B5" w:rsidP="00964FF0">
            <w:pPr>
              <w:rPr>
                <w:sz w:val="20"/>
                <w:szCs w:val="20"/>
              </w:rPr>
            </w:pPr>
            <w:r w:rsidRPr="00964FF0">
              <w:rPr>
                <w:sz w:val="20"/>
                <w:szCs w:val="20"/>
              </w:rPr>
              <w:t>305</w:t>
            </w:r>
          </w:p>
        </w:tc>
        <w:tc>
          <w:tcPr>
            <w:tcW w:w="1229" w:type="dxa"/>
          </w:tcPr>
          <w:p w14:paraId="4538BF14" w14:textId="37F2F1A1" w:rsidR="00893C87" w:rsidRPr="00964FF0" w:rsidRDefault="00B93BC1" w:rsidP="00964FF0">
            <w:pPr>
              <w:rPr>
                <w:sz w:val="20"/>
                <w:szCs w:val="20"/>
              </w:rPr>
            </w:pPr>
            <w:r w:rsidRPr="00964FF0">
              <w:rPr>
                <w:sz w:val="20"/>
                <w:szCs w:val="20"/>
              </w:rPr>
              <w:t>285</w:t>
            </w:r>
          </w:p>
        </w:tc>
        <w:tc>
          <w:tcPr>
            <w:tcW w:w="1214" w:type="dxa"/>
          </w:tcPr>
          <w:p w14:paraId="2D074912" w14:textId="25A0108A" w:rsidR="00893C87" w:rsidRPr="00964FF0" w:rsidRDefault="00B93BC1" w:rsidP="00964FF0">
            <w:pPr>
              <w:keepNext/>
              <w:rPr>
                <w:sz w:val="20"/>
                <w:szCs w:val="20"/>
              </w:rPr>
            </w:pPr>
            <w:r w:rsidRPr="00964FF0">
              <w:rPr>
                <w:sz w:val="20"/>
                <w:szCs w:val="20"/>
              </w:rPr>
              <w:t>307</w:t>
            </w:r>
          </w:p>
        </w:tc>
      </w:tr>
    </w:tbl>
    <w:p w14:paraId="454DB1AF" w14:textId="0BA420A5" w:rsidR="00F4644C" w:rsidRDefault="000850DD" w:rsidP="000850DD">
      <w:pPr>
        <w:jc w:val="center"/>
        <w:rPr>
          <w:rFonts w:ascii="Times" w:hAnsi="Times"/>
          <w:b/>
          <w:bCs/>
          <w:sz w:val="18"/>
          <w:szCs w:val="18"/>
        </w:rPr>
      </w:pPr>
      <w:r w:rsidRPr="0079124F">
        <w:rPr>
          <w:rFonts w:ascii="Times" w:hAnsi="Times"/>
          <w:b/>
          <w:bCs/>
          <w:sz w:val="18"/>
          <w:szCs w:val="18"/>
        </w:rPr>
        <w:t>Fuente: Elaboración propia</w:t>
      </w:r>
    </w:p>
    <w:p w14:paraId="68E9B4DE" w14:textId="7F599D51" w:rsidR="004F0854" w:rsidRPr="004F0854" w:rsidRDefault="008E47F5" w:rsidP="004F0854">
      <w:pPr>
        <w:spacing w:before="120" w:after="120"/>
        <w:jc w:val="both"/>
        <w:rPr>
          <w:sz w:val="23"/>
          <w:szCs w:val="23"/>
        </w:rPr>
      </w:pPr>
      <w:r>
        <w:rPr>
          <w:sz w:val="23"/>
          <w:szCs w:val="23"/>
        </w:rPr>
        <w:t>Vemos que en los resultados de la tabla 3-1 el mejor modelo fue Holt</w:t>
      </w:r>
      <w:r w:rsidR="000F3622">
        <w:rPr>
          <w:sz w:val="23"/>
          <w:szCs w:val="23"/>
        </w:rPr>
        <w:t xml:space="preserve"> debido a que</w:t>
      </w:r>
      <w:r w:rsidR="007A65C3">
        <w:rPr>
          <w:sz w:val="23"/>
          <w:szCs w:val="23"/>
        </w:rPr>
        <w:t xml:space="preserve"> el </w:t>
      </w:r>
      <w:r w:rsidR="00FB50BB">
        <w:rPr>
          <w:sz w:val="23"/>
          <w:szCs w:val="23"/>
        </w:rPr>
        <w:t xml:space="preserve">MAE y RMSE son más bajos que el resto de </w:t>
      </w:r>
      <w:r w:rsidR="00D0056F">
        <w:rPr>
          <w:sz w:val="23"/>
          <w:szCs w:val="23"/>
        </w:rPr>
        <w:t>los modelos</w:t>
      </w:r>
      <w:r w:rsidR="00FB50BB">
        <w:rPr>
          <w:sz w:val="23"/>
          <w:szCs w:val="23"/>
        </w:rPr>
        <w:t xml:space="preserve"> evaluados</w:t>
      </w:r>
      <w:r w:rsidR="002426F1">
        <w:rPr>
          <w:sz w:val="23"/>
          <w:szCs w:val="23"/>
        </w:rPr>
        <w:t xml:space="preserve"> </w:t>
      </w:r>
      <w:r>
        <w:rPr>
          <w:sz w:val="23"/>
          <w:szCs w:val="23"/>
        </w:rPr>
        <w:t xml:space="preserve">, </w:t>
      </w:r>
      <w:r w:rsidR="00B4226A">
        <w:rPr>
          <w:sz w:val="23"/>
          <w:szCs w:val="23"/>
        </w:rPr>
        <w:t>luego tenemos que le sigue la MediaMovil. En la figura 3-2 observamos la predicción de cada modelo para los próximos años</w:t>
      </w:r>
      <w:r w:rsidR="00170567">
        <w:rPr>
          <w:sz w:val="23"/>
          <w:szCs w:val="23"/>
        </w:rPr>
        <w:t xml:space="preserve"> y ya que el mejor resultado fue del modelo Holt, tomamos estos resultados para graficar las predicciones posteriormente.</w:t>
      </w:r>
    </w:p>
    <w:p w14:paraId="491E39BB" w14:textId="5B0C0F9B" w:rsidR="00F921BF" w:rsidRDefault="004F0854" w:rsidP="00F921BF">
      <w:pPr>
        <w:pStyle w:val="Heading3"/>
      </w:pPr>
      <w:bookmarkStart w:id="361" w:name="_Toc197792042"/>
      <w:r>
        <w:t>Resultados</w:t>
      </w:r>
      <w:bookmarkEnd w:id="361"/>
      <w:r>
        <w:t xml:space="preserve"> </w:t>
      </w:r>
    </w:p>
    <w:p w14:paraId="243D7ECA" w14:textId="303A937D" w:rsidR="00BC3794" w:rsidRDefault="00F4644C" w:rsidP="00BC3794">
      <w:pPr>
        <w:spacing w:before="120" w:after="120"/>
        <w:jc w:val="both"/>
        <w:rPr>
          <w:sz w:val="23"/>
          <w:szCs w:val="23"/>
        </w:rPr>
      </w:pPr>
      <w:r w:rsidRPr="0079124F">
        <w:rPr>
          <w:sz w:val="23"/>
          <w:szCs w:val="23"/>
        </w:rPr>
        <w:t>También</w:t>
      </w:r>
      <w:r w:rsidR="00B93BC1" w:rsidRPr="0079124F">
        <w:rPr>
          <w:sz w:val="23"/>
          <w:szCs w:val="23"/>
        </w:rPr>
        <w:t xml:space="preserve"> podemos ver este resultado en forma </w:t>
      </w:r>
      <w:r w:rsidR="004F06F2" w:rsidRPr="0079124F">
        <w:rPr>
          <w:sz w:val="23"/>
          <w:szCs w:val="23"/>
        </w:rPr>
        <w:t>gráfica</w:t>
      </w:r>
      <w:r w:rsidR="00B93BC1" w:rsidRPr="0079124F">
        <w:rPr>
          <w:sz w:val="23"/>
          <w:szCs w:val="23"/>
        </w:rPr>
        <w:t xml:space="preserve"> en la figura</w:t>
      </w:r>
      <w:r w:rsidR="00C351A9">
        <w:rPr>
          <w:sz w:val="23"/>
          <w:szCs w:val="23"/>
        </w:rPr>
        <w:t xml:space="preserve"> 3-4</w:t>
      </w:r>
      <w:r w:rsidR="00D0056F">
        <w:rPr>
          <w:sz w:val="23"/>
          <w:szCs w:val="23"/>
        </w:rPr>
        <w:t xml:space="preserve">, este grafico muestra las </w:t>
      </w:r>
      <w:r w:rsidR="006134CE">
        <w:rPr>
          <w:sz w:val="23"/>
          <w:szCs w:val="23"/>
        </w:rPr>
        <w:t>predicciones de todos los modelos y remarca con una línea sin puntear al mejor modelo que en esta ejecución y con estos datos fue Holt</w:t>
      </w:r>
      <w:r w:rsidR="00033AC7">
        <w:rPr>
          <w:sz w:val="23"/>
          <w:szCs w:val="23"/>
        </w:rPr>
        <w:t>.</w:t>
      </w:r>
    </w:p>
    <w:p w14:paraId="6DC529B4" w14:textId="2F993971" w:rsidR="00C351A9" w:rsidRDefault="00CD4207" w:rsidP="00C351A9">
      <w:pPr>
        <w:keepNext/>
        <w:jc w:val="center"/>
      </w:pPr>
      <w:r>
        <w:rPr>
          <w:noProof/>
          <w:sz w:val="23"/>
          <w:szCs w:val="23"/>
        </w:rPr>
        <w:drawing>
          <wp:inline distT="0" distB="0" distL="0" distR="0" wp14:anchorId="5BBB145B" wp14:editId="4455EA17">
            <wp:extent cx="5848350" cy="2552700"/>
            <wp:effectExtent l="0" t="0" r="0" b="0"/>
            <wp:docPr id="1735327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776"/>
                    <a:stretch/>
                  </pic:blipFill>
                  <pic:spPr bwMode="auto">
                    <a:xfrm>
                      <a:off x="0" y="0"/>
                      <a:ext cx="584835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7941EC50" w14:textId="379FC344" w:rsidR="00A3200C" w:rsidRPr="0079124F" w:rsidRDefault="00C351A9" w:rsidP="00592494">
      <w:pPr>
        <w:pStyle w:val="Caption"/>
        <w:spacing w:before="0" w:after="0"/>
      </w:pPr>
      <w:bookmarkStart w:id="362" w:name="_Toc197792113"/>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xml:space="preserve">: </w:t>
      </w:r>
      <w:r w:rsidRPr="00F03AA4">
        <w:t>Gráfico del histórico y las predicciones de los modelos</w:t>
      </w:r>
      <w:bookmarkEnd w:id="362"/>
    </w:p>
    <w:p w14:paraId="2B3706AB" w14:textId="2DB3E0CD" w:rsidR="000850DD" w:rsidRPr="0079124F" w:rsidRDefault="000850DD" w:rsidP="00592494">
      <w:pPr>
        <w:jc w:val="center"/>
        <w:rPr>
          <w:rFonts w:ascii="Times" w:hAnsi="Times"/>
          <w:b/>
          <w:bCs/>
          <w:sz w:val="18"/>
          <w:szCs w:val="18"/>
        </w:rPr>
      </w:pPr>
      <w:r w:rsidRPr="0079124F">
        <w:rPr>
          <w:rFonts w:ascii="Times" w:hAnsi="Times"/>
          <w:b/>
          <w:bCs/>
          <w:sz w:val="18"/>
          <w:szCs w:val="18"/>
        </w:rPr>
        <w:t>Fuente: Elaboración propia</w:t>
      </w:r>
    </w:p>
    <w:p w14:paraId="5849F2F5" w14:textId="45860EEA" w:rsidR="00A3200C" w:rsidRPr="0079124F" w:rsidRDefault="00AC6393" w:rsidP="00E153ED">
      <w:pPr>
        <w:spacing w:before="120" w:after="120"/>
        <w:jc w:val="both"/>
        <w:rPr>
          <w:sz w:val="23"/>
          <w:szCs w:val="23"/>
        </w:rPr>
      </w:pPr>
      <w:r w:rsidRPr="0079124F">
        <w:rPr>
          <w:sz w:val="23"/>
          <w:szCs w:val="23"/>
        </w:rPr>
        <w:t xml:space="preserve">Teniendo este resultado, </w:t>
      </w:r>
      <w:r w:rsidR="009E486D" w:rsidRPr="0079124F">
        <w:rPr>
          <w:sz w:val="23"/>
          <w:szCs w:val="23"/>
        </w:rPr>
        <w:t xml:space="preserve">podemos apreciar una </w:t>
      </w:r>
      <w:r w:rsidR="004F06F2" w:rsidRPr="0079124F">
        <w:rPr>
          <w:sz w:val="23"/>
          <w:szCs w:val="23"/>
        </w:rPr>
        <w:t>gráfica</w:t>
      </w:r>
      <w:r w:rsidR="009E486D" w:rsidRPr="0079124F">
        <w:rPr>
          <w:sz w:val="23"/>
          <w:szCs w:val="23"/>
        </w:rPr>
        <w:t xml:space="preserve"> de la cantidad de estudiantes desde el año 2015</w:t>
      </w:r>
      <w:r w:rsidR="00A136B8" w:rsidRPr="0079124F">
        <w:rPr>
          <w:sz w:val="23"/>
          <w:szCs w:val="23"/>
        </w:rPr>
        <w:t xml:space="preserve"> hasta el año 2024 (histórico)</w:t>
      </w:r>
      <w:r w:rsidR="006C7156" w:rsidRPr="0079124F">
        <w:rPr>
          <w:sz w:val="23"/>
          <w:szCs w:val="23"/>
        </w:rPr>
        <w:t>, dentro de la misma grafica la selección del mejor modelo para esta predicción</w:t>
      </w:r>
      <w:r w:rsidR="00023608" w:rsidRPr="0079124F">
        <w:rPr>
          <w:sz w:val="23"/>
          <w:szCs w:val="23"/>
        </w:rPr>
        <w:t xml:space="preserve">, desde el año 2025 al 2027 (Mejor Modelo) como podemos ver en la figura </w:t>
      </w:r>
      <w:r w:rsidR="004F06F2">
        <w:rPr>
          <w:sz w:val="23"/>
          <w:szCs w:val="23"/>
        </w:rPr>
        <w:t>3-</w:t>
      </w:r>
      <w:r w:rsidR="00F00967">
        <w:rPr>
          <w:sz w:val="23"/>
          <w:szCs w:val="23"/>
        </w:rPr>
        <w:t>5</w:t>
      </w:r>
      <w:r w:rsidR="004F06F2">
        <w:rPr>
          <w:sz w:val="23"/>
          <w:szCs w:val="23"/>
        </w:rPr>
        <w:t>.</w:t>
      </w:r>
    </w:p>
    <w:p w14:paraId="0025734B" w14:textId="77777777" w:rsidR="00C351A9" w:rsidRDefault="006921D7" w:rsidP="00C351A9">
      <w:pPr>
        <w:keepNext/>
        <w:jc w:val="center"/>
      </w:pPr>
      <w:r w:rsidRPr="0079124F">
        <w:rPr>
          <w:noProof/>
          <w:sz w:val="23"/>
          <w:szCs w:val="23"/>
        </w:rPr>
        <w:lastRenderedPageBreak/>
        <w:drawing>
          <wp:inline distT="0" distB="0" distL="0" distR="0" wp14:anchorId="11F5B830" wp14:editId="27CDAA45">
            <wp:extent cx="5485721" cy="2933700"/>
            <wp:effectExtent l="0" t="0" r="1270" b="0"/>
            <wp:docPr id="1157775142" name="Picture 1" descr="A graph with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5142" name="Picture 1" descr="A graph with orange lines and numbers&#10;&#10;AI-generated content may be incorrect."/>
                    <pic:cNvPicPr/>
                  </pic:nvPicPr>
                  <pic:blipFill>
                    <a:blip r:embed="rId106"/>
                    <a:stretch>
                      <a:fillRect/>
                    </a:stretch>
                  </pic:blipFill>
                  <pic:spPr>
                    <a:xfrm>
                      <a:off x="0" y="0"/>
                      <a:ext cx="5490538" cy="2936276"/>
                    </a:xfrm>
                    <a:prstGeom prst="rect">
                      <a:avLst/>
                    </a:prstGeom>
                  </pic:spPr>
                </pic:pic>
              </a:graphicData>
            </a:graphic>
          </wp:inline>
        </w:drawing>
      </w:r>
    </w:p>
    <w:p w14:paraId="567E97CB" w14:textId="6D2D2ABA" w:rsidR="005B6205" w:rsidRPr="0079124F" w:rsidRDefault="00C351A9" w:rsidP="00592494">
      <w:pPr>
        <w:pStyle w:val="Caption"/>
        <w:spacing w:before="0" w:after="0"/>
      </w:pPr>
      <w:bookmarkStart w:id="363" w:name="_Toc197792114"/>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t xml:space="preserve">: </w:t>
      </w:r>
      <w:r w:rsidRPr="00962489">
        <w:t>Gr</w:t>
      </w:r>
      <w:r w:rsidR="00197F1B">
        <w:t>á</w:t>
      </w:r>
      <w:r w:rsidRPr="00962489">
        <w:t>fico de cantidad de estudiantes hasta el año 2027</w:t>
      </w:r>
      <w:bookmarkEnd w:id="363"/>
    </w:p>
    <w:p w14:paraId="3FB8B022" w14:textId="3EC629C4" w:rsidR="00F725AE" w:rsidRDefault="005B6205" w:rsidP="00535D99">
      <w:pPr>
        <w:jc w:val="center"/>
        <w:rPr>
          <w:rFonts w:ascii="Times" w:hAnsi="Times"/>
          <w:b/>
          <w:bCs/>
          <w:sz w:val="18"/>
          <w:szCs w:val="18"/>
        </w:rPr>
      </w:pPr>
      <w:r w:rsidRPr="0079124F">
        <w:rPr>
          <w:rFonts w:ascii="Times" w:hAnsi="Times"/>
          <w:b/>
          <w:bCs/>
          <w:sz w:val="18"/>
          <w:szCs w:val="18"/>
        </w:rPr>
        <w:t>Fuente: Elaboración propia (2025)</w:t>
      </w:r>
    </w:p>
    <w:p w14:paraId="76F03153" w14:textId="77777777" w:rsidR="00F725AE" w:rsidRDefault="00F725AE" w:rsidP="00592494">
      <w:pPr>
        <w:jc w:val="center"/>
        <w:rPr>
          <w:rFonts w:ascii="Times" w:hAnsi="Times"/>
          <w:b/>
          <w:bCs/>
          <w:sz w:val="18"/>
          <w:szCs w:val="18"/>
        </w:rPr>
      </w:pPr>
    </w:p>
    <w:p w14:paraId="58F0B753" w14:textId="77777777" w:rsidR="00F725AE" w:rsidRDefault="00F725AE" w:rsidP="00592494">
      <w:pPr>
        <w:jc w:val="center"/>
        <w:rPr>
          <w:rFonts w:ascii="Times" w:hAnsi="Times"/>
          <w:b/>
          <w:bCs/>
          <w:sz w:val="18"/>
          <w:szCs w:val="18"/>
        </w:rPr>
      </w:pPr>
    </w:p>
    <w:p w14:paraId="35A6449A" w14:textId="77777777" w:rsidR="00F725AE" w:rsidRDefault="00F725AE" w:rsidP="00592494">
      <w:pPr>
        <w:jc w:val="center"/>
        <w:rPr>
          <w:rFonts w:ascii="Times" w:hAnsi="Times"/>
          <w:b/>
          <w:bCs/>
          <w:sz w:val="18"/>
          <w:szCs w:val="18"/>
        </w:rPr>
      </w:pPr>
    </w:p>
    <w:p w14:paraId="2B23B55D" w14:textId="77777777" w:rsidR="00F725AE" w:rsidRDefault="00F725AE" w:rsidP="00592494">
      <w:pPr>
        <w:jc w:val="center"/>
        <w:rPr>
          <w:rFonts w:ascii="Times" w:hAnsi="Times"/>
          <w:b/>
          <w:bCs/>
          <w:sz w:val="18"/>
          <w:szCs w:val="18"/>
        </w:rPr>
      </w:pPr>
    </w:p>
    <w:p w14:paraId="4B96DB0E" w14:textId="77777777" w:rsidR="005E7445" w:rsidRDefault="005E7445" w:rsidP="00592494">
      <w:pPr>
        <w:jc w:val="center"/>
        <w:rPr>
          <w:rFonts w:ascii="Times" w:hAnsi="Times"/>
          <w:b/>
          <w:bCs/>
          <w:sz w:val="18"/>
          <w:szCs w:val="18"/>
        </w:rPr>
      </w:pPr>
    </w:p>
    <w:p w14:paraId="46210D78" w14:textId="77777777" w:rsidR="005E7445" w:rsidRDefault="005E7445" w:rsidP="00592494">
      <w:pPr>
        <w:jc w:val="center"/>
        <w:rPr>
          <w:rFonts w:ascii="Times" w:hAnsi="Times"/>
          <w:b/>
          <w:bCs/>
          <w:sz w:val="18"/>
          <w:szCs w:val="18"/>
        </w:rPr>
      </w:pPr>
    </w:p>
    <w:p w14:paraId="613FB9DF" w14:textId="77777777" w:rsidR="005E7445" w:rsidRDefault="005E7445" w:rsidP="00592494">
      <w:pPr>
        <w:jc w:val="center"/>
        <w:rPr>
          <w:rFonts w:ascii="Times" w:hAnsi="Times"/>
          <w:b/>
          <w:bCs/>
          <w:sz w:val="18"/>
          <w:szCs w:val="18"/>
        </w:rPr>
      </w:pPr>
    </w:p>
    <w:p w14:paraId="6FEACDEF" w14:textId="77777777" w:rsidR="005E7445" w:rsidRDefault="005E7445" w:rsidP="00592494">
      <w:pPr>
        <w:jc w:val="center"/>
        <w:rPr>
          <w:rFonts w:ascii="Times" w:hAnsi="Times"/>
          <w:b/>
          <w:bCs/>
          <w:sz w:val="18"/>
          <w:szCs w:val="18"/>
        </w:rPr>
      </w:pPr>
    </w:p>
    <w:p w14:paraId="7116F70E" w14:textId="77777777" w:rsidR="005E7445" w:rsidRDefault="005E7445" w:rsidP="00592494">
      <w:pPr>
        <w:jc w:val="center"/>
        <w:rPr>
          <w:rFonts w:ascii="Times" w:hAnsi="Times"/>
          <w:b/>
          <w:bCs/>
          <w:sz w:val="18"/>
          <w:szCs w:val="18"/>
        </w:rPr>
      </w:pPr>
    </w:p>
    <w:p w14:paraId="3E1C25FF" w14:textId="77777777" w:rsidR="005E7445" w:rsidRDefault="005E7445" w:rsidP="00592494">
      <w:pPr>
        <w:jc w:val="center"/>
        <w:rPr>
          <w:rFonts w:ascii="Times" w:hAnsi="Times"/>
          <w:b/>
          <w:bCs/>
          <w:sz w:val="18"/>
          <w:szCs w:val="18"/>
        </w:rPr>
      </w:pPr>
    </w:p>
    <w:p w14:paraId="1A052D7F" w14:textId="77777777" w:rsidR="005E7445" w:rsidRDefault="005E7445" w:rsidP="00592494">
      <w:pPr>
        <w:jc w:val="center"/>
        <w:rPr>
          <w:rFonts w:ascii="Times" w:hAnsi="Times"/>
          <w:b/>
          <w:bCs/>
          <w:sz w:val="18"/>
          <w:szCs w:val="18"/>
        </w:rPr>
      </w:pPr>
    </w:p>
    <w:p w14:paraId="2FC46E09" w14:textId="77777777" w:rsidR="005E7445" w:rsidRDefault="005E7445" w:rsidP="00592494">
      <w:pPr>
        <w:jc w:val="center"/>
        <w:rPr>
          <w:rFonts w:ascii="Times" w:hAnsi="Times"/>
          <w:b/>
          <w:bCs/>
          <w:sz w:val="18"/>
          <w:szCs w:val="18"/>
        </w:rPr>
      </w:pPr>
    </w:p>
    <w:p w14:paraId="622F35C3" w14:textId="77777777" w:rsidR="005E7445" w:rsidRDefault="005E7445" w:rsidP="00592494">
      <w:pPr>
        <w:jc w:val="center"/>
        <w:rPr>
          <w:rFonts w:ascii="Times" w:hAnsi="Times"/>
          <w:b/>
          <w:bCs/>
          <w:sz w:val="18"/>
          <w:szCs w:val="18"/>
        </w:rPr>
      </w:pPr>
    </w:p>
    <w:p w14:paraId="29BE3055" w14:textId="77777777" w:rsidR="005E7445" w:rsidRDefault="005E7445" w:rsidP="00592494">
      <w:pPr>
        <w:jc w:val="center"/>
        <w:rPr>
          <w:rFonts w:ascii="Times" w:hAnsi="Times"/>
          <w:b/>
          <w:bCs/>
          <w:sz w:val="18"/>
          <w:szCs w:val="18"/>
        </w:rPr>
      </w:pPr>
    </w:p>
    <w:p w14:paraId="48B01738" w14:textId="77777777" w:rsidR="005E7445" w:rsidRDefault="005E7445" w:rsidP="00592494">
      <w:pPr>
        <w:jc w:val="center"/>
        <w:rPr>
          <w:rFonts w:ascii="Times" w:hAnsi="Times"/>
          <w:b/>
          <w:bCs/>
          <w:sz w:val="18"/>
          <w:szCs w:val="18"/>
        </w:rPr>
      </w:pPr>
    </w:p>
    <w:p w14:paraId="07310E11" w14:textId="77777777" w:rsidR="005E7445" w:rsidRDefault="005E7445" w:rsidP="00592494">
      <w:pPr>
        <w:jc w:val="center"/>
        <w:rPr>
          <w:rFonts w:ascii="Times" w:hAnsi="Times"/>
          <w:b/>
          <w:bCs/>
          <w:sz w:val="18"/>
          <w:szCs w:val="18"/>
        </w:rPr>
      </w:pPr>
    </w:p>
    <w:p w14:paraId="4257A921" w14:textId="77777777" w:rsidR="005E7445" w:rsidRDefault="005E7445" w:rsidP="00592494">
      <w:pPr>
        <w:jc w:val="center"/>
        <w:rPr>
          <w:rFonts w:ascii="Times" w:hAnsi="Times"/>
          <w:b/>
          <w:bCs/>
          <w:sz w:val="18"/>
          <w:szCs w:val="18"/>
        </w:rPr>
      </w:pPr>
    </w:p>
    <w:p w14:paraId="7DDBCE0A" w14:textId="77777777" w:rsidR="005E7445" w:rsidRDefault="005E7445" w:rsidP="00592494">
      <w:pPr>
        <w:jc w:val="center"/>
        <w:rPr>
          <w:rFonts w:ascii="Times" w:hAnsi="Times"/>
          <w:b/>
          <w:bCs/>
          <w:sz w:val="18"/>
          <w:szCs w:val="18"/>
        </w:rPr>
      </w:pPr>
    </w:p>
    <w:p w14:paraId="5FE2F1F2" w14:textId="77777777" w:rsidR="005E7445" w:rsidRDefault="005E7445" w:rsidP="00592494">
      <w:pPr>
        <w:jc w:val="center"/>
        <w:rPr>
          <w:rFonts w:ascii="Times" w:hAnsi="Times"/>
          <w:b/>
          <w:bCs/>
          <w:sz w:val="18"/>
          <w:szCs w:val="18"/>
        </w:rPr>
      </w:pPr>
    </w:p>
    <w:p w14:paraId="40F6E898" w14:textId="77777777" w:rsidR="005E7445" w:rsidRDefault="005E7445" w:rsidP="00592494">
      <w:pPr>
        <w:jc w:val="center"/>
        <w:rPr>
          <w:rFonts w:ascii="Times" w:hAnsi="Times"/>
          <w:b/>
          <w:bCs/>
          <w:sz w:val="18"/>
          <w:szCs w:val="18"/>
        </w:rPr>
      </w:pPr>
    </w:p>
    <w:p w14:paraId="685F1F0F" w14:textId="77777777" w:rsidR="005E7445" w:rsidRDefault="005E7445" w:rsidP="00592494">
      <w:pPr>
        <w:jc w:val="center"/>
        <w:rPr>
          <w:rFonts w:ascii="Times" w:hAnsi="Times"/>
          <w:b/>
          <w:bCs/>
          <w:sz w:val="18"/>
          <w:szCs w:val="18"/>
        </w:rPr>
      </w:pPr>
    </w:p>
    <w:p w14:paraId="7C705B32" w14:textId="77777777" w:rsidR="005E7445" w:rsidRDefault="005E7445" w:rsidP="00592494">
      <w:pPr>
        <w:jc w:val="center"/>
        <w:rPr>
          <w:rFonts w:ascii="Times" w:hAnsi="Times"/>
          <w:b/>
          <w:bCs/>
          <w:sz w:val="18"/>
          <w:szCs w:val="18"/>
        </w:rPr>
      </w:pPr>
    </w:p>
    <w:p w14:paraId="57CFACE2" w14:textId="77777777" w:rsidR="005E7445" w:rsidRDefault="005E7445" w:rsidP="00592494">
      <w:pPr>
        <w:jc w:val="center"/>
        <w:rPr>
          <w:rFonts w:ascii="Times" w:hAnsi="Times"/>
          <w:b/>
          <w:bCs/>
          <w:sz w:val="18"/>
          <w:szCs w:val="18"/>
        </w:rPr>
      </w:pPr>
    </w:p>
    <w:p w14:paraId="39698253" w14:textId="77777777" w:rsidR="005E7445" w:rsidRPr="0079124F" w:rsidRDefault="005E7445" w:rsidP="00592494">
      <w:pPr>
        <w:jc w:val="center"/>
        <w:rPr>
          <w:rFonts w:ascii="Times" w:hAnsi="Times"/>
          <w:b/>
          <w:bCs/>
          <w:sz w:val="18"/>
          <w:szCs w:val="18"/>
        </w:rPr>
      </w:pPr>
    </w:p>
    <w:p w14:paraId="001C5661" w14:textId="3A96184C" w:rsidR="00E258AF" w:rsidRPr="0079124F" w:rsidRDefault="00C4742E" w:rsidP="009237A3">
      <w:pPr>
        <w:pStyle w:val="Heading2"/>
        <w:numPr>
          <w:ilvl w:val="0"/>
          <w:numId w:val="2"/>
        </w:numPr>
        <w:spacing w:beforeLines="120" w:before="288" w:afterLines="120" w:after="288" w:line="288" w:lineRule="auto"/>
        <w:ind w:left="1134" w:hanging="1145"/>
      </w:pPr>
      <w:bookmarkStart w:id="364" w:name="_Toc197264736"/>
      <w:bookmarkStart w:id="365" w:name="_Toc197264926"/>
      <w:bookmarkStart w:id="366" w:name="_Toc197792043"/>
      <w:r w:rsidRPr="0079124F">
        <w:lastRenderedPageBreak/>
        <w:t>Estudio de Hábitos de estudio</w:t>
      </w:r>
      <w:bookmarkEnd w:id="364"/>
      <w:bookmarkEnd w:id="365"/>
      <w:bookmarkEnd w:id="366"/>
    </w:p>
    <w:p w14:paraId="34B6615E" w14:textId="06C8DB23" w:rsidR="00392486" w:rsidRPr="0079124F" w:rsidRDefault="00605045" w:rsidP="00E153ED">
      <w:pPr>
        <w:spacing w:beforeLines="120" w:before="288" w:afterLines="120" w:after="288"/>
        <w:jc w:val="both"/>
      </w:pPr>
      <w:r w:rsidRPr="0079124F">
        <w:t xml:space="preserve">A finales del año 2024, se aplicaron </w:t>
      </w:r>
      <w:r w:rsidR="00DF643A">
        <w:t xml:space="preserve">estudios sobre los </w:t>
      </w:r>
      <w:r w:rsidRPr="0079124F">
        <w:t xml:space="preserve">estudiantes </w:t>
      </w:r>
      <w:r w:rsidR="00A42077">
        <w:t xml:space="preserve">de la unidad educativa, dichas encuestan </w:t>
      </w:r>
      <w:r w:rsidR="00BB148D">
        <w:t>tenían un fin institucional privado</w:t>
      </w:r>
      <w:r w:rsidR="00C47FCF" w:rsidRPr="0079124F">
        <w:t>, e</w:t>
      </w:r>
      <w:r w:rsidR="00BB148D">
        <w:t>ste trabajo</w:t>
      </w:r>
      <w:r w:rsidR="00C47FCF" w:rsidRPr="0079124F">
        <w:t xml:space="preserve"> se realizó en conjunto con la dirección y el profesor encargado, en dicha encuesta </w:t>
      </w:r>
      <w:r w:rsidR="00DB3A56" w:rsidRPr="0079124F">
        <w:t>se</w:t>
      </w:r>
      <w:r w:rsidR="00C47FCF" w:rsidRPr="0079124F">
        <w:t xml:space="preserve"> </w:t>
      </w:r>
      <w:r w:rsidR="004D46FF" w:rsidRPr="0079124F">
        <w:t>tuvo resultados positivos como se muestra en la figura</w:t>
      </w:r>
      <w:r w:rsidR="000A658C" w:rsidRPr="0079124F">
        <w:t xml:space="preserve"> 4.1</w:t>
      </w:r>
      <w:r w:rsidR="00A9264C" w:rsidRPr="0079124F">
        <w:t xml:space="preserve">, donde el 57.14% de estudiantes </w:t>
      </w:r>
      <w:r w:rsidR="009004A2" w:rsidRPr="0079124F">
        <w:t>tiene Tendencia positiva en hábitos de estudi</w:t>
      </w:r>
      <w:r w:rsidR="002D3664" w:rsidRPr="0079124F">
        <w:t>o</w:t>
      </w:r>
      <w:r w:rsidR="009004A2" w:rsidRPr="0079124F">
        <w:t>, esto puede ser un indicador clave para la parte predictiva ya que ayuda a confirmar que los estudiantes empiezan a tomar conciencia sobre su educa</w:t>
      </w:r>
      <w:r w:rsidR="00880900" w:rsidRPr="0079124F">
        <w:t>ción.</w:t>
      </w:r>
    </w:p>
    <w:p w14:paraId="2E65A528" w14:textId="77777777" w:rsidR="00DA20C6" w:rsidRPr="0079124F" w:rsidRDefault="00BB34DB" w:rsidP="00DA20C6">
      <w:pPr>
        <w:keepNext/>
        <w:jc w:val="center"/>
      </w:pPr>
      <w:r w:rsidRPr="0079124F">
        <w:rPr>
          <w:noProof/>
        </w:rPr>
        <w:drawing>
          <wp:inline distT="0" distB="0" distL="0" distR="0" wp14:anchorId="65AB67A5" wp14:editId="76922E40">
            <wp:extent cx="4488180" cy="3076575"/>
            <wp:effectExtent l="0" t="0" r="7620" b="9525"/>
            <wp:docPr id="18161140" name="Chart 1">
              <a:extLst xmlns:a="http://schemas.openxmlformats.org/drawingml/2006/main">
                <a:ext uri="{FF2B5EF4-FFF2-40B4-BE49-F238E27FC236}">
                  <a16:creationId xmlns:a16="http://schemas.microsoft.com/office/drawing/2014/main" id="{72FDC400-C418-5491-F44A-C0B9C49A6C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1853C16" w14:textId="3B294EDB" w:rsidR="00160D04" w:rsidRPr="0079124F" w:rsidRDefault="00DA20C6" w:rsidP="00592494">
      <w:pPr>
        <w:pStyle w:val="Caption"/>
        <w:spacing w:before="0" w:after="0"/>
      </w:pPr>
      <w:bookmarkStart w:id="367" w:name="_Toc197792115"/>
      <w:r w:rsidRPr="0079124F">
        <w:t xml:space="preserve">Figura </w:t>
      </w:r>
      <w:r w:rsidR="00236638">
        <w:fldChar w:fldCharType="begin"/>
      </w:r>
      <w:r w:rsidR="00236638">
        <w:instrText xml:space="preserve"> STYLEREF 2 \s </w:instrText>
      </w:r>
      <w:r w:rsidR="00236638">
        <w:fldChar w:fldCharType="separate"/>
      </w:r>
      <w:r w:rsidR="007715CD">
        <w:rPr>
          <w:noProof/>
        </w:rPr>
        <w:t>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Gr</w:t>
      </w:r>
      <w:r w:rsidR="00BE4217" w:rsidRPr="0079124F">
        <w:t>á</w:t>
      </w:r>
      <w:r w:rsidRPr="0079124F">
        <w:t>fico de hábitos de estudio</w:t>
      </w:r>
      <w:bookmarkEnd w:id="367"/>
    </w:p>
    <w:p w14:paraId="69BA2C63" w14:textId="4C24C14B" w:rsidR="00DA20C6" w:rsidRPr="0079124F" w:rsidRDefault="00DA20C6" w:rsidP="00592494">
      <w:pPr>
        <w:jc w:val="center"/>
        <w:rPr>
          <w:rFonts w:ascii="Times" w:hAnsi="Times"/>
          <w:b/>
          <w:bCs/>
          <w:sz w:val="18"/>
          <w:szCs w:val="18"/>
        </w:rPr>
      </w:pPr>
      <w:r w:rsidRPr="0079124F">
        <w:rPr>
          <w:rFonts w:ascii="Times" w:hAnsi="Times"/>
          <w:b/>
          <w:bCs/>
          <w:sz w:val="18"/>
          <w:szCs w:val="18"/>
        </w:rPr>
        <w:t>Fuente:</w:t>
      </w:r>
      <w:r w:rsidR="00354352" w:rsidRPr="0079124F">
        <w:rPr>
          <w:rFonts w:ascii="Times" w:hAnsi="Times"/>
          <w:b/>
          <w:bCs/>
          <w:sz w:val="18"/>
          <w:szCs w:val="18"/>
        </w:rPr>
        <w:t xml:space="preserve"> </w:t>
      </w:r>
      <w:r w:rsidR="00552F81" w:rsidRPr="0079124F">
        <w:rPr>
          <w:rFonts w:ascii="Times" w:hAnsi="Times"/>
          <w:b/>
          <w:bCs/>
          <w:sz w:val="18"/>
          <w:szCs w:val="18"/>
        </w:rPr>
        <w:t>elaboración propia</w:t>
      </w:r>
      <w:r w:rsidR="00354352" w:rsidRPr="0079124F">
        <w:rPr>
          <w:rFonts w:ascii="Times" w:hAnsi="Times"/>
          <w:b/>
          <w:bCs/>
          <w:sz w:val="18"/>
          <w:szCs w:val="18"/>
        </w:rPr>
        <w:t xml:space="preserve"> (2024)</w:t>
      </w:r>
    </w:p>
    <w:p w14:paraId="3A1398DC" w14:textId="37394A6A" w:rsidR="00801229" w:rsidRDefault="00801229" w:rsidP="00E153ED">
      <w:pPr>
        <w:spacing w:before="120" w:after="120"/>
        <w:jc w:val="both"/>
      </w:pPr>
      <w:r w:rsidRPr="0079124F">
        <w:t xml:space="preserve">Si bien es cierto que la tendencia negativa parece </w:t>
      </w:r>
      <w:r w:rsidR="00FA570D" w:rsidRPr="0079124F">
        <w:t>estar no tan alejada de la primera esto se refleja en las predicciones con el descenso de la cantidad de estudiantes</w:t>
      </w:r>
      <w:r w:rsidR="00CF5BFE" w:rsidRPr="0079124F">
        <w:t xml:space="preserve"> </w:t>
      </w:r>
      <w:r w:rsidR="001B0CA9" w:rsidRPr="0079124F">
        <w:t>gradualmente</w:t>
      </w:r>
      <w:r w:rsidR="00D926DF" w:rsidRPr="0079124F">
        <w:t xml:space="preserve"> para los próximos años.</w:t>
      </w:r>
    </w:p>
    <w:p w14:paraId="6B56894B" w14:textId="77777777" w:rsidR="00535D99" w:rsidRDefault="00535D99" w:rsidP="00E153ED">
      <w:pPr>
        <w:spacing w:before="120" w:after="120"/>
        <w:jc w:val="both"/>
      </w:pPr>
    </w:p>
    <w:p w14:paraId="6B19BE14" w14:textId="77777777" w:rsidR="00535D99" w:rsidRDefault="00535D99" w:rsidP="00E153ED">
      <w:pPr>
        <w:spacing w:before="120" w:after="120"/>
        <w:jc w:val="both"/>
      </w:pPr>
    </w:p>
    <w:p w14:paraId="7CFB8204" w14:textId="77777777" w:rsidR="00535D99" w:rsidRDefault="00535D99" w:rsidP="00E153ED">
      <w:pPr>
        <w:spacing w:before="120" w:after="120"/>
        <w:jc w:val="both"/>
      </w:pPr>
    </w:p>
    <w:p w14:paraId="589D32ED" w14:textId="77777777" w:rsidR="00535D99" w:rsidRDefault="00535D99" w:rsidP="00E153ED">
      <w:pPr>
        <w:spacing w:before="120" w:after="120"/>
        <w:jc w:val="both"/>
      </w:pPr>
    </w:p>
    <w:p w14:paraId="0F5F371D" w14:textId="77777777" w:rsidR="00535D99" w:rsidRDefault="00535D99" w:rsidP="00E153ED">
      <w:pPr>
        <w:spacing w:before="120" w:after="120"/>
        <w:jc w:val="both"/>
      </w:pPr>
    </w:p>
    <w:p w14:paraId="683166C3" w14:textId="77777777" w:rsidR="00535D99" w:rsidRDefault="00535D99" w:rsidP="00E153ED">
      <w:pPr>
        <w:spacing w:before="120" w:after="120"/>
        <w:jc w:val="both"/>
      </w:pPr>
    </w:p>
    <w:p w14:paraId="35B80478" w14:textId="77777777" w:rsidR="00535D99" w:rsidRDefault="00535D99" w:rsidP="00E153ED">
      <w:pPr>
        <w:spacing w:before="120" w:after="120"/>
        <w:jc w:val="both"/>
      </w:pPr>
    </w:p>
    <w:p w14:paraId="35691427" w14:textId="77777777" w:rsidR="00535D99" w:rsidRDefault="00535D99" w:rsidP="00E153ED">
      <w:pPr>
        <w:spacing w:before="120" w:after="120"/>
        <w:jc w:val="both"/>
      </w:pPr>
    </w:p>
    <w:p w14:paraId="30422784" w14:textId="77777777" w:rsidR="00535D99" w:rsidRPr="0079124F" w:rsidRDefault="00535D99" w:rsidP="00E153ED">
      <w:pPr>
        <w:spacing w:before="120" w:after="120"/>
        <w:jc w:val="both"/>
        <w:rPr>
          <w:sz w:val="23"/>
          <w:szCs w:val="23"/>
        </w:rPr>
      </w:pPr>
    </w:p>
    <w:p w14:paraId="1DFBFA0F" w14:textId="22B31968" w:rsidR="00DF643A" w:rsidRDefault="00DF643A" w:rsidP="001C176E">
      <w:pPr>
        <w:pStyle w:val="Heading2"/>
        <w:numPr>
          <w:ilvl w:val="0"/>
          <w:numId w:val="2"/>
        </w:numPr>
        <w:spacing w:before="240" w:after="240" w:line="288" w:lineRule="auto"/>
        <w:ind w:left="1134" w:hanging="1145"/>
      </w:pPr>
      <w:bookmarkStart w:id="368" w:name="_Toc197792044"/>
      <w:bookmarkStart w:id="369" w:name="_Toc197264737"/>
      <w:bookmarkStart w:id="370" w:name="_Toc197264927"/>
      <w:r>
        <w:lastRenderedPageBreak/>
        <w:t xml:space="preserve">Otros </w:t>
      </w:r>
      <w:r w:rsidR="004A161A">
        <w:t>hallazgos</w:t>
      </w:r>
      <w:bookmarkEnd w:id="368"/>
    </w:p>
    <w:p w14:paraId="6FF4A151" w14:textId="4300FEB3" w:rsidR="00F725AE" w:rsidRDefault="00233EFF" w:rsidP="00F725AE">
      <w:pPr>
        <w:spacing w:before="120" w:after="120"/>
        <w:jc w:val="both"/>
        <w:rPr>
          <w:sz w:val="23"/>
          <w:szCs w:val="23"/>
        </w:rPr>
      </w:pPr>
      <w:r>
        <w:rPr>
          <w:sz w:val="23"/>
          <w:szCs w:val="23"/>
        </w:rPr>
        <w:t xml:space="preserve">Mediante el agrupamiento las calificaciones por </w:t>
      </w:r>
      <w:r w:rsidR="00236638">
        <w:rPr>
          <w:sz w:val="23"/>
          <w:szCs w:val="23"/>
        </w:rPr>
        <w:t>género</w:t>
      </w:r>
      <w:r>
        <w:rPr>
          <w:sz w:val="23"/>
          <w:szCs w:val="23"/>
        </w:rPr>
        <w:t xml:space="preserve"> en Tableau, se </w:t>
      </w:r>
      <w:r w:rsidR="00236638">
        <w:rPr>
          <w:sz w:val="23"/>
          <w:szCs w:val="23"/>
        </w:rPr>
        <w:t>logró</w:t>
      </w:r>
      <w:r>
        <w:rPr>
          <w:sz w:val="23"/>
          <w:szCs w:val="23"/>
        </w:rPr>
        <w:t xml:space="preserve"> descubrir que el </w:t>
      </w:r>
      <w:r w:rsidR="00236638">
        <w:rPr>
          <w:sz w:val="23"/>
          <w:szCs w:val="23"/>
        </w:rPr>
        <w:t>género</w:t>
      </w:r>
      <w:r>
        <w:rPr>
          <w:sz w:val="23"/>
          <w:szCs w:val="23"/>
        </w:rPr>
        <w:t xml:space="preserve"> con mayor promedio </w:t>
      </w:r>
      <w:r w:rsidR="002017D6">
        <w:rPr>
          <w:sz w:val="23"/>
          <w:szCs w:val="23"/>
        </w:rPr>
        <w:t>(</w:t>
      </w:r>
      <w:r>
        <w:rPr>
          <w:sz w:val="23"/>
          <w:szCs w:val="23"/>
        </w:rPr>
        <w:t>73.73</w:t>
      </w:r>
      <w:r w:rsidR="002017D6">
        <w:rPr>
          <w:sz w:val="23"/>
          <w:szCs w:val="23"/>
        </w:rPr>
        <w:t xml:space="preserve"> puntos de calificación) fu</w:t>
      </w:r>
      <w:r w:rsidR="00E36AD0">
        <w:rPr>
          <w:sz w:val="23"/>
          <w:szCs w:val="23"/>
        </w:rPr>
        <w:t xml:space="preserve">e el </w:t>
      </w:r>
      <w:r w:rsidR="00236638">
        <w:rPr>
          <w:sz w:val="23"/>
          <w:szCs w:val="23"/>
        </w:rPr>
        <w:t>género</w:t>
      </w:r>
      <w:r w:rsidR="00E36AD0">
        <w:rPr>
          <w:sz w:val="23"/>
          <w:szCs w:val="23"/>
        </w:rPr>
        <w:t xml:space="preserve"> femenino, mientras que para el </w:t>
      </w:r>
      <w:r w:rsidR="00236638">
        <w:rPr>
          <w:sz w:val="23"/>
          <w:szCs w:val="23"/>
        </w:rPr>
        <w:t>género</w:t>
      </w:r>
      <w:r w:rsidR="00E36AD0">
        <w:rPr>
          <w:sz w:val="23"/>
          <w:szCs w:val="23"/>
        </w:rPr>
        <w:t xml:space="preserve"> masculino se </w:t>
      </w:r>
      <w:r w:rsidR="00236638">
        <w:rPr>
          <w:sz w:val="23"/>
          <w:szCs w:val="23"/>
        </w:rPr>
        <w:t>alcanzó</w:t>
      </w:r>
      <w:r w:rsidR="00E36AD0">
        <w:rPr>
          <w:sz w:val="23"/>
          <w:szCs w:val="23"/>
        </w:rPr>
        <w:t xml:space="preserve"> 69.07 puntos</w:t>
      </w:r>
      <w:r w:rsidR="00594DBD">
        <w:rPr>
          <w:sz w:val="23"/>
          <w:szCs w:val="23"/>
        </w:rPr>
        <w:t xml:space="preserve"> como indica la figura</w:t>
      </w:r>
      <w:r w:rsidR="00236638">
        <w:rPr>
          <w:sz w:val="23"/>
          <w:szCs w:val="23"/>
        </w:rPr>
        <w:t xml:space="preserve"> 5-1.</w:t>
      </w:r>
    </w:p>
    <w:p w14:paraId="1D3B9FAF" w14:textId="39F7BC03" w:rsidR="004A161A" w:rsidRDefault="006C7CC1" w:rsidP="00F725AE">
      <w:pPr>
        <w:keepNext/>
        <w:spacing w:before="120" w:after="120"/>
        <w:jc w:val="center"/>
      </w:pPr>
      <w:r w:rsidRPr="006C7CC1">
        <w:rPr>
          <w:noProof/>
          <w:sz w:val="23"/>
          <w:szCs w:val="23"/>
        </w:rPr>
        <w:drawing>
          <wp:inline distT="0" distB="0" distL="0" distR="0" wp14:anchorId="79A91C96" wp14:editId="0811F5D3">
            <wp:extent cx="4062095" cy="2019300"/>
            <wp:effectExtent l="0" t="0" r="0" b="0"/>
            <wp:docPr id="208247603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6035" name="Picture 1" descr="A screenshot of a graph&#10;&#10;AI-generated content may be incorrect."/>
                    <pic:cNvPicPr/>
                  </pic:nvPicPr>
                  <pic:blipFill rotWithShape="1">
                    <a:blip r:embed="rId108"/>
                    <a:srcRect t="11859"/>
                    <a:stretch/>
                  </pic:blipFill>
                  <pic:spPr bwMode="auto">
                    <a:xfrm>
                      <a:off x="0" y="0"/>
                      <a:ext cx="4094014" cy="2035167"/>
                    </a:xfrm>
                    <a:prstGeom prst="rect">
                      <a:avLst/>
                    </a:prstGeom>
                    <a:ln>
                      <a:noFill/>
                    </a:ln>
                    <a:extLst>
                      <a:ext uri="{53640926-AAD7-44D8-BBD7-CCE9431645EC}">
                        <a14:shadowObscured xmlns:a14="http://schemas.microsoft.com/office/drawing/2010/main"/>
                      </a:ext>
                    </a:extLst>
                  </pic:spPr>
                </pic:pic>
              </a:graphicData>
            </a:graphic>
          </wp:inline>
        </w:drawing>
      </w:r>
    </w:p>
    <w:p w14:paraId="099DD8B7" w14:textId="24098B2E" w:rsidR="00EC012C" w:rsidRDefault="004A161A" w:rsidP="00236638">
      <w:pPr>
        <w:pStyle w:val="Caption"/>
        <w:spacing w:before="0" w:after="0"/>
      </w:pPr>
      <w:bookmarkStart w:id="371" w:name="_Toc197792116"/>
      <w:r>
        <w:t xml:space="preserve">Figura </w:t>
      </w:r>
      <w:r w:rsidR="00236638">
        <w:fldChar w:fldCharType="begin"/>
      </w:r>
      <w:r w:rsidR="00236638">
        <w:instrText xml:space="preserve"> STYLEREF 2 \s </w:instrText>
      </w:r>
      <w:r w:rsidR="00236638">
        <w:fldChar w:fldCharType="separate"/>
      </w:r>
      <w:r w:rsidR="007715CD">
        <w:rPr>
          <w:noProof/>
        </w:rPr>
        <w:t>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Promedio por g</w:t>
      </w:r>
      <w:r w:rsidR="00F725AE">
        <w:t>é</w:t>
      </w:r>
      <w:r>
        <w:t>nero</w:t>
      </w:r>
      <w:bookmarkEnd w:id="371"/>
    </w:p>
    <w:p w14:paraId="5AD2A7D5" w14:textId="48FDDF2F" w:rsidR="00236638" w:rsidRPr="00236638" w:rsidRDefault="00236638" w:rsidP="00236638">
      <w:pPr>
        <w:jc w:val="center"/>
        <w:rPr>
          <w:rFonts w:ascii="Times" w:hAnsi="Times"/>
          <w:b/>
          <w:bCs/>
          <w:sz w:val="18"/>
          <w:szCs w:val="18"/>
        </w:rPr>
      </w:pPr>
      <w:r>
        <w:rPr>
          <w:rFonts w:ascii="Times" w:hAnsi="Times"/>
          <w:b/>
          <w:bCs/>
          <w:sz w:val="18"/>
          <w:szCs w:val="18"/>
        </w:rPr>
        <w:t>Fuente: Elaboración propia (2025)</w:t>
      </w:r>
    </w:p>
    <w:p w14:paraId="7ACDA064" w14:textId="0DE4CD14" w:rsidR="002A6D9D" w:rsidRDefault="002A6D9D" w:rsidP="00236638">
      <w:pPr>
        <w:spacing w:before="120" w:after="120"/>
        <w:jc w:val="both"/>
        <w:rPr>
          <w:sz w:val="23"/>
          <w:szCs w:val="23"/>
        </w:rPr>
      </w:pPr>
      <w:r>
        <w:rPr>
          <w:sz w:val="23"/>
          <w:szCs w:val="23"/>
        </w:rPr>
        <w:t xml:space="preserve">También se logró encontrar un dato bastante interesante, le porcentaje general de reprobación de la unidad educativa, podemos ver en la figura … que los estudiantes del nivel </w:t>
      </w:r>
      <w:r w:rsidR="003F4E40">
        <w:rPr>
          <w:sz w:val="23"/>
          <w:szCs w:val="23"/>
        </w:rPr>
        <w:t>secundario tienen una mayor probabilidad de reprobar (6.77%), mientras que los estudiantes del nivel pri</w:t>
      </w:r>
      <w:r w:rsidR="005F59E4">
        <w:rPr>
          <w:sz w:val="23"/>
          <w:szCs w:val="23"/>
        </w:rPr>
        <w:t xml:space="preserve">mario tienen una probabilidad </w:t>
      </w:r>
      <w:r w:rsidR="00236638">
        <w:rPr>
          <w:sz w:val="23"/>
          <w:szCs w:val="23"/>
        </w:rPr>
        <w:t>más</w:t>
      </w:r>
      <w:r w:rsidR="005F59E4">
        <w:rPr>
          <w:sz w:val="23"/>
          <w:szCs w:val="23"/>
        </w:rPr>
        <w:t xml:space="preserve"> baja es decir 4.50%, a nivel general se tiene que 5.51% de los estudiantes reprueban.</w:t>
      </w:r>
    </w:p>
    <w:p w14:paraId="3CBEBA4E" w14:textId="5B1EF7FA" w:rsidR="00F725AE" w:rsidRDefault="00341100" w:rsidP="00F725AE">
      <w:pPr>
        <w:spacing w:before="120" w:after="120"/>
        <w:jc w:val="both"/>
        <w:rPr>
          <w:sz w:val="23"/>
          <w:szCs w:val="23"/>
        </w:rPr>
      </w:pPr>
      <w:r>
        <w:rPr>
          <w:sz w:val="23"/>
          <w:szCs w:val="23"/>
        </w:rPr>
        <w:t xml:space="preserve">Los tres </w:t>
      </w:r>
      <w:r w:rsidR="00D53EFC">
        <w:rPr>
          <w:sz w:val="23"/>
          <w:szCs w:val="23"/>
        </w:rPr>
        <w:t xml:space="preserve">mejores estudiantes de la unidad educativa hasta el año 2024 fueron de sexo femenino, </w:t>
      </w:r>
      <w:r w:rsidR="003D7A78">
        <w:rPr>
          <w:sz w:val="23"/>
          <w:szCs w:val="23"/>
        </w:rPr>
        <w:t xml:space="preserve">como podemos ver en la figura </w:t>
      </w:r>
      <w:r w:rsidR="00236638">
        <w:rPr>
          <w:sz w:val="23"/>
          <w:szCs w:val="23"/>
        </w:rPr>
        <w:t>5-2.</w:t>
      </w:r>
    </w:p>
    <w:p w14:paraId="414E13D7" w14:textId="58868C3C" w:rsidR="00236638" w:rsidRDefault="004A161A" w:rsidP="00F725AE">
      <w:pPr>
        <w:keepNext/>
        <w:spacing w:before="120" w:after="120"/>
        <w:jc w:val="center"/>
      </w:pPr>
      <w:r w:rsidRPr="004A161A">
        <w:rPr>
          <w:noProof/>
          <w:sz w:val="23"/>
          <w:szCs w:val="23"/>
        </w:rPr>
        <w:drawing>
          <wp:inline distT="0" distB="0" distL="0" distR="0" wp14:anchorId="0D351D70" wp14:editId="610BB6DE">
            <wp:extent cx="4701617" cy="2118360"/>
            <wp:effectExtent l="0" t="0" r="3810" b="0"/>
            <wp:docPr id="1470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759" name=""/>
                    <pic:cNvPicPr/>
                  </pic:nvPicPr>
                  <pic:blipFill rotWithShape="1">
                    <a:blip r:embed="rId109"/>
                    <a:srcRect t="7365"/>
                    <a:stretch/>
                  </pic:blipFill>
                  <pic:spPr bwMode="auto">
                    <a:xfrm>
                      <a:off x="0" y="0"/>
                      <a:ext cx="4723834" cy="2128370"/>
                    </a:xfrm>
                    <a:prstGeom prst="rect">
                      <a:avLst/>
                    </a:prstGeom>
                    <a:ln>
                      <a:noFill/>
                    </a:ln>
                    <a:extLst>
                      <a:ext uri="{53640926-AAD7-44D8-BBD7-CCE9431645EC}">
                        <a14:shadowObscured xmlns:a14="http://schemas.microsoft.com/office/drawing/2010/main"/>
                      </a:ext>
                    </a:extLst>
                  </pic:spPr>
                </pic:pic>
              </a:graphicData>
            </a:graphic>
          </wp:inline>
        </w:drawing>
      </w:r>
    </w:p>
    <w:p w14:paraId="7BAE8715" w14:textId="7625DAF1" w:rsidR="004A161A" w:rsidRDefault="00236638" w:rsidP="00236638">
      <w:pPr>
        <w:pStyle w:val="Caption"/>
        <w:spacing w:before="0" w:after="0"/>
      </w:pPr>
      <w:bookmarkStart w:id="372" w:name="_Toc197792117"/>
      <w:r>
        <w:t xml:space="preserve">Figura </w:t>
      </w:r>
      <w:r>
        <w:fldChar w:fldCharType="begin"/>
      </w:r>
      <w:r>
        <w:instrText xml:space="preserve"> STYLEREF 2 \s </w:instrText>
      </w:r>
      <w:r>
        <w:fldChar w:fldCharType="separate"/>
      </w:r>
      <w:r w:rsidR="007715CD">
        <w:rPr>
          <w:noProof/>
        </w:rPr>
        <w:t>5</w:t>
      </w:r>
      <w:r>
        <w:fldChar w:fldCharType="end"/>
      </w:r>
      <w:r>
        <w:noBreakHyphen/>
      </w:r>
      <w:r>
        <w:fldChar w:fldCharType="begin"/>
      </w:r>
      <w:r>
        <w:instrText xml:space="preserve"> SEQ Figura \* ARABIC \s 2 </w:instrText>
      </w:r>
      <w:r>
        <w:fldChar w:fldCharType="separate"/>
      </w:r>
      <w:r w:rsidR="007715CD">
        <w:rPr>
          <w:noProof/>
        </w:rPr>
        <w:t>2</w:t>
      </w:r>
      <w:r>
        <w:fldChar w:fldCharType="end"/>
      </w:r>
      <w:r>
        <w:t>: Mejores estudiantes de la unidad educativa</w:t>
      </w:r>
      <w:bookmarkEnd w:id="372"/>
    </w:p>
    <w:p w14:paraId="775515F3" w14:textId="3C98A0E1" w:rsidR="00236638" w:rsidRPr="00236638" w:rsidRDefault="00236638" w:rsidP="00236638">
      <w:pPr>
        <w:jc w:val="center"/>
      </w:pPr>
      <w:r>
        <w:rPr>
          <w:rFonts w:ascii="Times" w:hAnsi="Times"/>
          <w:b/>
          <w:bCs/>
          <w:sz w:val="18"/>
          <w:szCs w:val="18"/>
        </w:rPr>
        <w:t>Fuente: Elaboración propia (2025)</w:t>
      </w:r>
    </w:p>
    <w:p w14:paraId="2E6C1F21" w14:textId="4C12D526" w:rsidR="005764D7" w:rsidRDefault="005764D7" w:rsidP="00236638">
      <w:pPr>
        <w:spacing w:before="120" w:after="120"/>
        <w:jc w:val="both"/>
        <w:rPr>
          <w:sz w:val="23"/>
          <w:szCs w:val="23"/>
        </w:rPr>
      </w:pPr>
      <w:r>
        <w:rPr>
          <w:sz w:val="23"/>
          <w:szCs w:val="23"/>
        </w:rPr>
        <w:lastRenderedPageBreak/>
        <w:t>El curso que según el histórico de calificaciones ha tenido mayor cantidad de estudiantes reprobados fue 3ro A con 38 reprobados</w:t>
      </w:r>
      <w:r w:rsidR="00E65274">
        <w:rPr>
          <w:sz w:val="23"/>
          <w:szCs w:val="23"/>
        </w:rPr>
        <w:t xml:space="preserve"> seguido de 1ro A con 36</w:t>
      </w:r>
      <w:r w:rsidR="00BE684E">
        <w:rPr>
          <w:sz w:val="23"/>
          <w:szCs w:val="23"/>
        </w:rPr>
        <w:t xml:space="preserve"> en ambos niveles educativos</w:t>
      </w:r>
      <w:r w:rsidR="002E3E8B">
        <w:rPr>
          <w:sz w:val="23"/>
          <w:szCs w:val="23"/>
        </w:rPr>
        <w:t xml:space="preserve"> como se ve en la figura …, debe analizarse </w:t>
      </w:r>
      <w:r w:rsidR="00236638">
        <w:rPr>
          <w:sz w:val="23"/>
          <w:szCs w:val="23"/>
        </w:rPr>
        <w:t>más</w:t>
      </w:r>
      <w:r w:rsidR="002E3E8B">
        <w:rPr>
          <w:sz w:val="23"/>
          <w:szCs w:val="23"/>
        </w:rPr>
        <w:t xml:space="preserve"> detalladamente la causa de esta cantidad de reprobados en los cursos específicos.</w:t>
      </w:r>
    </w:p>
    <w:p w14:paraId="0E5BED21" w14:textId="77777777" w:rsidR="002E3E8B" w:rsidRDefault="002E3E8B" w:rsidP="00DF643A">
      <w:pPr>
        <w:spacing w:before="120" w:after="120"/>
        <w:rPr>
          <w:sz w:val="23"/>
          <w:szCs w:val="23"/>
        </w:rPr>
      </w:pPr>
    </w:p>
    <w:p w14:paraId="582876A1" w14:textId="73B70776" w:rsidR="00236638" w:rsidRDefault="00006675" w:rsidP="00F725AE">
      <w:pPr>
        <w:keepNext/>
        <w:spacing w:before="120" w:after="120"/>
        <w:jc w:val="center"/>
      </w:pPr>
      <w:r w:rsidRPr="00006675">
        <w:rPr>
          <w:noProof/>
        </w:rPr>
        <w:drawing>
          <wp:inline distT="0" distB="0" distL="0" distR="0" wp14:anchorId="4FA64143" wp14:editId="11164637">
            <wp:extent cx="3512820" cy="553786"/>
            <wp:effectExtent l="0" t="0" r="0" b="0"/>
            <wp:docPr id="12852445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4533" name="Picture 1" descr="A white background with black text&#10;&#10;AI-generated content may be incorrect."/>
                    <pic:cNvPicPr/>
                  </pic:nvPicPr>
                  <pic:blipFill>
                    <a:blip r:embed="rId110"/>
                    <a:stretch>
                      <a:fillRect/>
                    </a:stretch>
                  </pic:blipFill>
                  <pic:spPr>
                    <a:xfrm>
                      <a:off x="0" y="0"/>
                      <a:ext cx="3556327" cy="560645"/>
                    </a:xfrm>
                    <a:prstGeom prst="rect">
                      <a:avLst/>
                    </a:prstGeom>
                  </pic:spPr>
                </pic:pic>
              </a:graphicData>
            </a:graphic>
          </wp:inline>
        </w:drawing>
      </w:r>
    </w:p>
    <w:p w14:paraId="5B408DC7" w14:textId="62EB2F8B" w:rsidR="00EC012C" w:rsidRDefault="00236638" w:rsidP="00236638">
      <w:pPr>
        <w:pStyle w:val="Caption"/>
        <w:spacing w:before="0" w:after="0"/>
      </w:pPr>
      <w:bookmarkStart w:id="373" w:name="_Toc197792118"/>
      <w:r>
        <w:t xml:space="preserve">Figura </w:t>
      </w:r>
      <w:r>
        <w:fldChar w:fldCharType="begin"/>
      </w:r>
      <w:r>
        <w:instrText xml:space="preserve"> STYLEREF 2 \s </w:instrText>
      </w:r>
      <w:r>
        <w:fldChar w:fldCharType="separate"/>
      </w:r>
      <w:r w:rsidR="007715CD">
        <w:rPr>
          <w:noProof/>
        </w:rPr>
        <w:t>5</w:t>
      </w:r>
      <w:r>
        <w:fldChar w:fldCharType="end"/>
      </w:r>
      <w:r>
        <w:noBreakHyphen/>
      </w:r>
      <w:r>
        <w:fldChar w:fldCharType="begin"/>
      </w:r>
      <w:r>
        <w:instrText xml:space="preserve"> SEQ Figura \* ARABIC \s 2 </w:instrText>
      </w:r>
      <w:r>
        <w:fldChar w:fldCharType="separate"/>
      </w:r>
      <w:r w:rsidR="007715CD">
        <w:rPr>
          <w:noProof/>
        </w:rPr>
        <w:t>3</w:t>
      </w:r>
      <w:r>
        <w:fldChar w:fldCharType="end"/>
      </w:r>
      <w:r>
        <w:t>: Probabilidad de reprobar</w:t>
      </w:r>
      <w:bookmarkEnd w:id="373"/>
    </w:p>
    <w:p w14:paraId="2687AAF5" w14:textId="13C65A7A" w:rsidR="00236638" w:rsidRDefault="00236638" w:rsidP="00236638">
      <w:pPr>
        <w:jc w:val="center"/>
        <w:rPr>
          <w:rFonts w:ascii="Times" w:hAnsi="Times"/>
          <w:b/>
          <w:bCs/>
          <w:sz w:val="18"/>
          <w:szCs w:val="18"/>
        </w:rPr>
      </w:pPr>
      <w:r>
        <w:rPr>
          <w:rFonts w:ascii="Times" w:hAnsi="Times"/>
          <w:b/>
          <w:bCs/>
          <w:sz w:val="18"/>
          <w:szCs w:val="18"/>
        </w:rPr>
        <w:t>Fuente: Elaboración propia (2025)</w:t>
      </w:r>
    </w:p>
    <w:p w14:paraId="262060DB" w14:textId="77777777" w:rsidR="00006675" w:rsidRDefault="00006675" w:rsidP="00236638">
      <w:pPr>
        <w:jc w:val="center"/>
        <w:rPr>
          <w:rFonts w:ascii="Times" w:hAnsi="Times"/>
          <w:b/>
          <w:bCs/>
          <w:sz w:val="18"/>
          <w:szCs w:val="18"/>
        </w:rPr>
      </w:pPr>
    </w:p>
    <w:p w14:paraId="1404CC93" w14:textId="77777777" w:rsidR="00006675" w:rsidRDefault="00006675" w:rsidP="00236638">
      <w:pPr>
        <w:jc w:val="center"/>
        <w:rPr>
          <w:rFonts w:ascii="Times" w:hAnsi="Times"/>
          <w:b/>
          <w:bCs/>
          <w:sz w:val="18"/>
          <w:szCs w:val="18"/>
        </w:rPr>
      </w:pPr>
    </w:p>
    <w:p w14:paraId="17CD84A0" w14:textId="77777777" w:rsidR="00006675" w:rsidRDefault="00006675" w:rsidP="00236638">
      <w:pPr>
        <w:jc w:val="center"/>
        <w:rPr>
          <w:rFonts w:ascii="Times" w:hAnsi="Times"/>
          <w:b/>
          <w:bCs/>
          <w:sz w:val="18"/>
          <w:szCs w:val="18"/>
        </w:rPr>
      </w:pPr>
    </w:p>
    <w:p w14:paraId="507C7C8A" w14:textId="77777777" w:rsidR="00006675" w:rsidRDefault="00006675" w:rsidP="00236638">
      <w:pPr>
        <w:jc w:val="center"/>
        <w:rPr>
          <w:rFonts w:ascii="Times" w:hAnsi="Times"/>
          <w:b/>
          <w:bCs/>
          <w:sz w:val="18"/>
          <w:szCs w:val="18"/>
        </w:rPr>
      </w:pPr>
    </w:p>
    <w:p w14:paraId="0D5A6D24" w14:textId="77777777" w:rsidR="00006675" w:rsidRDefault="00006675" w:rsidP="00236638">
      <w:pPr>
        <w:jc w:val="center"/>
      </w:pPr>
    </w:p>
    <w:p w14:paraId="0637B9F9" w14:textId="77777777" w:rsidR="00535D99" w:rsidRDefault="00535D99" w:rsidP="00236638">
      <w:pPr>
        <w:jc w:val="center"/>
      </w:pPr>
    </w:p>
    <w:p w14:paraId="2C636908" w14:textId="77777777" w:rsidR="00535D99" w:rsidRDefault="00535D99" w:rsidP="00236638">
      <w:pPr>
        <w:jc w:val="center"/>
      </w:pPr>
    </w:p>
    <w:p w14:paraId="5F04769E" w14:textId="77777777" w:rsidR="00535D99" w:rsidRDefault="00535D99" w:rsidP="00236638">
      <w:pPr>
        <w:jc w:val="center"/>
      </w:pPr>
    </w:p>
    <w:p w14:paraId="2BDB7F28" w14:textId="77777777" w:rsidR="00535D99" w:rsidRDefault="00535D99" w:rsidP="00236638">
      <w:pPr>
        <w:jc w:val="center"/>
      </w:pPr>
    </w:p>
    <w:p w14:paraId="77A77944" w14:textId="77777777" w:rsidR="00D66074" w:rsidRDefault="00D66074" w:rsidP="00236638">
      <w:pPr>
        <w:jc w:val="center"/>
      </w:pPr>
    </w:p>
    <w:p w14:paraId="09ADE08C" w14:textId="77777777" w:rsidR="00D66074" w:rsidRDefault="00D66074" w:rsidP="00236638">
      <w:pPr>
        <w:jc w:val="center"/>
      </w:pPr>
    </w:p>
    <w:p w14:paraId="0D4E3395" w14:textId="77777777" w:rsidR="00D66074" w:rsidRDefault="00D66074" w:rsidP="00236638">
      <w:pPr>
        <w:jc w:val="center"/>
      </w:pPr>
    </w:p>
    <w:p w14:paraId="66089590" w14:textId="77777777" w:rsidR="00D66074" w:rsidRDefault="00D66074" w:rsidP="00236638">
      <w:pPr>
        <w:jc w:val="center"/>
      </w:pPr>
    </w:p>
    <w:p w14:paraId="34893018" w14:textId="77777777" w:rsidR="00D66074" w:rsidRDefault="00D66074" w:rsidP="00236638">
      <w:pPr>
        <w:jc w:val="center"/>
      </w:pPr>
    </w:p>
    <w:p w14:paraId="3825E585" w14:textId="77777777" w:rsidR="00D66074" w:rsidRDefault="00D66074" w:rsidP="00236638">
      <w:pPr>
        <w:jc w:val="center"/>
      </w:pPr>
    </w:p>
    <w:p w14:paraId="3DBF8DBD" w14:textId="77777777" w:rsidR="00D66074" w:rsidRDefault="00D66074" w:rsidP="00236638">
      <w:pPr>
        <w:jc w:val="center"/>
      </w:pPr>
    </w:p>
    <w:p w14:paraId="2F8EAC00" w14:textId="77777777" w:rsidR="00D66074" w:rsidRDefault="00D66074" w:rsidP="00236638">
      <w:pPr>
        <w:jc w:val="center"/>
      </w:pPr>
    </w:p>
    <w:p w14:paraId="554E7EF3" w14:textId="77777777" w:rsidR="00D66074" w:rsidRDefault="00D66074" w:rsidP="00236638">
      <w:pPr>
        <w:jc w:val="center"/>
      </w:pPr>
    </w:p>
    <w:p w14:paraId="4000012B" w14:textId="77777777" w:rsidR="00D66074" w:rsidRDefault="00D66074" w:rsidP="00236638">
      <w:pPr>
        <w:jc w:val="center"/>
      </w:pPr>
    </w:p>
    <w:p w14:paraId="4DBB8BA4" w14:textId="77777777" w:rsidR="00D66074" w:rsidRDefault="00D66074" w:rsidP="00236638">
      <w:pPr>
        <w:jc w:val="center"/>
      </w:pPr>
    </w:p>
    <w:p w14:paraId="3C04310A" w14:textId="77777777" w:rsidR="00D66074" w:rsidRDefault="00D66074" w:rsidP="00236638">
      <w:pPr>
        <w:jc w:val="center"/>
      </w:pPr>
    </w:p>
    <w:p w14:paraId="56114C7E" w14:textId="77777777" w:rsidR="00D66074" w:rsidRDefault="00D66074" w:rsidP="00236638">
      <w:pPr>
        <w:jc w:val="center"/>
      </w:pPr>
    </w:p>
    <w:p w14:paraId="382F32EF" w14:textId="77777777" w:rsidR="00D66074" w:rsidRDefault="00D66074" w:rsidP="00236638">
      <w:pPr>
        <w:jc w:val="center"/>
      </w:pPr>
    </w:p>
    <w:p w14:paraId="74427AE1" w14:textId="77777777" w:rsidR="00D66074" w:rsidRDefault="00D66074" w:rsidP="00236638">
      <w:pPr>
        <w:jc w:val="center"/>
      </w:pPr>
    </w:p>
    <w:p w14:paraId="4D0FEEDE" w14:textId="77777777" w:rsidR="00D66074" w:rsidRDefault="00D66074" w:rsidP="00236638">
      <w:pPr>
        <w:jc w:val="center"/>
      </w:pPr>
    </w:p>
    <w:p w14:paraId="279547B7" w14:textId="77777777" w:rsidR="00D66074" w:rsidRDefault="00D66074" w:rsidP="00236638">
      <w:pPr>
        <w:jc w:val="center"/>
      </w:pPr>
    </w:p>
    <w:p w14:paraId="3487D66E" w14:textId="77777777" w:rsidR="00D66074" w:rsidRDefault="00D66074" w:rsidP="00236638">
      <w:pPr>
        <w:jc w:val="center"/>
      </w:pPr>
    </w:p>
    <w:p w14:paraId="2065FE34" w14:textId="77777777" w:rsidR="00535D99" w:rsidRPr="00236638" w:rsidRDefault="00535D99" w:rsidP="00236638">
      <w:pPr>
        <w:jc w:val="center"/>
      </w:pPr>
    </w:p>
    <w:p w14:paraId="4451C222" w14:textId="58108B27" w:rsidR="00A60810" w:rsidRPr="0079124F" w:rsidRDefault="00903DF2" w:rsidP="001C176E">
      <w:pPr>
        <w:pStyle w:val="Heading2"/>
        <w:numPr>
          <w:ilvl w:val="0"/>
          <w:numId w:val="2"/>
        </w:numPr>
        <w:spacing w:before="240" w:after="240" w:line="288" w:lineRule="auto"/>
        <w:ind w:left="1134" w:hanging="1145"/>
      </w:pPr>
      <w:bookmarkStart w:id="374" w:name="_Toc197792045"/>
      <w:r w:rsidRPr="0079124F">
        <w:lastRenderedPageBreak/>
        <w:t>C</w:t>
      </w:r>
      <w:bookmarkStart w:id="375" w:name="_heading=h.2u6wntf" w:colFirst="0" w:colLast="0"/>
      <w:bookmarkEnd w:id="375"/>
      <w:r w:rsidR="00E258AF" w:rsidRPr="0079124F">
        <w:t>ontenido del CD</w:t>
      </w:r>
      <w:bookmarkEnd w:id="369"/>
      <w:bookmarkEnd w:id="370"/>
      <w:bookmarkEnd w:id="374"/>
    </w:p>
    <w:p w14:paraId="18C5D80F" w14:textId="6BF6D81B" w:rsidR="00F00967" w:rsidRDefault="00E20531" w:rsidP="00E153ED">
      <w:pPr>
        <w:jc w:val="both"/>
      </w:pPr>
      <w:r w:rsidRPr="0079124F">
        <w:t xml:space="preserve">En este apartado se describe el contenido </w:t>
      </w:r>
      <w:r w:rsidR="00871B4D" w:rsidRPr="0079124F">
        <w:t>del CD, donde estarán disponibles las carpetas y los archivos necesarios del proyecto.</w:t>
      </w:r>
    </w:p>
    <w:p w14:paraId="3C06780B" w14:textId="77CD8714" w:rsidR="001D6786" w:rsidRDefault="00006675" w:rsidP="00197F1B">
      <w:pPr>
        <w:jc w:val="both"/>
      </w:pPr>
      <w:r w:rsidRPr="009C7034">
        <w:rPr>
          <w:noProof/>
          <w:lang w:val="es-ES"/>
        </w:rPr>
        <w:drawing>
          <wp:anchor distT="0" distB="0" distL="114300" distR="114300" simplePos="0" relativeHeight="251658248" behindDoc="0" locked="0" layoutInCell="1" allowOverlap="1" wp14:anchorId="6AAD8BC6" wp14:editId="58DCCE28">
            <wp:simplePos x="0" y="0"/>
            <wp:positionH relativeFrom="margin">
              <wp:align>left</wp:align>
            </wp:positionH>
            <wp:positionV relativeFrom="margin">
              <wp:posOffset>742950</wp:posOffset>
            </wp:positionV>
            <wp:extent cx="1828800" cy="2142195"/>
            <wp:effectExtent l="0" t="0" r="0" b="0"/>
            <wp:wrapSquare wrapText="bothSides"/>
            <wp:docPr id="156551123" name="Picture 1" descr="A yellow folder with a white paper with a red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123" name="Picture 1" descr="A yellow folder with a white paper with a red and orange logo&#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1828800" cy="2142195"/>
                    </a:xfrm>
                    <a:prstGeom prst="rect">
                      <a:avLst/>
                    </a:prstGeom>
                  </pic:spPr>
                </pic:pic>
              </a:graphicData>
            </a:graphic>
            <wp14:sizeRelH relativeFrom="margin">
              <wp14:pctWidth>0</wp14:pctWidth>
            </wp14:sizeRelH>
            <wp14:sizeRelV relativeFrom="margin">
              <wp14:pctHeight>0</wp14:pctHeight>
            </wp14:sizeRelV>
          </wp:anchor>
        </w:drawing>
      </w:r>
      <w:r w:rsidR="00CF2DF6" w:rsidRPr="0079124F">
        <w:t xml:space="preserve">En </w:t>
      </w:r>
      <w:r w:rsidR="00673EDF" w:rsidRPr="0079124F">
        <w:t>esta carpeta se tiene lo siguiente:</w:t>
      </w:r>
    </w:p>
    <w:p w14:paraId="789C13B1" w14:textId="4AD84922" w:rsidR="005C4C84" w:rsidRPr="0079124F" w:rsidRDefault="00814711" w:rsidP="00E153ED">
      <w:pPr>
        <w:pStyle w:val="ListParagraph"/>
        <w:numPr>
          <w:ilvl w:val="0"/>
          <w:numId w:val="4"/>
        </w:numPr>
        <w:jc w:val="both"/>
      </w:pPr>
      <w:r w:rsidRPr="0079124F">
        <w:t>Carpetas: Primaria y Secundaria, donde están contenidas las calificaciones de los estudiantes</w:t>
      </w:r>
      <w:r w:rsidR="00DC3B13" w:rsidRPr="0079124F">
        <w:t xml:space="preserve"> </w:t>
      </w:r>
      <w:r w:rsidR="007F2841" w:rsidRPr="0079124F">
        <w:t>desde la gestión 2015 a 2024</w:t>
      </w:r>
      <w:r w:rsidR="008D3BAC" w:rsidRPr="0079124F">
        <w:t>.</w:t>
      </w:r>
    </w:p>
    <w:p w14:paraId="7C2FAF6E" w14:textId="29C292EC" w:rsidR="00A626E6" w:rsidRPr="0079124F" w:rsidRDefault="008D3BAC" w:rsidP="00E153ED">
      <w:pPr>
        <w:pStyle w:val="ListParagraph"/>
        <w:numPr>
          <w:ilvl w:val="0"/>
          <w:numId w:val="4"/>
        </w:numPr>
        <w:jc w:val="both"/>
      </w:pPr>
      <w:r w:rsidRPr="0079124F">
        <w:t>Carpeta Salidas del program</w:t>
      </w:r>
      <w:r w:rsidR="00E073AB" w:rsidRPr="0079124F">
        <w:t>a, en esta ubicación se encuentran los</w:t>
      </w:r>
      <w:r w:rsidR="00E94ABC" w:rsidRPr="0079124F">
        <w:t xml:space="preserve"> </w:t>
      </w:r>
      <w:r w:rsidR="00466AD6" w:rsidRPr="0079124F">
        <w:t>archivos en formato csv</w:t>
      </w:r>
      <w:r w:rsidR="009D248C" w:rsidRPr="0079124F">
        <w:t xml:space="preserve"> y xlsx que contienen todos los datos necesarios para ejecutar este proyecto.</w:t>
      </w:r>
    </w:p>
    <w:p w14:paraId="103CE47F" w14:textId="08F44D3E" w:rsidR="007146F7" w:rsidRPr="0079124F" w:rsidRDefault="00A626E6" w:rsidP="00E153ED">
      <w:pPr>
        <w:pStyle w:val="ListParagraph"/>
        <w:numPr>
          <w:ilvl w:val="0"/>
          <w:numId w:val="4"/>
        </w:numPr>
        <w:jc w:val="both"/>
      </w:pPr>
      <w:r w:rsidRPr="0079124F">
        <w:t xml:space="preserve">Carpeta catboost_info, </w:t>
      </w:r>
      <w:r w:rsidR="001A15B2" w:rsidRPr="0079124F">
        <w:t>archivos y correspondientes al entrenamiento, errores y aprendizaje de este modelo en particular.</w:t>
      </w:r>
    </w:p>
    <w:p w14:paraId="4EF64778" w14:textId="10FE9F53" w:rsidR="003C0D77" w:rsidRPr="003C0D77" w:rsidRDefault="001A15B2" w:rsidP="00E153ED">
      <w:pPr>
        <w:pStyle w:val="ListParagraph"/>
        <w:numPr>
          <w:ilvl w:val="0"/>
          <w:numId w:val="4"/>
        </w:numPr>
        <w:jc w:val="both"/>
        <w:rPr>
          <w:lang w:val="es-ES"/>
        </w:rPr>
      </w:pPr>
      <w:r w:rsidRPr="0079124F">
        <w:t xml:space="preserve">Archivo </w:t>
      </w:r>
      <w:r w:rsidR="0079124F" w:rsidRPr="0079124F">
        <w:t xml:space="preserve">student_analysis.log, contiene </w:t>
      </w:r>
      <w:r w:rsidR="00617595">
        <w:t>el log de la ejecución del código desde la parte de</w:t>
      </w:r>
      <w:r w:rsidR="003C0D77">
        <w:t>l modelamiento de machine learning.</w:t>
      </w:r>
    </w:p>
    <w:p w14:paraId="265D0B9C" w14:textId="5180A689" w:rsidR="00B74F9B" w:rsidRDefault="00B74F9B" w:rsidP="00E153ED">
      <w:pPr>
        <w:jc w:val="both"/>
        <w:rPr>
          <w:lang w:val="es-ES"/>
        </w:rPr>
      </w:pPr>
    </w:p>
    <w:p w14:paraId="38F07AAA" w14:textId="50DDCC96" w:rsidR="007132E5" w:rsidRDefault="00D66074" w:rsidP="00E153ED">
      <w:pPr>
        <w:jc w:val="both"/>
        <w:rPr>
          <w:lang w:val="es-ES"/>
        </w:rPr>
      </w:pPr>
      <w:r w:rsidRPr="0079124F">
        <w:rPr>
          <w:noProof/>
        </w:rPr>
        <w:drawing>
          <wp:anchor distT="0" distB="0" distL="114300" distR="114300" simplePos="0" relativeHeight="251658246" behindDoc="0" locked="0" layoutInCell="1" allowOverlap="1" wp14:anchorId="07B2A0D7" wp14:editId="6D1D7046">
            <wp:simplePos x="0" y="0"/>
            <wp:positionH relativeFrom="margin">
              <wp:align>left</wp:align>
            </wp:positionH>
            <wp:positionV relativeFrom="paragraph">
              <wp:posOffset>141605</wp:posOffset>
            </wp:positionV>
            <wp:extent cx="1828800" cy="2158365"/>
            <wp:effectExtent l="0" t="0" r="0" b="0"/>
            <wp:wrapSquare wrapText="bothSides"/>
            <wp:docPr id="11447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4195" name=""/>
                    <pic:cNvPicPr/>
                  </pic:nvPicPr>
                  <pic:blipFill>
                    <a:blip r:embed="rId112">
                      <a:extLst>
                        <a:ext uri="{28A0092B-C50C-407E-A947-70E740481C1C}">
                          <a14:useLocalDpi xmlns:a14="http://schemas.microsoft.com/office/drawing/2010/main" val="0"/>
                        </a:ext>
                      </a:extLst>
                    </a:blip>
                    <a:stretch>
                      <a:fillRect/>
                    </a:stretch>
                  </pic:blipFill>
                  <pic:spPr>
                    <a:xfrm>
                      <a:off x="0" y="0"/>
                      <a:ext cx="1828800" cy="2158365"/>
                    </a:xfrm>
                    <a:prstGeom prst="rect">
                      <a:avLst/>
                    </a:prstGeom>
                  </pic:spPr>
                </pic:pic>
              </a:graphicData>
            </a:graphic>
            <wp14:sizeRelH relativeFrom="margin">
              <wp14:pctWidth>0</wp14:pctWidth>
            </wp14:sizeRelH>
            <wp14:sizeRelV relativeFrom="margin">
              <wp14:pctHeight>0</wp14:pctHeight>
            </wp14:sizeRelV>
          </wp:anchor>
        </w:drawing>
      </w:r>
    </w:p>
    <w:p w14:paraId="5FEB012D" w14:textId="79FBDF6B" w:rsidR="00D459E3" w:rsidRDefault="00D459E3" w:rsidP="00E153ED">
      <w:pPr>
        <w:jc w:val="both"/>
        <w:rPr>
          <w:lang w:val="es-ES"/>
        </w:rPr>
      </w:pPr>
    </w:p>
    <w:p w14:paraId="6825828E" w14:textId="2EBAD72E" w:rsidR="00D459E3" w:rsidRDefault="00D459E3" w:rsidP="00E153ED">
      <w:pPr>
        <w:jc w:val="both"/>
        <w:rPr>
          <w:lang w:val="es-ES"/>
        </w:rPr>
      </w:pPr>
    </w:p>
    <w:p w14:paraId="7FDB47F8" w14:textId="45FD6D49" w:rsidR="00D459E3" w:rsidRDefault="00D459E3" w:rsidP="00E153ED">
      <w:pPr>
        <w:jc w:val="both"/>
        <w:rPr>
          <w:lang w:val="es-ES"/>
        </w:rPr>
      </w:pPr>
    </w:p>
    <w:p w14:paraId="2B716C53" w14:textId="62E09417" w:rsidR="00D459E3" w:rsidRDefault="00D459E3" w:rsidP="00E153ED">
      <w:pPr>
        <w:jc w:val="both"/>
        <w:rPr>
          <w:lang w:val="es-ES"/>
        </w:rPr>
      </w:pPr>
    </w:p>
    <w:p w14:paraId="05B1E448" w14:textId="60AD36C4" w:rsidR="00064167" w:rsidRDefault="00E912F6" w:rsidP="00E153ED">
      <w:pPr>
        <w:pStyle w:val="ListParagraph"/>
        <w:numPr>
          <w:ilvl w:val="0"/>
          <w:numId w:val="4"/>
        </w:numPr>
        <w:jc w:val="both"/>
        <w:rPr>
          <w:lang w:val="es-ES"/>
        </w:rPr>
      </w:pPr>
      <w:r>
        <w:rPr>
          <w:lang w:val="es-ES"/>
        </w:rPr>
        <w:t>Contiene el código fuente del p</w:t>
      </w:r>
      <w:r w:rsidR="004D1E8E">
        <w:rPr>
          <w:lang w:val="es-ES"/>
        </w:rPr>
        <w:t>royecto</w:t>
      </w:r>
      <w:r w:rsidR="00064167">
        <w:rPr>
          <w:lang w:val="es-ES"/>
        </w:rPr>
        <w:t xml:space="preserve"> realizado en python</w:t>
      </w:r>
      <w:r w:rsidR="005632CD">
        <w:rPr>
          <w:lang w:val="es-ES"/>
        </w:rPr>
        <w:t>, ordenado según la metodología crisp-dm.</w:t>
      </w:r>
    </w:p>
    <w:p w14:paraId="47DAF024" w14:textId="786237FB" w:rsidR="00064167" w:rsidRDefault="00064167" w:rsidP="00E153ED">
      <w:pPr>
        <w:jc w:val="both"/>
        <w:rPr>
          <w:lang w:val="es-ES"/>
        </w:rPr>
      </w:pPr>
    </w:p>
    <w:p w14:paraId="43C7A2CB" w14:textId="4181B154" w:rsidR="00064167" w:rsidRDefault="00064167" w:rsidP="00E153ED">
      <w:pPr>
        <w:jc w:val="both"/>
        <w:rPr>
          <w:lang w:val="es-ES"/>
        </w:rPr>
      </w:pPr>
    </w:p>
    <w:p w14:paraId="5F09E84F" w14:textId="6167A400" w:rsidR="00064167" w:rsidRDefault="00064167" w:rsidP="00E153ED">
      <w:pPr>
        <w:jc w:val="both"/>
        <w:rPr>
          <w:lang w:val="es-ES"/>
        </w:rPr>
      </w:pPr>
    </w:p>
    <w:p w14:paraId="643CB1E0" w14:textId="77777777" w:rsidR="00D66074" w:rsidRDefault="00D66074" w:rsidP="00E153ED">
      <w:pPr>
        <w:jc w:val="both"/>
        <w:rPr>
          <w:lang w:val="es-ES"/>
        </w:rPr>
      </w:pPr>
    </w:p>
    <w:p w14:paraId="70BA810E" w14:textId="77777777" w:rsidR="00D66074" w:rsidRDefault="00D66074" w:rsidP="00E153ED">
      <w:pPr>
        <w:jc w:val="both"/>
        <w:rPr>
          <w:lang w:val="es-ES"/>
        </w:rPr>
      </w:pPr>
    </w:p>
    <w:p w14:paraId="1D24C705" w14:textId="77777777" w:rsidR="00D66074" w:rsidRDefault="00D66074" w:rsidP="00E153ED">
      <w:pPr>
        <w:jc w:val="both"/>
        <w:rPr>
          <w:lang w:val="es-ES"/>
        </w:rPr>
      </w:pPr>
    </w:p>
    <w:p w14:paraId="6F903826" w14:textId="77777777" w:rsidR="00D66074" w:rsidRDefault="00D66074" w:rsidP="00E153ED">
      <w:pPr>
        <w:jc w:val="both"/>
        <w:rPr>
          <w:lang w:val="es-ES"/>
        </w:rPr>
      </w:pPr>
    </w:p>
    <w:p w14:paraId="4FF5889E" w14:textId="2610A6F7" w:rsidR="009C7034" w:rsidRDefault="009C7034" w:rsidP="00E153ED">
      <w:pPr>
        <w:jc w:val="both"/>
        <w:rPr>
          <w:lang w:val="es-ES"/>
        </w:rPr>
      </w:pPr>
    </w:p>
    <w:p w14:paraId="4854A1AB" w14:textId="31927E6B" w:rsidR="009C7034" w:rsidRDefault="009C7034" w:rsidP="00E153ED">
      <w:pPr>
        <w:jc w:val="both"/>
        <w:rPr>
          <w:lang w:val="es-ES"/>
        </w:rPr>
      </w:pPr>
    </w:p>
    <w:p w14:paraId="58CAC5E4" w14:textId="64C5C701" w:rsidR="00B51C0A" w:rsidRDefault="00B51C0A" w:rsidP="00E153ED">
      <w:pPr>
        <w:jc w:val="both"/>
        <w:rPr>
          <w:lang w:val="es-ES"/>
        </w:rPr>
      </w:pPr>
    </w:p>
    <w:p w14:paraId="50400175" w14:textId="4B3DC422" w:rsidR="007146F7" w:rsidRDefault="007146F7" w:rsidP="00E153ED">
      <w:pPr>
        <w:jc w:val="both"/>
        <w:rPr>
          <w:lang w:val="es-ES"/>
        </w:rPr>
      </w:pPr>
    </w:p>
    <w:p w14:paraId="0238F055" w14:textId="5C08AE2E" w:rsidR="009C7034" w:rsidRDefault="00D66074" w:rsidP="00E153ED">
      <w:pPr>
        <w:pStyle w:val="ListParagraph"/>
        <w:numPr>
          <w:ilvl w:val="0"/>
          <w:numId w:val="4"/>
        </w:numPr>
        <w:jc w:val="both"/>
        <w:rPr>
          <w:lang w:val="es-ES"/>
        </w:rPr>
      </w:pPr>
      <w:r w:rsidRPr="00DB7AD0">
        <w:rPr>
          <w:noProof/>
        </w:rPr>
        <w:drawing>
          <wp:anchor distT="0" distB="0" distL="114300" distR="114300" simplePos="0" relativeHeight="251658247" behindDoc="0" locked="0" layoutInCell="1" allowOverlap="1" wp14:anchorId="09566C85" wp14:editId="540EF659">
            <wp:simplePos x="0" y="0"/>
            <wp:positionH relativeFrom="margin">
              <wp:align>left</wp:align>
            </wp:positionH>
            <wp:positionV relativeFrom="margin">
              <wp:posOffset>5473065</wp:posOffset>
            </wp:positionV>
            <wp:extent cx="1828800" cy="2117725"/>
            <wp:effectExtent l="0" t="0" r="0" b="0"/>
            <wp:wrapSquare wrapText="bothSides"/>
            <wp:docPr id="177442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881" name=""/>
                    <pic:cNvPicPr/>
                  </pic:nvPicPr>
                  <pic:blipFill>
                    <a:blip r:embed="rId113">
                      <a:extLst>
                        <a:ext uri="{28A0092B-C50C-407E-A947-70E740481C1C}">
                          <a14:useLocalDpi xmlns:a14="http://schemas.microsoft.com/office/drawing/2010/main" val="0"/>
                        </a:ext>
                      </a:extLst>
                    </a:blip>
                    <a:stretch>
                      <a:fillRect/>
                    </a:stretch>
                  </pic:blipFill>
                  <pic:spPr>
                    <a:xfrm>
                      <a:off x="0" y="0"/>
                      <a:ext cx="1828800" cy="2117725"/>
                    </a:xfrm>
                    <a:prstGeom prst="rect">
                      <a:avLst/>
                    </a:prstGeom>
                  </pic:spPr>
                </pic:pic>
              </a:graphicData>
            </a:graphic>
            <wp14:sizeRelH relativeFrom="page">
              <wp14:pctWidth>0</wp14:pctWidth>
            </wp14:sizeRelH>
            <wp14:sizeRelV relativeFrom="page">
              <wp14:pctHeight>0</wp14:pctHeight>
            </wp14:sizeRelV>
          </wp:anchor>
        </w:drawing>
      </w:r>
      <w:r w:rsidR="004078DF">
        <w:rPr>
          <w:lang w:val="es-ES"/>
        </w:rPr>
        <w:t xml:space="preserve">Contiene el documento </w:t>
      </w:r>
      <w:r w:rsidR="00FE7A80">
        <w:rPr>
          <w:lang w:val="es-ES"/>
        </w:rPr>
        <w:t xml:space="preserve">de la monografía en formato pdf con el </w:t>
      </w:r>
      <w:r w:rsidR="001954CB">
        <w:rPr>
          <w:lang w:val="es-ES"/>
        </w:rPr>
        <w:t>título “MonografiaLimbergVillcaCoraite.pdf”</w:t>
      </w:r>
      <w:r w:rsidR="004C7509">
        <w:rPr>
          <w:lang w:val="es-ES"/>
        </w:rPr>
        <w:t>.</w:t>
      </w:r>
    </w:p>
    <w:p w14:paraId="75EAEB23" w14:textId="5F96DE5F" w:rsidR="004C7509" w:rsidRDefault="004C7509" w:rsidP="00E153ED">
      <w:pPr>
        <w:pStyle w:val="ListParagraph"/>
        <w:numPr>
          <w:ilvl w:val="0"/>
          <w:numId w:val="4"/>
        </w:numPr>
        <w:jc w:val="both"/>
        <w:rPr>
          <w:lang w:val="es-ES"/>
        </w:rPr>
      </w:pPr>
      <w:r>
        <w:rPr>
          <w:lang w:val="es-ES"/>
        </w:rPr>
        <w:t xml:space="preserve">Presentación en </w:t>
      </w:r>
      <w:r w:rsidR="0098335F">
        <w:rPr>
          <w:lang w:val="es-ES"/>
        </w:rPr>
        <w:t>formato pptx (Power point)</w:t>
      </w:r>
      <w:r w:rsidR="004734C3">
        <w:rPr>
          <w:lang w:val="es-ES"/>
        </w:rPr>
        <w:t>, que contiene información representativa e importante de este proyecto.</w:t>
      </w:r>
    </w:p>
    <w:p w14:paraId="015BF6E8" w14:textId="0A274C8D" w:rsidR="007146F7" w:rsidRDefault="007146F7" w:rsidP="00E153ED">
      <w:pPr>
        <w:jc w:val="both"/>
        <w:rPr>
          <w:lang w:val="es-ES"/>
        </w:rPr>
      </w:pPr>
    </w:p>
    <w:p w14:paraId="60084EB4" w14:textId="14ADA552" w:rsidR="007146F7" w:rsidRDefault="007146F7" w:rsidP="00E153ED">
      <w:pPr>
        <w:jc w:val="both"/>
        <w:rPr>
          <w:lang w:val="es-ES"/>
        </w:rPr>
      </w:pPr>
    </w:p>
    <w:p w14:paraId="09DAA761" w14:textId="77777777" w:rsidR="00322F6F" w:rsidRDefault="00322F6F" w:rsidP="00E153ED">
      <w:pPr>
        <w:jc w:val="both"/>
        <w:rPr>
          <w:lang w:val="es-ES"/>
        </w:rPr>
      </w:pPr>
    </w:p>
    <w:p w14:paraId="6B04B9E8" w14:textId="77777777" w:rsidR="005D302D" w:rsidRDefault="005D302D" w:rsidP="00E153ED">
      <w:pPr>
        <w:jc w:val="both"/>
        <w:rPr>
          <w:lang w:val="es-ES"/>
        </w:rPr>
      </w:pPr>
    </w:p>
    <w:p w14:paraId="24D7C6A0" w14:textId="11DF7687" w:rsidR="005615C5" w:rsidRDefault="005615C5" w:rsidP="00E153ED">
      <w:pPr>
        <w:jc w:val="both"/>
        <w:rPr>
          <w:lang w:val="es-ES"/>
        </w:rPr>
      </w:pPr>
    </w:p>
    <w:p w14:paraId="6B35BC2A" w14:textId="39DDC2CC" w:rsidR="005615C5" w:rsidRDefault="005D302D" w:rsidP="00E153ED">
      <w:pPr>
        <w:jc w:val="both"/>
        <w:rPr>
          <w:lang w:val="es-ES"/>
        </w:rPr>
      </w:pPr>
      <w:r w:rsidRPr="005615C5">
        <w:rPr>
          <w:noProof/>
          <w:lang w:val="es-ES"/>
        </w:rPr>
        <w:lastRenderedPageBreak/>
        <w:drawing>
          <wp:anchor distT="0" distB="0" distL="114300" distR="114300" simplePos="0" relativeHeight="251658249" behindDoc="0" locked="0" layoutInCell="1" allowOverlap="1" wp14:anchorId="654F9841" wp14:editId="0B86CF40">
            <wp:simplePos x="0" y="0"/>
            <wp:positionH relativeFrom="margin">
              <wp:align>left</wp:align>
            </wp:positionH>
            <wp:positionV relativeFrom="margin">
              <wp:posOffset>-334645</wp:posOffset>
            </wp:positionV>
            <wp:extent cx="1828800" cy="2083435"/>
            <wp:effectExtent l="0" t="0" r="0" b="0"/>
            <wp:wrapSquare wrapText="bothSides"/>
            <wp:docPr id="19777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1224" name=""/>
                    <pic:cNvPicPr/>
                  </pic:nvPicPr>
                  <pic:blipFill>
                    <a:blip r:embed="rId114">
                      <a:extLst>
                        <a:ext uri="{28A0092B-C50C-407E-A947-70E740481C1C}">
                          <a14:useLocalDpi xmlns:a14="http://schemas.microsoft.com/office/drawing/2010/main" val="0"/>
                        </a:ext>
                      </a:extLst>
                    </a:blip>
                    <a:stretch>
                      <a:fillRect/>
                    </a:stretch>
                  </pic:blipFill>
                  <pic:spPr>
                    <a:xfrm>
                      <a:off x="0" y="0"/>
                      <a:ext cx="1828800" cy="2083435"/>
                    </a:xfrm>
                    <a:prstGeom prst="rect">
                      <a:avLst/>
                    </a:prstGeom>
                  </pic:spPr>
                </pic:pic>
              </a:graphicData>
            </a:graphic>
            <wp14:sizeRelH relativeFrom="margin">
              <wp14:pctWidth>0</wp14:pctWidth>
            </wp14:sizeRelH>
            <wp14:sizeRelV relativeFrom="margin">
              <wp14:pctHeight>0</wp14:pctHeight>
            </wp14:sizeRelV>
          </wp:anchor>
        </w:drawing>
      </w:r>
      <w:r w:rsidR="000B370B">
        <w:rPr>
          <w:lang w:val="es-ES"/>
        </w:rPr>
        <w:t>Contiene dos carpetas:</w:t>
      </w:r>
    </w:p>
    <w:p w14:paraId="6DDD3934" w14:textId="0583F175" w:rsidR="000B370B" w:rsidRDefault="000B370B" w:rsidP="00E153ED">
      <w:pPr>
        <w:pStyle w:val="ListParagraph"/>
        <w:numPr>
          <w:ilvl w:val="0"/>
          <w:numId w:val="4"/>
        </w:numPr>
        <w:jc w:val="both"/>
        <w:rPr>
          <w:lang w:val="es-ES"/>
        </w:rPr>
      </w:pPr>
      <w:r>
        <w:rPr>
          <w:lang w:val="es-ES"/>
        </w:rPr>
        <w:t>Tableau,</w:t>
      </w:r>
      <w:r w:rsidR="00414FA7">
        <w:rPr>
          <w:lang w:val="es-ES"/>
        </w:rPr>
        <w:t xml:space="preserve"> contiene un archivo con el nombre “Proyecto Final Tableau.twbx”,</w:t>
      </w:r>
      <w:r w:rsidR="00FB74D0">
        <w:rPr>
          <w:lang w:val="es-ES"/>
        </w:rPr>
        <w:t xml:space="preserve"> dentro de este archivo se encuentra el dashboard </w:t>
      </w:r>
      <w:r w:rsidR="00530DC1">
        <w:rPr>
          <w:lang w:val="es-ES"/>
        </w:rPr>
        <w:t>realizado para este proyecto.</w:t>
      </w:r>
    </w:p>
    <w:p w14:paraId="03E58851" w14:textId="26D68245" w:rsidR="00530DC1" w:rsidRDefault="00530DC1" w:rsidP="00E153ED">
      <w:pPr>
        <w:pStyle w:val="ListParagraph"/>
        <w:numPr>
          <w:ilvl w:val="0"/>
          <w:numId w:val="4"/>
        </w:numPr>
        <w:jc w:val="both"/>
        <w:rPr>
          <w:lang w:val="es-ES"/>
        </w:rPr>
      </w:pPr>
      <w:r>
        <w:rPr>
          <w:lang w:val="es-ES"/>
        </w:rPr>
        <w:t xml:space="preserve">Salida del código, contiene </w:t>
      </w:r>
      <w:r w:rsidR="00CB28DE">
        <w:rPr>
          <w:lang w:val="es-ES"/>
        </w:rPr>
        <w:t xml:space="preserve">algunos gráficos extraídos al momento de analizar </w:t>
      </w:r>
      <w:r w:rsidR="001049BF">
        <w:rPr>
          <w:lang w:val="es-ES"/>
        </w:rPr>
        <w:t xml:space="preserve">y predecir en este proyecto, dichos gráficos son un complemento a lo realizado en </w:t>
      </w:r>
      <w:r w:rsidR="004F06F2">
        <w:rPr>
          <w:lang w:val="es-ES"/>
        </w:rPr>
        <w:t>Tableau</w:t>
      </w:r>
      <w:r w:rsidR="001049BF">
        <w:rPr>
          <w:lang w:val="es-ES"/>
        </w:rPr>
        <w:t>.</w:t>
      </w:r>
    </w:p>
    <w:p w14:paraId="61E04306" w14:textId="6B44B639" w:rsidR="00197F1B" w:rsidRDefault="00197F1B" w:rsidP="00197F1B">
      <w:pPr>
        <w:jc w:val="both"/>
        <w:rPr>
          <w:lang w:val="es-ES"/>
        </w:rPr>
      </w:pPr>
    </w:p>
    <w:p w14:paraId="7D39C470" w14:textId="77777777" w:rsidR="00197F1B" w:rsidRDefault="00197F1B" w:rsidP="00197F1B">
      <w:pPr>
        <w:jc w:val="both"/>
        <w:rPr>
          <w:lang w:val="es-ES"/>
        </w:rPr>
      </w:pPr>
    </w:p>
    <w:p w14:paraId="118C4D83" w14:textId="3B2F1285" w:rsidR="00197F1B" w:rsidRDefault="00197F1B" w:rsidP="00197F1B">
      <w:pPr>
        <w:jc w:val="both"/>
        <w:rPr>
          <w:lang w:val="es-ES"/>
        </w:rPr>
      </w:pPr>
    </w:p>
    <w:p w14:paraId="113CD60D" w14:textId="15BCF542" w:rsidR="00197F1B" w:rsidRDefault="00197F1B" w:rsidP="00197F1B">
      <w:pPr>
        <w:jc w:val="both"/>
        <w:rPr>
          <w:lang w:val="es-ES"/>
        </w:rPr>
      </w:pPr>
    </w:p>
    <w:p w14:paraId="37BBB67C" w14:textId="77777777" w:rsidR="00197F1B" w:rsidRDefault="00197F1B" w:rsidP="00197F1B">
      <w:pPr>
        <w:jc w:val="both"/>
        <w:rPr>
          <w:lang w:val="es-ES"/>
        </w:rPr>
      </w:pPr>
    </w:p>
    <w:p w14:paraId="44792ACC" w14:textId="77777777" w:rsidR="005D302D" w:rsidRDefault="005D302D" w:rsidP="00197F1B">
      <w:pPr>
        <w:jc w:val="both"/>
        <w:rPr>
          <w:lang w:val="es-ES"/>
        </w:rPr>
      </w:pPr>
    </w:p>
    <w:p w14:paraId="777BE647" w14:textId="77777777" w:rsidR="005D302D" w:rsidRDefault="005D302D" w:rsidP="00197F1B">
      <w:pPr>
        <w:jc w:val="both"/>
        <w:rPr>
          <w:lang w:val="es-ES"/>
        </w:rPr>
      </w:pPr>
    </w:p>
    <w:p w14:paraId="0162A2F6" w14:textId="77777777" w:rsidR="005D302D" w:rsidRDefault="005D302D" w:rsidP="00197F1B">
      <w:pPr>
        <w:jc w:val="both"/>
        <w:rPr>
          <w:lang w:val="es-ES"/>
        </w:rPr>
      </w:pPr>
    </w:p>
    <w:p w14:paraId="29ADEBAA" w14:textId="77777777" w:rsidR="005D302D" w:rsidRDefault="005D302D" w:rsidP="00197F1B">
      <w:pPr>
        <w:jc w:val="both"/>
        <w:rPr>
          <w:lang w:val="es-ES"/>
        </w:rPr>
      </w:pPr>
    </w:p>
    <w:p w14:paraId="16FCE8B2" w14:textId="77777777" w:rsidR="005D302D" w:rsidRDefault="005D302D" w:rsidP="00197F1B">
      <w:pPr>
        <w:jc w:val="both"/>
        <w:rPr>
          <w:lang w:val="es-ES"/>
        </w:rPr>
      </w:pPr>
    </w:p>
    <w:p w14:paraId="18DC79BC" w14:textId="77777777" w:rsidR="005D302D" w:rsidRDefault="005D302D" w:rsidP="00197F1B">
      <w:pPr>
        <w:jc w:val="both"/>
        <w:rPr>
          <w:lang w:val="es-ES"/>
        </w:rPr>
      </w:pPr>
    </w:p>
    <w:p w14:paraId="47E5293A" w14:textId="77777777" w:rsidR="005D302D" w:rsidRDefault="005D302D" w:rsidP="00197F1B">
      <w:pPr>
        <w:jc w:val="both"/>
        <w:rPr>
          <w:lang w:val="es-ES"/>
        </w:rPr>
      </w:pPr>
    </w:p>
    <w:p w14:paraId="7005ABBB" w14:textId="77777777" w:rsidR="005D302D" w:rsidRDefault="005D302D" w:rsidP="00197F1B">
      <w:pPr>
        <w:jc w:val="both"/>
        <w:rPr>
          <w:lang w:val="es-ES"/>
        </w:rPr>
      </w:pPr>
    </w:p>
    <w:p w14:paraId="5610F05F" w14:textId="77777777" w:rsidR="005D302D" w:rsidRDefault="005D302D" w:rsidP="00197F1B">
      <w:pPr>
        <w:jc w:val="both"/>
        <w:rPr>
          <w:lang w:val="es-ES"/>
        </w:rPr>
      </w:pPr>
    </w:p>
    <w:p w14:paraId="610FAEE1" w14:textId="77777777" w:rsidR="005D302D" w:rsidRDefault="005D302D" w:rsidP="00197F1B">
      <w:pPr>
        <w:jc w:val="both"/>
        <w:rPr>
          <w:lang w:val="es-ES"/>
        </w:rPr>
      </w:pPr>
    </w:p>
    <w:p w14:paraId="6F853EDB" w14:textId="77777777" w:rsidR="005D302D" w:rsidRDefault="005D302D" w:rsidP="00197F1B">
      <w:pPr>
        <w:jc w:val="both"/>
        <w:rPr>
          <w:lang w:val="es-ES"/>
        </w:rPr>
      </w:pPr>
    </w:p>
    <w:p w14:paraId="368DB1DD" w14:textId="77777777" w:rsidR="005D302D" w:rsidRDefault="005D302D" w:rsidP="00197F1B">
      <w:pPr>
        <w:jc w:val="both"/>
        <w:rPr>
          <w:lang w:val="es-ES"/>
        </w:rPr>
      </w:pPr>
    </w:p>
    <w:p w14:paraId="3BD7FF0B" w14:textId="77777777" w:rsidR="005D302D" w:rsidRDefault="005D302D" w:rsidP="00197F1B">
      <w:pPr>
        <w:jc w:val="both"/>
        <w:rPr>
          <w:lang w:val="es-ES"/>
        </w:rPr>
      </w:pPr>
    </w:p>
    <w:p w14:paraId="310C9F97" w14:textId="77777777" w:rsidR="005D302D" w:rsidRDefault="005D302D" w:rsidP="00197F1B">
      <w:pPr>
        <w:jc w:val="both"/>
        <w:rPr>
          <w:lang w:val="es-ES"/>
        </w:rPr>
      </w:pPr>
    </w:p>
    <w:p w14:paraId="29184E19" w14:textId="77777777" w:rsidR="005D302D" w:rsidRDefault="005D302D" w:rsidP="00197F1B">
      <w:pPr>
        <w:jc w:val="both"/>
        <w:rPr>
          <w:lang w:val="es-ES"/>
        </w:rPr>
      </w:pPr>
    </w:p>
    <w:p w14:paraId="4043F2A9" w14:textId="77777777" w:rsidR="005D302D" w:rsidRDefault="005D302D" w:rsidP="00197F1B">
      <w:pPr>
        <w:jc w:val="both"/>
        <w:rPr>
          <w:lang w:val="es-ES"/>
        </w:rPr>
      </w:pPr>
    </w:p>
    <w:p w14:paraId="1D475242" w14:textId="77777777" w:rsidR="005D302D" w:rsidRDefault="005D302D" w:rsidP="00197F1B">
      <w:pPr>
        <w:jc w:val="both"/>
        <w:rPr>
          <w:lang w:val="es-ES"/>
        </w:rPr>
      </w:pPr>
    </w:p>
    <w:p w14:paraId="3178B758" w14:textId="77777777" w:rsidR="005D302D" w:rsidRDefault="005D302D" w:rsidP="00197F1B">
      <w:pPr>
        <w:jc w:val="both"/>
        <w:rPr>
          <w:lang w:val="es-ES"/>
        </w:rPr>
      </w:pPr>
    </w:p>
    <w:p w14:paraId="60BDCF8E" w14:textId="77777777" w:rsidR="005D302D" w:rsidRDefault="005D302D" w:rsidP="00197F1B">
      <w:pPr>
        <w:jc w:val="both"/>
        <w:rPr>
          <w:lang w:val="es-ES"/>
        </w:rPr>
      </w:pPr>
    </w:p>
    <w:p w14:paraId="458951E4" w14:textId="77777777" w:rsidR="005D302D" w:rsidRDefault="005D302D" w:rsidP="00197F1B">
      <w:pPr>
        <w:jc w:val="both"/>
        <w:rPr>
          <w:lang w:val="es-ES"/>
        </w:rPr>
      </w:pPr>
    </w:p>
    <w:p w14:paraId="413B9A8A" w14:textId="77777777" w:rsidR="005D302D" w:rsidRDefault="005D302D" w:rsidP="00197F1B">
      <w:pPr>
        <w:jc w:val="both"/>
        <w:rPr>
          <w:lang w:val="es-ES"/>
        </w:rPr>
      </w:pPr>
    </w:p>
    <w:p w14:paraId="12E02531" w14:textId="77777777" w:rsidR="005D302D" w:rsidRDefault="005D302D" w:rsidP="00197F1B">
      <w:pPr>
        <w:jc w:val="both"/>
        <w:rPr>
          <w:lang w:val="es-ES"/>
        </w:rPr>
      </w:pPr>
    </w:p>
    <w:p w14:paraId="1675E43E" w14:textId="77777777" w:rsidR="005D302D" w:rsidRDefault="005D302D" w:rsidP="00197F1B">
      <w:pPr>
        <w:jc w:val="both"/>
        <w:rPr>
          <w:lang w:val="es-ES"/>
        </w:rPr>
      </w:pPr>
    </w:p>
    <w:p w14:paraId="4616F19C" w14:textId="77777777" w:rsidR="005D302D" w:rsidRDefault="005D302D" w:rsidP="00197F1B">
      <w:pPr>
        <w:jc w:val="both"/>
        <w:rPr>
          <w:lang w:val="es-ES"/>
        </w:rPr>
      </w:pPr>
    </w:p>
    <w:p w14:paraId="42CA4555" w14:textId="237A35AB" w:rsidR="00197F1B" w:rsidRPr="005E7445" w:rsidRDefault="0086208B" w:rsidP="009B24D9">
      <w:pPr>
        <w:pStyle w:val="Heading2"/>
        <w:numPr>
          <w:ilvl w:val="0"/>
          <w:numId w:val="2"/>
        </w:numPr>
        <w:spacing w:before="240" w:after="240" w:line="288" w:lineRule="auto"/>
        <w:ind w:left="1134" w:hanging="1145"/>
        <w:rPr>
          <w:lang w:val="es-ES"/>
        </w:rPr>
      </w:pPr>
      <w:bookmarkStart w:id="376" w:name="_Toc197792046"/>
      <w:r w:rsidRPr="005E7445">
        <w:rPr>
          <w:lang w:val="es-ES"/>
        </w:rPr>
        <w:lastRenderedPageBreak/>
        <w:t>Código QR del proyecto</w:t>
      </w:r>
      <w:bookmarkEnd w:id="376"/>
    </w:p>
    <w:p w14:paraId="07F68725" w14:textId="77777777" w:rsidR="0003306E" w:rsidRDefault="0003306E" w:rsidP="0003306E">
      <w:pPr>
        <w:keepNext/>
        <w:jc w:val="center"/>
      </w:pPr>
      <w:r>
        <w:rPr>
          <w:noProof/>
          <w:lang w:val="es-ES"/>
        </w:rPr>
        <w:drawing>
          <wp:inline distT="0" distB="0" distL="0" distR="0" wp14:anchorId="7FD6E56F" wp14:editId="06A943E7">
            <wp:extent cx="2009775" cy="2009775"/>
            <wp:effectExtent l="0" t="0" r="9525" b="9525"/>
            <wp:docPr id="2109199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1A965DEC" w14:textId="7370010A" w:rsidR="001F5951" w:rsidRPr="00197F1B" w:rsidRDefault="0003306E" w:rsidP="0003306E">
      <w:pPr>
        <w:pStyle w:val="Caption"/>
        <w:rPr>
          <w:lang w:val="es-ES"/>
        </w:rPr>
      </w:pPr>
      <w:bookmarkStart w:id="377" w:name="_Toc197792119"/>
      <w:r>
        <w:t xml:space="preserve">Figura </w:t>
      </w:r>
      <w:r w:rsidR="00236638">
        <w:fldChar w:fldCharType="begin"/>
      </w:r>
      <w:r w:rsidR="00236638">
        <w:instrText xml:space="preserve"> STYLEREF 2 \s </w:instrText>
      </w:r>
      <w:r w:rsidR="00236638">
        <w:fldChar w:fldCharType="separate"/>
      </w:r>
      <w:r w:rsidR="007715CD">
        <w:rPr>
          <w:noProof/>
        </w:rPr>
        <w:t>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QR del repositorio en GitHub</w:t>
      </w:r>
      <w:bookmarkEnd w:id="377"/>
    </w:p>
    <w:sectPr w:rsidR="001F5951" w:rsidRPr="00197F1B">
      <w:headerReference w:type="default" r:id="rId116"/>
      <w:pgSz w:w="12242" w:h="15842"/>
      <w:pgMar w:top="1699" w:right="1440" w:bottom="1699" w:left="158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 w:author="Guest User" w:date="2025-05-04T19:15:00Z" w:initials="GU">
    <w:p w14:paraId="76CF3EC8" w14:textId="37DA33CD" w:rsidR="00AB7C51" w:rsidRDefault="000A76C8">
      <w:r>
        <w:annotationRef/>
      </w:r>
      <w:r w:rsidRPr="60C1E6BA">
        <w:t>agregar que los datos son limitados,</w:t>
      </w:r>
    </w:p>
  </w:comment>
  <w:comment w:id="29" w:author="Usuario invitado" w:date="2025-05-04T19:58:00Z" w:initials="Ui">
    <w:p w14:paraId="457887CB" w14:textId="087CFFCC" w:rsidR="00AB7C51" w:rsidRDefault="000A76C8">
      <w:r>
        <w:annotationRef/>
      </w:r>
      <w:r w:rsidRPr="39BC6C8F">
        <w:t>Solucionado en limitaciones</w:t>
      </w:r>
    </w:p>
  </w:comment>
  <w:comment w:id="103" w:author="Guest User" w:date="2025-05-04T19:20:00Z" w:initials="GU">
    <w:p w14:paraId="6B280860" w14:textId="42154543" w:rsidR="00AB7C51" w:rsidRDefault="000A76C8">
      <w:r>
        <w:annotationRef/>
      </w:r>
      <w:r w:rsidRPr="469A6647">
        <w:t> Incluir un párrafo introductorio al marco metodológico que describa el tipo de enfoque utilizado (cuantitativo, cualitativo o mixto) y la naturaleza de la investigación (exploratoria, descriptiva, aplicada, etc.)</w:t>
      </w:r>
    </w:p>
  </w:comment>
  <w:comment w:id="104" w:author="Guest User" w:date="2025-05-04T19:22:00Z" w:initials="GU">
    <w:p w14:paraId="79C3AB88" w14:textId="574E0A1C" w:rsidR="00AB7C51" w:rsidRDefault="000A76C8">
      <w:r>
        <w:annotationRef/>
      </w:r>
      <w:r w:rsidRPr="2F9E4D58">
        <w:t>Justificar por qué se eligió la Unidad Educativa San José Obrero como objeto de estudio:</w:t>
      </w:r>
    </w:p>
    <w:p w14:paraId="1B3BF937" w14:textId="16F1B6EC" w:rsidR="00AB7C51" w:rsidRDefault="000A76C8">
      <w:r w:rsidRPr="29B2AB4D">
        <w:t>Qué características tiene?,</w:t>
      </w:r>
    </w:p>
    <w:p w14:paraId="6E476301" w14:textId="5966EE6B" w:rsidR="00AB7C51" w:rsidRDefault="000A76C8">
      <w:r w:rsidRPr="3926C720">
        <w:t>Qué problema se busca resolver con el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CF3EC8" w15:done="1"/>
  <w15:commentEx w15:paraId="457887CB" w15:paraIdParent="76CF3EC8" w15:done="1"/>
  <w15:commentEx w15:paraId="6B280860" w15:done="1"/>
  <w15:commentEx w15:paraId="6E47630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F5A14D" w16cex:dateUtc="2025-05-04T23:15:00Z">
    <w16cex:extLst>
      <w16:ext w16:uri="{CE6994B0-6A32-4C9F-8C6B-6E91EDA988CE}">
        <cr:reactions xmlns:cr="http://schemas.microsoft.com/office/comments/2020/reactions">
          <cr:reaction reactionType="1">
            <cr:reactionInfo dateUtc="2025-05-04T23:58:12Z">
              <cr:user userId="S::urn:spo:anon#d0b2c37d19845050d1754686a3f5fea644763810b8bdb5cec3982bea19576210::" userProvider="AD" userName="Usuario invitado"/>
            </cr:reactionInfo>
          </cr:reaction>
        </cr:reactions>
      </w16:ext>
    </w16cex:extLst>
  </w16cex:commentExtensible>
  <w16cex:commentExtensible w16cex:durableId="3B6529F0" w16cex:dateUtc="2025-05-04T23:58:00Z"/>
  <w16cex:commentExtensible w16cex:durableId="0E23205B" w16cex:dateUtc="2025-05-04T23:20:00Z"/>
  <w16cex:commentExtensible w16cex:durableId="6A091D1C" w16cex:dateUtc="2025-05-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CF3EC8" w16cid:durableId="4AF5A14D"/>
  <w16cid:commentId w16cid:paraId="457887CB" w16cid:durableId="3B6529F0"/>
  <w16cid:commentId w16cid:paraId="6B280860" w16cid:durableId="0E23205B"/>
  <w16cid:commentId w16cid:paraId="6E476301" w16cid:durableId="6A091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732FC" w14:textId="77777777" w:rsidR="00B8217C" w:rsidRPr="0079124F" w:rsidRDefault="00B8217C">
      <w:pPr>
        <w:spacing w:line="240" w:lineRule="auto"/>
      </w:pPr>
      <w:r w:rsidRPr="0079124F">
        <w:separator/>
      </w:r>
    </w:p>
  </w:endnote>
  <w:endnote w:type="continuationSeparator" w:id="0">
    <w:p w14:paraId="6BE54161" w14:textId="77777777" w:rsidR="00B8217C" w:rsidRPr="0079124F" w:rsidRDefault="00B8217C">
      <w:pPr>
        <w:spacing w:line="240" w:lineRule="auto"/>
      </w:pPr>
      <w:r w:rsidRPr="0079124F">
        <w:continuationSeparator/>
      </w:r>
    </w:p>
  </w:endnote>
  <w:endnote w:type="continuationNotice" w:id="1">
    <w:p w14:paraId="7D0AC17D" w14:textId="77777777" w:rsidR="00B8217C" w:rsidRPr="0079124F" w:rsidRDefault="00B821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Pr="0079124F" w:rsidRDefault="00424BE6">
    <w:r w:rsidRPr="0079124F">
      <w:tab/>
    </w:r>
    <w:r w:rsidRPr="0079124F">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Pr="0079124F" w:rsidRDefault="00424BE6"/>
  <w:p w14:paraId="5A377F72" w14:textId="77777777" w:rsidR="00424BE6" w:rsidRPr="0079124F"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2</w:t>
    </w:r>
    <w:r w:rsidRPr="0079124F">
      <w:rPr>
        <w:rFonts w:ascii="Helvetica Neue" w:eastAsia="Helvetica Neue" w:hAnsi="Helvetica Neue" w:cs="Helvetica Neue"/>
        <w:color w:val="000000"/>
        <w:sz w:val="14"/>
        <w:szCs w:val="14"/>
      </w:rPr>
      <w:fldChar w:fldCharType="end"/>
    </w:r>
  </w:p>
  <w:p w14:paraId="3B569B5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1</w:t>
    </w:r>
    <w:r w:rsidRPr="0079124F">
      <w:rPr>
        <w:rFonts w:ascii="Helvetica Neue" w:eastAsia="Helvetica Neue" w:hAnsi="Helvetica Neue" w:cs="Helvetica Neue"/>
        <w:color w:val="000000"/>
        <w:sz w:val="14"/>
        <w:szCs w:val="14"/>
      </w:rPr>
      <w:fldChar w:fldCharType="end"/>
    </w:r>
  </w:p>
  <w:p w14:paraId="43709D34" w14:textId="77777777" w:rsidR="00424BE6" w:rsidRPr="0079124F"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Pr="0079124F" w:rsidRDefault="00424BE6">
    <w:pPr>
      <w:pBdr>
        <w:top w:val="single" w:sz="4" w:space="1" w:color="000000"/>
        <w:left w:val="single" w:sz="4" w:space="4" w:color="000000"/>
        <w:bottom w:val="single" w:sz="4" w:space="1" w:color="000000"/>
        <w:right w:val="single" w:sz="4" w:space="4" w:color="000000"/>
      </w:pBdr>
      <w:jc w:val="center"/>
    </w:pPr>
    <w:r w:rsidRPr="0079124F">
      <w:rPr>
        <w:rFonts w:ascii="Helvetica Neue" w:eastAsia="Helvetica Neue" w:hAnsi="Helvetica Neue" w:cs="Helvetica Neue"/>
        <w:b/>
        <w:smallCaps/>
        <w:color w:val="000000"/>
        <w:sz w:val="14"/>
        <w:szCs w:val="14"/>
      </w:rPr>
      <w:fldChar w:fldCharType="begin"/>
    </w:r>
    <w:r w:rsidRPr="0079124F">
      <w:rPr>
        <w:rFonts w:ascii="Helvetica Neue" w:eastAsia="Helvetica Neue" w:hAnsi="Helvetica Neue" w:cs="Helvetica Neue"/>
        <w:b/>
        <w:smallCaps/>
        <w:color w:val="000000"/>
        <w:sz w:val="14"/>
        <w:szCs w:val="14"/>
      </w:rPr>
      <w:instrText>PAGE</w:instrText>
    </w:r>
    <w:r w:rsidRPr="0079124F">
      <w:rPr>
        <w:rFonts w:ascii="Helvetica Neue" w:eastAsia="Helvetica Neue" w:hAnsi="Helvetica Neue" w:cs="Helvetica Neue"/>
        <w:b/>
        <w:smallCaps/>
        <w:color w:val="000000"/>
        <w:sz w:val="14"/>
        <w:szCs w:val="14"/>
      </w:rPr>
      <w:fldChar w:fldCharType="end"/>
    </w:r>
  </w:p>
  <w:p w14:paraId="3B9A4D06" w14:textId="77777777" w:rsidR="00424BE6" w:rsidRPr="0079124F" w:rsidRDefault="00424BE6">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BAA94" w14:textId="77777777" w:rsidR="00424BE6" w:rsidRPr="0079124F" w:rsidRDefault="00424BE6">
    <w:pPr>
      <w:pBdr>
        <w:top w:val="single" w:sz="4" w:space="1" w:color="000000"/>
      </w:pBdr>
      <w:tabs>
        <w:tab w:val="center" w:pos="3686"/>
      </w:tabs>
    </w:pPr>
    <w:r w:rsidRPr="0079124F">
      <w:rPr>
        <w:rFonts w:ascii="Helvetica Neue" w:eastAsia="Helvetica Neue" w:hAnsi="Helvetica Neue" w:cs="Helvetica Neue"/>
        <w:sz w:val="14"/>
        <w:szCs w:val="14"/>
      </w:rPr>
      <w:fldChar w:fldCharType="begin"/>
    </w:r>
    <w:r w:rsidRPr="0079124F">
      <w:rPr>
        <w:rFonts w:ascii="Helvetica Neue" w:eastAsia="Helvetica Neue" w:hAnsi="Helvetica Neue" w:cs="Helvetica Neue"/>
        <w:sz w:val="14"/>
        <w:szCs w:val="14"/>
      </w:rPr>
      <w:instrText>PAGE</w:instrText>
    </w:r>
    <w:r w:rsidRPr="0079124F">
      <w:rPr>
        <w:rFonts w:ascii="Helvetica Neue" w:eastAsia="Helvetica Neue" w:hAnsi="Helvetica Neue" w:cs="Helvetica Neue"/>
        <w:sz w:val="14"/>
        <w:szCs w:val="14"/>
      </w:rPr>
      <w:fldChar w:fldCharType="separate"/>
    </w:r>
    <w:r w:rsidR="004D691B" w:rsidRPr="0079124F">
      <w:rPr>
        <w:rFonts w:ascii="Helvetica Neue" w:eastAsia="Helvetica Neue" w:hAnsi="Helvetica Neue" w:cs="Helvetica Neue"/>
        <w:sz w:val="14"/>
        <w:szCs w:val="14"/>
      </w:rPr>
      <w:t>10</w:t>
    </w:r>
    <w:r w:rsidRPr="0079124F">
      <w:rPr>
        <w:rFonts w:ascii="Helvetica Neue" w:eastAsia="Helvetica Neue" w:hAnsi="Helvetica Neue" w:cs="Helvetica Neue"/>
        <w:sz w:val="14"/>
        <w:szCs w:val="14"/>
      </w:rPr>
      <w:fldChar w:fldCharType="end"/>
    </w:r>
  </w:p>
  <w:p w14:paraId="4FFBAD22" w14:textId="77777777" w:rsidR="00424BE6" w:rsidRPr="0079124F" w:rsidRDefault="00424BE6">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181F"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b/>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9</w:t>
    </w:r>
    <w:r w:rsidRPr="0079124F">
      <w:rPr>
        <w:rFonts w:ascii="Helvetica Neue" w:eastAsia="Helvetica Neue" w:hAnsi="Helvetica Neue" w:cs="Helvetica Neue"/>
        <w:color w:val="000000"/>
        <w:sz w:val="14"/>
        <w:szCs w:val="14"/>
      </w:rPr>
      <w:fldChar w:fldCharType="end"/>
    </w:r>
  </w:p>
  <w:p w14:paraId="2513369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F9D15" w14:textId="77777777" w:rsidR="00424BE6" w:rsidRPr="0079124F" w:rsidRDefault="00424BE6">
    <w:r w:rsidRPr="0079124F">
      <w:rPr>
        <w:b/>
      </w:rPr>
      <w:tab/>
    </w:r>
    <w:r w:rsidRPr="0079124F">
      <w:fldChar w:fldCharType="begin"/>
    </w:r>
    <w:r w:rsidRPr="0079124F">
      <w:instrText>PAGE</w:instrText>
    </w:r>
    <w:r w:rsidRPr="0079124F">
      <w:fldChar w:fldCharType="end"/>
    </w:r>
  </w:p>
  <w:p w14:paraId="3C0A0F83" w14:textId="77777777" w:rsidR="00424BE6" w:rsidRPr="0079124F" w:rsidRDefault="00424BE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B427F" w14:textId="77777777" w:rsidR="00B8217C" w:rsidRPr="0079124F" w:rsidRDefault="00B8217C">
      <w:pPr>
        <w:spacing w:line="240" w:lineRule="auto"/>
      </w:pPr>
      <w:r w:rsidRPr="0079124F">
        <w:separator/>
      </w:r>
    </w:p>
  </w:footnote>
  <w:footnote w:type="continuationSeparator" w:id="0">
    <w:p w14:paraId="0B47C0BC" w14:textId="77777777" w:rsidR="00B8217C" w:rsidRPr="0079124F" w:rsidRDefault="00B8217C">
      <w:pPr>
        <w:spacing w:line="240" w:lineRule="auto"/>
      </w:pPr>
      <w:r w:rsidRPr="0079124F">
        <w:continuationSeparator/>
      </w:r>
    </w:p>
  </w:footnote>
  <w:footnote w:type="continuationNotice" w:id="1">
    <w:p w14:paraId="1EABFB2C" w14:textId="77777777" w:rsidR="00B8217C" w:rsidRPr="0079124F" w:rsidRDefault="00B8217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Pr="0079124F" w:rsidRDefault="00424BE6">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B03A5" w14:textId="1DEDD240" w:rsidR="00424BE6" w:rsidRPr="0079124F" w:rsidRDefault="004D46F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ANÁLISIS Y PREDICCIÓN DEL BAJO RENDIMIENTO ACADEMICO EN LA UNIDAD EDUCATIVA SAN JOSÉ OBRERO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7A529"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1D0E" w14:textId="77777777" w:rsidR="00424BE6" w:rsidRPr="0079124F" w:rsidRDefault="00424BE6">
    <w:pPr>
      <w:jc w:val="center"/>
    </w:pPr>
    <w:r w:rsidRPr="0079124F">
      <w:t>Title of Thesis</w:t>
    </w:r>
    <w:r w:rsidRPr="0079124F">
      <w:rPr>
        <w:noProof/>
      </w:rPr>
      <mc:AlternateContent>
        <mc:Choice Requires="wps">
          <w:drawing>
            <wp:anchor distT="0" distB="0" distL="114300" distR="114300" simplePos="0" relativeHeight="251658240" behindDoc="0" locked="0" layoutInCell="1" hidden="0" allowOverlap="1" wp14:anchorId="5B34A720" wp14:editId="0DFC5E08">
              <wp:simplePos x="0" y="0"/>
              <wp:positionH relativeFrom="column">
                <wp:posOffset>-63499</wp:posOffset>
              </wp:positionH>
              <wp:positionV relativeFrom="paragraph">
                <wp:posOffset>254000</wp:posOffset>
              </wp:positionV>
              <wp:extent cx="5861685" cy="22225"/>
              <wp:effectExtent l="0" t="0" r="0" b="0"/>
              <wp:wrapNone/>
              <wp:docPr id="11" name="Conector recto de flecha 11"/>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http://schemas.openxmlformats.org/drawingml/2006/main" xmlns:arto="http://schemas.microsoft.com/office/word/2006/arto">
          <w:pict>
            <v:shapetype id="_x0000_t32" coordsize="21600,21600" o:oned="t" filled="f" o:spt="32" path="m,l21600,21600e" w14:anchorId="55767443">
              <v:path fillok="f" arrowok="t" o:connecttype="none"/>
              <o:lock v:ext="edit" shapetype="t"/>
            </v:shapetype>
            <v:shape id="Conector recto de flecha 11" style="position:absolute;margin-left:-5pt;margin-top:20pt;width:461.55pt;height:1.7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">
              <v:stroke startarrowwidth="narrow" startarrowlength="short" endarrowwidth="narrow" endarrowlength="short"/>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8ACD2"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teórico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C955B"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171BA" w14:textId="77777777" w:rsidR="00A10095" w:rsidRPr="0079124F" w:rsidRDefault="00A1009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Referencias bibliográficas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37DB2"/>
    <w:multiLevelType w:val="hybridMultilevel"/>
    <w:tmpl w:val="525E45CA"/>
    <w:lvl w:ilvl="0" w:tplc="CDE2F8DA">
      <w:numFmt w:val="bullet"/>
      <w:lvlText w:val=""/>
      <w:lvlJc w:val="left"/>
      <w:pPr>
        <w:ind w:left="720" w:hanging="360"/>
      </w:pPr>
      <w:rPr>
        <w:rFonts w:ascii="Symbol" w:eastAsia="Times" w:hAnsi="Symbol"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0489C"/>
    <w:multiLevelType w:val="multilevel"/>
    <w:tmpl w:val="836EB63E"/>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B65259A"/>
    <w:multiLevelType w:val="multilevel"/>
    <w:tmpl w:val="9E14FFA2"/>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8D6574"/>
    <w:multiLevelType w:val="multilevel"/>
    <w:tmpl w:val="C332DDFE"/>
    <w:lvl w:ilvl="0">
      <w:start w:val="1"/>
      <w:numFmt w:val="decimal"/>
      <w:lvlText w:val="Anexo %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724BF3"/>
    <w:multiLevelType w:val="multilevel"/>
    <w:tmpl w:val="B942C90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81D3872"/>
    <w:multiLevelType w:val="hybridMultilevel"/>
    <w:tmpl w:val="D6A4FDA6"/>
    <w:lvl w:ilvl="0" w:tplc="E4A6765A">
      <w:start w:val="2"/>
      <w:numFmt w:val="bullet"/>
      <w:lvlText w:val="-"/>
      <w:lvlJc w:val="left"/>
      <w:pPr>
        <w:ind w:left="720" w:hanging="360"/>
      </w:pPr>
      <w:rPr>
        <w:rFonts w:ascii="Garamond" w:eastAsia="Times" w:hAnsi="Garamond"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A575A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D25EE3"/>
    <w:multiLevelType w:val="multilevel"/>
    <w:tmpl w:val="ECA418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8FB03F1"/>
    <w:multiLevelType w:val="multilevel"/>
    <w:tmpl w:val="C786F24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949631452">
    <w:abstractNumId w:val="6"/>
  </w:num>
  <w:num w:numId="2" w16cid:durableId="2136438631">
    <w:abstractNumId w:val="3"/>
  </w:num>
  <w:num w:numId="3" w16cid:durableId="497500787">
    <w:abstractNumId w:val="7"/>
  </w:num>
  <w:num w:numId="4" w16cid:durableId="143157577">
    <w:abstractNumId w:val="5"/>
  </w:num>
  <w:num w:numId="5" w16cid:durableId="997269818">
    <w:abstractNumId w:val="2"/>
  </w:num>
  <w:num w:numId="6" w16cid:durableId="1573927044">
    <w:abstractNumId w:val="8"/>
  </w:num>
  <w:num w:numId="7" w16cid:durableId="31998187">
    <w:abstractNumId w:val="9"/>
  </w:num>
  <w:num w:numId="8" w16cid:durableId="45305615">
    <w:abstractNumId w:val="1"/>
  </w:num>
  <w:num w:numId="9" w16cid:durableId="1318878481">
    <w:abstractNumId w:val="4"/>
  </w:num>
  <w:num w:numId="10" w16cid:durableId="10301849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suario invitado">
    <w15:presenceInfo w15:providerId="AD" w15:userId="S::urn:spo:anon#d0b2c37d19845050d1754686a3f5fea644763810b8bdb5cec3982bea19576210::"/>
  </w15:person>
  <w15:person w15:author="Guest User">
    <w15:presenceInfo w15:providerId="AD" w15:userId="S::urn:spo:anon#d0b2c37d19845050d1754686a3f5fea644763810b8bdb5cec3982bea195762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BE0"/>
    <w:rsid w:val="00001E4C"/>
    <w:rsid w:val="000027BF"/>
    <w:rsid w:val="00003032"/>
    <w:rsid w:val="00003204"/>
    <w:rsid w:val="000032CF"/>
    <w:rsid w:val="00003DD2"/>
    <w:rsid w:val="00006675"/>
    <w:rsid w:val="00010E26"/>
    <w:rsid w:val="00011B21"/>
    <w:rsid w:val="00011C51"/>
    <w:rsid w:val="0001250E"/>
    <w:rsid w:val="00012B75"/>
    <w:rsid w:val="0001361C"/>
    <w:rsid w:val="00015163"/>
    <w:rsid w:val="00015591"/>
    <w:rsid w:val="0001574A"/>
    <w:rsid w:val="00015834"/>
    <w:rsid w:val="000158A3"/>
    <w:rsid w:val="00016924"/>
    <w:rsid w:val="00021285"/>
    <w:rsid w:val="0002237D"/>
    <w:rsid w:val="000226DB"/>
    <w:rsid w:val="00023608"/>
    <w:rsid w:val="00023F93"/>
    <w:rsid w:val="00024731"/>
    <w:rsid w:val="000248B1"/>
    <w:rsid w:val="000248EB"/>
    <w:rsid w:val="00025904"/>
    <w:rsid w:val="000268CE"/>
    <w:rsid w:val="00026C12"/>
    <w:rsid w:val="00027DF0"/>
    <w:rsid w:val="000304BC"/>
    <w:rsid w:val="00030FBD"/>
    <w:rsid w:val="000324A7"/>
    <w:rsid w:val="000329F0"/>
    <w:rsid w:val="00032C5D"/>
    <w:rsid w:val="0003306E"/>
    <w:rsid w:val="000333CC"/>
    <w:rsid w:val="00033AC7"/>
    <w:rsid w:val="00033F7A"/>
    <w:rsid w:val="000348AA"/>
    <w:rsid w:val="00035306"/>
    <w:rsid w:val="000355ED"/>
    <w:rsid w:val="000363B5"/>
    <w:rsid w:val="00037687"/>
    <w:rsid w:val="000377FF"/>
    <w:rsid w:val="000414BA"/>
    <w:rsid w:val="000415EC"/>
    <w:rsid w:val="00041AC0"/>
    <w:rsid w:val="00041D16"/>
    <w:rsid w:val="00042601"/>
    <w:rsid w:val="00043FA3"/>
    <w:rsid w:val="000440C6"/>
    <w:rsid w:val="000446A2"/>
    <w:rsid w:val="0004497A"/>
    <w:rsid w:val="00044BE4"/>
    <w:rsid w:val="000457B8"/>
    <w:rsid w:val="00045A89"/>
    <w:rsid w:val="00045DC7"/>
    <w:rsid w:val="0004699D"/>
    <w:rsid w:val="00046C32"/>
    <w:rsid w:val="00046D9A"/>
    <w:rsid w:val="000477A7"/>
    <w:rsid w:val="00047C72"/>
    <w:rsid w:val="00050B05"/>
    <w:rsid w:val="00050F81"/>
    <w:rsid w:val="00050FC1"/>
    <w:rsid w:val="00051C14"/>
    <w:rsid w:val="000526BF"/>
    <w:rsid w:val="00052D28"/>
    <w:rsid w:val="00052EAB"/>
    <w:rsid w:val="000534B8"/>
    <w:rsid w:val="000534D7"/>
    <w:rsid w:val="000537BF"/>
    <w:rsid w:val="00053AE0"/>
    <w:rsid w:val="0005544F"/>
    <w:rsid w:val="00055A55"/>
    <w:rsid w:val="00057EAF"/>
    <w:rsid w:val="00060318"/>
    <w:rsid w:val="00060C61"/>
    <w:rsid w:val="00060F92"/>
    <w:rsid w:val="000615AB"/>
    <w:rsid w:val="000629B6"/>
    <w:rsid w:val="000629D2"/>
    <w:rsid w:val="00062D92"/>
    <w:rsid w:val="0006328F"/>
    <w:rsid w:val="0006383F"/>
    <w:rsid w:val="00063B54"/>
    <w:rsid w:val="00063E50"/>
    <w:rsid w:val="00064167"/>
    <w:rsid w:val="00065A81"/>
    <w:rsid w:val="00066191"/>
    <w:rsid w:val="0006619C"/>
    <w:rsid w:val="00066A94"/>
    <w:rsid w:val="0006778B"/>
    <w:rsid w:val="00067A7D"/>
    <w:rsid w:val="00070482"/>
    <w:rsid w:val="00072373"/>
    <w:rsid w:val="00072728"/>
    <w:rsid w:val="00072734"/>
    <w:rsid w:val="000728A6"/>
    <w:rsid w:val="00072D67"/>
    <w:rsid w:val="000732D7"/>
    <w:rsid w:val="00073363"/>
    <w:rsid w:val="0007352F"/>
    <w:rsid w:val="0007414A"/>
    <w:rsid w:val="00074A45"/>
    <w:rsid w:val="00074BC7"/>
    <w:rsid w:val="00074DF4"/>
    <w:rsid w:val="00074E64"/>
    <w:rsid w:val="00076595"/>
    <w:rsid w:val="00076BAB"/>
    <w:rsid w:val="00076F8A"/>
    <w:rsid w:val="0007741D"/>
    <w:rsid w:val="000778B8"/>
    <w:rsid w:val="00080AF0"/>
    <w:rsid w:val="0008231E"/>
    <w:rsid w:val="00082BB1"/>
    <w:rsid w:val="00082BBC"/>
    <w:rsid w:val="00082E0D"/>
    <w:rsid w:val="00082E67"/>
    <w:rsid w:val="00083766"/>
    <w:rsid w:val="000844D2"/>
    <w:rsid w:val="000850DD"/>
    <w:rsid w:val="00086816"/>
    <w:rsid w:val="0008713A"/>
    <w:rsid w:val="000901AE"/>
    <w:rsid w:val="00090564"/>
    <w:rsid w:val="00092106"/>
    <w:rsid w:val="00092446"/>
    <w:rsid w:val="00092E08"/>
    <w:rsid w:val="0009323B"/>
    <w:rsid w:val="00093660"/>
    <w:rsid w:val="000937EC"/>
    <w:rsid w:val="00094062"/>
    <w:rsid w:val="0009527F"/>
    <w:rsid w:val="00095347"/>
    <w:rsid w:val="000954E8"/>
    <w:rsid w:val="00096312"/>
    <w:rsid w:val="000964D8"/>
    <w:rsid w:val="00097072"/>
    <w:rsid w:val="00097136"/>
    <w:rsid w:val="00097925"/>
    <w:rsid w:val="00097B3E"/>
    <w:rsid w:val="00097CFA"/>
    <w:rsid w:val="000A09F4"/>
    <w:rsid w:val="000A0FE2"/>
    <w:rsid w:val="000A1CFA"/>
    <w:rsid w:val="000A20BC"/>
    <w:rsid w:val="000A26EA"/>
    <w:rsid w:val="000A2A0D"/>
    <w:rsid w:val="000A3AA7"/>
    <w:rsid w:val="000A4D3F"/>
    <w:rsid w:val="000A51B2"/>
    <w:rsid w:val="000A658C"/>
    <w:rsid w:val="000A76C8"/>
    <w:rsid w:val="000A7CB5"/>
    <w:rsid w:val="000B2A18"/>
    <w:rsid w:val="000B2F79"/>
    <w:rsid w:val="000B34AC"/>
    <w:rsid w:val="000B370B"/>
    <w:rsid w:val="000B41BE"/>
    <w:rsid w:val="000B437F"/>
    <w:rsid w:val="000B438D"/>
    <w:rsid w:val="000B486A"/>
    <w:rsid w:val="000B5302"/>
    <w:rsid w:val="000B56CB"/>
    <w:rsid w:val="000B5ED7"/>
    <w:rsid w:val="000B6DD7"/>
    <w:rsid w:val="000B6F36"/>
    <w:rsid w:val="000B780B"/>
    <w:rsid w:val="000B7B5D"/>
    <w:rsid w:val="000B7DE3"/>
    <w:rsid w:val="000C0C10"/>
    <w:rsid w:val="000C0DBF"/>
    <w:rsid w:val="000C2006"/>
    <w:rsid w:val="000C27C2"/>
    <w:rsid w:val="000C30A9"/>
    <w:rsid w:val="000C4A88"/>
    <w:rsid w:val="000C4AD6"/>
    <w:rsid w:val="000C4C80"/>
    <w:rsid w:val="000C5283"/>
    <w:rsid w:val="000C5FE2"/>
    <w:rsid w:val="000C660E"/>
    <w:rsid w:val="000C72FA"/>
    <w:rsid w:val="000D152B"/>
    <w:rsid w:val="000D207C"/>
    <w:rsid w:val="000D2AEA"/>
    <w:rsid w:val="000D31B7"/>
    <w:rsid w:val="000D3D2A"/>
    <w:rsid w:val="000D45BC"/>
    <w:rsid w:val="000D4B22"/>
    <w:rsid w:val="000D5250"/>
    <w:rsid w:val="000D548D"/>
    <w:rsid w:val="000D57EB"/>
    <w:rsid w:val="000E0F72"/>
    <w:rsid w:val="000E12B6"/>
    <w:rsid w:val="000E1657"/>
    <w:rsid w:val="000E16C3"/>
    <w:rsid w:val="000E1A0C"/>
    <w:rsid w:val="000E261A"/>
    <w:rsid w:val="000E31DD"/>
    <w:rsid w:val="000E330E"/>
    <w:rsid w:val="000E3BA4"/>
    <w:rsid w:val="000E4044"/>
    <w:rsid w:val="000E4325"/>
    <w:rsid w:val="000E6377"/>
    <w:rsid w:val="000E6782"/>
    <w:rsid w:val="000E71EA"/>
    <w:rsid w:val="000E7D61"/>
    <w:rsid w:val="000E7DC5"/>
    <w:rsid w:val="000F046F"/>
    <w:rsid w:val="000F04C9"/>
    <w:rsid w:val="000F05C2"/>
    <w:rsid w:val="000F05E2"/>
    <w:rsid w:val="000F0BB5"/>
    <w:rsid w:val="000F0E44"/>
    <w:rsid w:val="000F121E"/>
    <w:rsid w:val="000F278D"/>
    <w:rsid w:val="000F3622"/>
    <w:rsid w:val="000F4040"/>
    <w:rsid w:val="000F4F04"/>
    <w:rsid w:val="000F655C"/>
    <w:rsid w:val="000F7517"/>
    <w:rsid w:val="000F7619"/>
    <w:rsid w:val="000F788E"/>
    <w:rsid w:val="001003C1"/>
    <w:rsid w:val="00101249"/>
    <w:rsid w:val="00101A60"/>
    <w:rsid w:val="0010392B"/>
    <w:rsid w:val="0010415A"/>
    <w:rsid w:val="001049BF"/>
    <w:rsid w:val="00104A76"/>
    <w:rsid w:val="00104B0A"/>
    <w:rsid w:val="00105065"/>
    <w:rsid w:val="00105720"/>
    <w:rsid w:val="001058E2"/>
    <w:rsid w:val="00105F8B"/>
    <w:rsid w:val="0010676A"/>
    <w:rsid w:val="00106B88"/>
    <w:rsid w:val="00107619"/>
    <w:rsid w:val="0011008A"/>
    <w:rsid w:val="001108F5"/>
    <w:rsid w:val="00110E87"/>
    <w:rsid w:val="001116EA"/>
    <w:rsid w:val="00111E05"/>
    <w:rsid w:val="00112328"/>
    <w:rsid w:val="00112831"/>
    <w:rsid w:val="001129AD"/>
    <w:rsid w:val="00113A98"/>
    <w:rsid w:val="00114936"/>
    <w:rsid w:val="00114E0D"/>
    <w:rsid w:val="001152DA"/>
    <w:rsid w:val="00115E13"/>
    <w:rsid w:val="001162C1"/>
    <w:rsid w:val="001171C7"/>
    <w:rsid w:val="00120607"/>
    <w:rsid w:val="00120666"/>
    <w:rsid w:val="0012096C"/>
    <w:rsid w:val="00120DD0"/>
    <w:rsid w:val="001213A6"/>
    <w:rsid w:val="00122123"/>
    <w:rsid w:val="001226FB"/>
    <w:rsid w:val="0012280D"/>
    <w:rsid w:val="00123486"/>
    <w:rsid w:val="001239FD"/>
    <w:rsid w:val="0012475B"/>
    <w:rsid w:val="00126E28"/>
    <w:rsid w:val="00130ED4"/>
    <w:rsid w:val="0013185E"/>
    <w:rsid w:val="00131F84"/>
    <w:rsid w:val="001320B9"/>
    <w:rsid w:val="00132392"/>
    <w:rsid w:val="001325F7"/>
    <w:rsid w:val="00132F11"/>
    <w:rsid w:val="0013417B"/>
    <w:rsid w:val="00135104"/>
    <w:rsid w:val="001359F1"/>
    <w:rsid w:val="00137074"/>
    <w:rsid w:val="0013766E"/>
    <w:rsid w:val="00141815"/>
    <w:rsid w:val="00142473"/>
    <w:rsid w:val="00142DE7"/>
    <w:rsid w:val="0014346B"/>
    <w:rsid w:val="001438B9"/>
    <w:rsid w:val="00144971"/>
    <w:rsid w:val="00144FB0"/>
    <w:rsid w:val="00145D94"/>
    <w:rsid w:val="00146562"/>
    <w:rsid w:val="001473F2"/>
    <w:rsid w:val="00150949"/>
    <w:rsid w:val="00151337"/>
    <w:rsid w:val="001513C0"/>
    <w:rsid w:val="00151579"/>
    <w:rsid w:val="0015249E"/>
    <w:rsid w:val="00152923"/>
    <w:rsid w:val="00152EA9"/>
    <w:rsid w:val="00153783"/>
    <w:rsid w:val="00153A08"/>
    <w:rsid w:val="00154216"/>
    <w:rsid w:val="001545B3"/>
    <w:rsid w:val="00155BE0"/>
    <w:rsid w:val="001561FD"/>
    <w:rsid w:val="00157469"/>
    <w:rsid w:val="00157751"/>
    <w:rsid w:val="00157AE6"/>
    <w:rsid w:val="00160D04"/>
    <w:rsid w:val="00160D30"/>
    <w:rsid w:val="001621F5"/>
    <w:rsid w:val="001628B2"/>
    <w:rsid w:val="00163771"/>
    <w:rsid w:val="00164A8A"/>
    <w:rsid w:val="00164FCC"/>
    <w:rsid w:val="00165920"/>
    <w:rsid w:val="001662FE"/>
    <w:rsid w:val="00167706"/>
    <w:rsid w:val="001678C5"/>
    <w:rsid w:val="00167D16"/>
    <w:rsid w:val="00167E8C"/>
    <w:rsid w:val="00167FEA"/>
    <w:rsid w:val="001701A0"/>
    <w:rsid w:val="0017026C"/>
    <w:rsid w:val="00170567"/>
    <w:rsid w:val="00170DBF"/>
    <w:rsid w:val="001712F5"/>
    <w:rsid w:val="0017231D"/>
    <w:rsid w:val="0017246A"/>
    <w:rsid w:val="00172A8E"/>
    <w:rsid w:val="00173120"/>
    <w:rsid w:val="00173477"/>
    <w:rsid w:val="001766A7"/>
    <w:rsid w:val="00177580"/>
    <w:rsid w:val="00177B16"/>
    <w:rsid w:val="0018016F"/>
    <w:rsid w:val="00180E69"/>
    <w:rsid w:val="00181873"/>
    <w:rsid w:val="00181B5D"/>
    <w:rsid w:val="00182D92"/>
    <w:rsid w:val="00183338"/>
    <w:rsid w:val="00184BE4"/>
    <w:rsid w:val="001855FB"/>
    <w:rsid w:val="00185788"/>
    <w:rsid w:val="001860E0"/>
    <w:rsid w:val="00186F48"/>
    <w:rsid w:val="00186FA9"/>
    <w:rsid w:val="0018719C"/>
    <w:rsid w:val="00190C46"/>
    <w:rsid w:val="00192313"/>
    <w:rsid w:val="001928DD"/>
    <w:rsid w:val="00192C31"/>
    <w:rsid w:val="0019332A"/>
    <w:rsid w:val="0019460A"/>
    <w:rsid w:val="001954CB"/>
    <w:rsid w:val="001956D0"/>
    <w:rsid w:val="00195CB3"/>
    <w:rsid w:val="00197865"/>
    <w:rsid w:val="00197DF2"/>
    <w:rsid w:val="00197F1B"/>
    <w:rsid w:val="001A0304"/>
    <w:rsid w:val="001A081F"/>
    <w:rsid w:val="001A0864"/>
    <w:rsid w:val="001A11DA"/>
    <w:rsid w:val="001A15B2"/>
    <w:rsid w:val="001A1AC9"/>
    <w:rsid w:val="001A2AE1"/>
    <w:rsid w:val="001A2C99"/>
    <w:rsid w:val="001A3682"/>
    <w:rsid w:val="001A38C0"/>
    <w:rsid w:val="001A4FCF"/>
    <w:rsid w:val="001A53C5"/>
    <w:rsid w:val="001A5C49"/>
    <w:rsid w:val="001A5D8B"/>
    <w:rsid w:val="001A5DF0"/>
    <w:rsid w:val="001A66A8"/>
    <w:rsid w:val="001A7071"/>
    <w:rsid w:val="001A7356"/>
    <w:rsid w:val="001B0CA9"/>
    <w:rsid w:val="001B0DD8"/>
    <w:rsid w:val="001B191D"/>
    <w:rsid w:val="001B1AE5"/>
    <w:rsid w:val="001B1E77"/>
    <w:rsid w:val="001B337F"/>
    <w:rsid w:val="001B3392"/>
    <w:rsid w:val="001B431C"/>
    <w:rsid w:val="001B4D4E"/>
    <w:rsid w:val="001B60F0"/>
    <w:rsid w:val="001B6338"/>
    <w:rsid w:val="001B6749"/>
    <w:rsid w:val="001B68F8"/>
    <w:rsid w:val="001B6C89"/>
    <w:rsid w:val="001B6FE3"/>
    <w:rsid w:val="001B7082"/>
    <w:rsid w:val="001B7D9E"/>
    <w:rsid w:val="001C003D"/>
    <w:rsid w:val="001C0A65"/>
    <w:rsid w:val="001C1238"/>
    <w:rsid w:val="001C176E"/>
    <w:rsid w:val="001C224E"/>
    <w:rsid w:val="001C246E"/>
    <w:rsid w:val="001C27A5"/>
    <w:rsid w:val="001C287A"/>
    <w:rsid w:val="001C3602"/>
    <w:rsid w:val="001C3C3E"/>
    <w:rsid w:val="001C40DC"/>
    <w:rsid w:val="001C437D"/>
    <w:rsid w:val="001C4449"/>
    <w:rsid w:val="001C4C5D"/>
    <w:rsid w:val="001C62A1"/>
    <w:rsid w:val="001C67BA"/>
    <w:rsid w:val="001C6AFC"/>
    <w:rsid w:val="001C6F81"/>
    <w:rsid w:val="001C7191"/>
    <w:rsid w:val="001C755C"/>
    <w:rsid w:val="001D0A9C"/>
    <w:rsid w:val="001D1AF9"/>
    <w:rsid w:val="001D246F"/>
    <w:rsid w:val="001D2504"/>
    <w:rsid w:val="001D353D"/>
    <w:rsid w:val="001D3703"/>
    <w:rsid w:val="001D43BD"/>
    <w:rsid w:val="001D44DB"/>
    <w:rsid w:val="001D4DE3"/>
    <w:rsid w:val="001D4ECE"/>
    <w:rsid w:val="001D541A"/>
    <w:rsid w:val="001D548A"/>
    <w:rsid w:val="001D59C0"/>
    <w:rsid w:val="001D5EDE"/>
    <w:rsid w:val="001D6786"/>
    <w:rsid w:val="001D75C8"/>
    <w:rsid w:val="001E0C6A"/>
    <w:rsid w:val="001E1DBA"/>
    <w:rsid w:val="001E2C6C"/>
    <w:rsid w:val="001E2DCF"/>
    <w:rsid w:val="001E345F"/>
    <w:rsid w:val="001E3D7C"/>
    <w:rsid w:val="001E3EEF"/>
    <w:rsid w:val="001E4072"/>
    <w:rsid w:val="001E4377"/>
    <w:rsid w:val="001E4391"/>
    <w:rsid w:val="001E5931"/>
    <w:rsid w:val="001E62AD"/>
    <w:rsid w:val="001E6812"/>
    <w:rsid w:val="001E6922"/>
    <w:rsid w:val="001E6E1B"/>
    <w:rsid w:val="001E79E2"/>
    <w:rsid w:val="001E7F6A"/>
    <w:rsid w:val="001F1026"/>
    <w:rsid w:val="001F25DB"/>
    <w:rsid w:val="001F45D7"/>
    <w:rsid w:val="001F5951"/>
    <w:rsid w:val="001F5A67"/>
    <w:rsid w:val="001F66A7"/>
    <w:rsid w:val="001F6B47"/>
    <w:rsid w:val="001F6EC9"/>
    <w:rsid w:val="001F7366"/>
    <w:rsid w:val="0020071E"/>
    <w:rsid w:val="00200E36"/>
    <w:rsid w:val="002017D6"/>
    <w:rsid w:val="0020308B"/>
    <w:rsid w:val="0020322E"/>
    <w:rsid w:val="002034C9"/>
    <w:rsid w:val="002038DA"/>
    <w:rsid w:val="00203E42"/>
    <w:rsid w:val="002043F3"/>
    <w:rsid w:val="0020445F"/>
    <w:rsid w:val="00204595"/>
    <w:rsid w:val="00204D10"/>
    <w:rsid w:val="00205463"/>
    <w:rsid w:val="00205568"/>
    <w:rsid w:val="002068B0"/>
    <w:rsid w:val="0021006E"/>
    <w:rsid w:val="002117E6"/>
    <w:rsid w:val="0021266D"/>
    <w:rsid w:val="002134E8"/>
    <w:rsid w:val="002139A6"/>
    <w:rsid w:val="00213D7F"/>
    <w:rsid w:val="00214419"/>
    <w:rsid w:val="00214AF6"/>
    <w:rsid w:val="00215E3A"/>
    <w:rsid w:val="00216B60"/>
    <w:rsid w:val="00217029"/>
    <w:rsid w:val="002170D4"/>
    <w:rsid w:val="002215A4"/>
    <w:rsid w:val="00221CCC"/>
    <w:rsid w:val="0022265E"/>
    <w:rsid w:val="00223279"/>
    <w:rsid w:val="00224355"/>
    <w:rsid w:val="00224A32"/>
    <w:rsid w:val="0022541D"/>
    <w:rsid w:val="0022577B"/>
    <w:rsid w:val="00226085"/>
    <w:rsid w:val="00226D0F"/>
    <w:rsid w:val="00227215"/>
    <w:rsid w:val="00230B38"/>
    <w:rsid w:val="00230EE4"/>
    <w:rsid w:val="002320ED"/>
    <w:rsid w:val="002321ED"/>
    <w:rsid w:val="0023273D"/>
    <w:rsid w:val="00232865"/>
    <w:rsid w:val="0023293B"/>
    <w:rsid w:val="00233EFF"/>
    <w:rsid w:val="002342D1"/>
    <w:rsid w:val="00234D90"/>
    <w:rsid w:val="00235945"/>
    <w:rsid w:val="00235A85"/>
    <w:rsid w:val="00235C9B"/>
    <w:rsid w:val="002362D8"/>
    <w:rsid w:val="00236638"/>
    <w:rsid w:val="00236FEB"/>
    <w:rsid w:val="0023742E"/>
    <w:rsid w:val="002402D0"/>
    <w:rsid w:val="00240D3F"/>
    <w:rsid w:val="0024105F"/>
    <w:rsid w:val="002412E9"/>
    <w:rsid w:val="002417BC"/>
    <w:rsid w:val="002426F1"/>
    <w:rsid w:val="00242D36"/>
    <w:rsid w:val="00245838"/>
    <w:rsid w:val="00245B4E"/>
    <w:rsid w:val="00245CF6"/>
    <w:rsid w:val="002467A1"/>
    <w:rsid w:val="0024686F"/>
    <w:rsid w:val="002470E1"/>
    <w:rsid w:val="00247326"/>
    <w:rsid w:val="002474A5"/>
    <w:rsid w:val="00247786"/>
    <w:rsid w:val="00247851"/>
    <w:rsid w:val="00247F2C"/>
    <w:rsid w:val="00250400"/>
    <w:rsid w:val="0025068D"/>
    <w:rsid w:val="00251ED8"/>
    <w:rsid w:val="0025225B"/>
    <w:rsid w:val="00252CB8"/>
    <w:rsid w:val="00253E4A"/>
    <w:rsid w:val="00254880"/>
    <w:rsid w:val="00254945"/>
    <w:rsid w:val="00256726"/>
    <w:rsid w:val="00257ACF"/>
    <w:rsid w:val="00257B9B"/>
    <w:rsid w:val="00257F60"/>
    <w:rsid w:val="00260BFB"/>
    <w:rsid w:val="0026123F"/>
    <w:rsid w:val="00261763"/>
    <w:rsid w:val="00262130"/>
    <w:rsid w:val="002627E3"/>
    <w:rsid w:val="00262890"/>
    <w:rsid w:val="00264289"/>
    <w:rsid w:val="00264CF8"/>
    <w:rsid w:val="00265B83"/>
    <w:rsid w:val="00265D81"/>
    <w:rsid w:val="00265EC7"/>
    <w:rsid w:val="00266232"/>
    <w:rsid w:val="00266B81"/>
    <w:rsid w:val="00267092"/>
    <w:rsid w:val="00267736"/>
    <w:rsid w:val="00270B6F"/>
    <w:rsid w:val="00270D04"/>
    <w:rsid w:val="00270D84"/>
    <w:rsid w:val="002712D5"/>
    <w:rsid w:val="00271552"/>
    <w:rsid w:val="002722E9"/>
    <w:rsid w:val="0027266B"/>
    <w:rsid w:val="00272C69"/>
    <w:rsid w:val="00273BEB"/>
    <w:rsid w:val="0027411C"/>
    <w:rsid w:val="002745EE"/>
    <w:rsid w:val="0027468E"/>
    <w:rsid w:val="00274CAF"/>
    <w:rsid w:val="00275647"/>
    <w:rsid w:val="00275F25"/>
    <w:rsid w:val="00277B16"/>
    <w:rsid w:val="00280072"/>
    <w:rsid w:val="0028037B"/>
    <w:rsid w:val="0028053B"/>
    <w:rsid w:val="00281659"/>
    <w:rsid w:val="00281C88"/>
    <w:rsid w:val="00282097"/>
    <w:rsid w:val="00282CE4"/>
    <w:rsid w:val="00282D50"/>
    <w:rsid w:val="00282F39"/>
    <w:rsid w:val="00282F83"/>
    <w:rsid w:val="0028499E"/>
    <w:rsid w:val="00284D16"/>
    <w:rsid w:val="002851CF"/>
    <w:rsid w:val="00285B2C"/>
    <w:rsid w:val="00285C16"/>
    <w:rsid w:val="002865B1"/>
    <w:rsid w:val="0028674A"/>
    <w:rsid w:val="00290655"/>
    <w:rsid w:val="00290B94"/>
    <w:rsid w:val="00291702"/>
    <w:rsid w:val="0029277A"/>
    <w:rsid w:val="002934E1"/>
    <w:rsid w:val="00293CBF"/>
    <w:rsid w:val="00293F7F"/>
    <w:rsid w:val="00293FE7"/>
    <w:rsid w:val="00294672"/>
    <w:rsid w:val="00294B41"/>
    <w:rsid w:val="00295996"/>
    <w:rsid w:val="00295E3E"/>
    <w:rsid w:val="00297A1D"/>
    <w:rsid w:val="00297F0E"/>
    <w:rsid w:val="002A0A78"/>
    <w:rsid w:val="002A0C5E"/>
    <w:rsid w:val="002A0E57"/>
    <w:rsid w:val="002A18DA"/>
    <w:rsid w:val="002A1A00"/>
    <w:rsid w:val="002A3725"/>
    <w:rsid w:val="002A421D"/>
    <w:rsid w:val="002A4397"/>
    <w:rsid w:val="002A59A5"/>
    <w:rsid w:val="002A5CC0"/>
    <w:rsid w:val="002A60B4"/>
    <w:rsid w:val="002A6D9D"/>
    <w:rsid w:val="002A6FE8"/>
    <w:rsid w:val="002A737F"/>
    <w:rsid w:val="002A7A9B"/>
    <w:rsid w:val="002A7F6A"/>
    <w:rsid w:val="002B0C78"/>
    <w:rsid w:val="002B0EE7"/>
    <w:rsid w:val="002B1668"/>
    <w:rsid w:val="002B1EB5"/>
    <w:rsid w:val="002B2EC9"/>
    <w:rsid w:val="002B3D10"/>
    <w:rsid w:val="002B3FC6"/>
    <w:rsid w:val="002B4ABD"/>
    <w:rsid w:val="002B4F2B"/>
    <w:rsid w:val="002B4F4D"/>
    <w:rsid w:val="002B4F55"/>
    <w:rsid w:val="002B5DA5"/>
    <w:rsid w:val="002B61A0"/>
    <w:rsid w:val="002B665A"/>
    <w:rsid w:val="002B7500"/>
    <w:rsid w:val="002B7A30"/>
    <w:rsid w:val="002C0666"/>
    <w:rsid w:val="002C0719"/>
    <w:rsid w:val="002C28D7"/>
    <w:rsid w:val="002C2FDF"/>
    <w:rsid w:val="002C3848"/>
    <w:rsid w:val="002C3EF8"/>
    <w:rsid w:val="002C46FB"/>
    <w:rsid w:val="002C4B35"/>
    <w:rsid w:val="002C5A6F"/>
    <w:rsid w:val="002C6480"/>
    <w:rsid w:val="002C6F3A"/>
    <w:rsid w:val="002C7743"/>
    <w:rsid w:val="002C7F4D"/>
    <w:rsid w:val="002D005A"/>
    <w:rsid w:val="002D074F"/>
    <w:rsid w:val="002D0C82"/>
    <w:rsid w:val="002D125B"/>
    <w:rsid w:val="002D15CA"/>
    <w:rsid w:val="002D1E95"/>
    <w:rsid w:val="002D233E"/>
    <w:rsid w:val="002D240E"/>
    <w:rsid w:val="002D2824"/>
    <w:rsid w:val="002D2A6D"/>
    <w:rsid w:val="002D31A2"/>
    <w:rsid w:val="002D3664"/>
    <w:rsid w:val="002D4431"/>
    <w:rsid w:val="002D506A"/>
    <w:rsid w:val="002D638E"/>
    <w:rsid w:val="002D6CD5"/>
    <w:rsid w:val="002D7C90"/>
    <w:rsid w:val="002E0BE4"/>
    <w:rsid w:val="002E27A3"/>
    <w:rsid w:val="002E2C4C"/>
    <w:rsid w:val="002E316A"/>
    <w:rsid w:val="002E3386"/>
    <w:rsid w:val="002E3E8B"/>
    <w:rsid w:val="002E4012"/>
    <w:rsid w:val="002E41C4"/>
    <w:rsid w:val="002E4F13"/>
    <w:rsid w:val="002E5172"/>
    <w:rsid w:val="002E632B"/>
    <w:rsid w:val="002E6C1B"/>
    <w:rsid w:val="002E6DE5"/>
    <w:rsid w:val="002E6EAE"/>
    <w:rsid w:val="002F0363"/>
    <w:rsid w:val="002F073B"/>
    <w:rsid w:val="002F13A4"/>
    <w:rsid w:val="002F1452"/>
    <w:rsid w:val="002F1507"/>
    <w:rsid w:val="002F4332"/>
    <w:rsid w:val="002F4FCB"/>
    <w:rsid w:val="002F5110"/>
    <w:rsid w:val="002F63A8"/>
    <w:rsid w:val="002F679D"/>
    <w:rsid w:val="002F74BE"/>
    <w:rsid w:val="002F758A"/>
    <w:rsid w:val="002F782C"/>
    <w:rsid w:val="00300961"/>
    <w:rsid w:val="00301160"/>
    <w:rsid w:val="0030118A"/>
    <w:rsid w:val="00301A88"/>
    <w:rsid w:val="00301E5E"/>
    <w:rsid w:val="0030372E"/>
    <w:rsid w:val="00303846"/>
    <w:rsid w:val="00305030"/>
    <w:rsid w:val="003061A3"/>
    <w:rsid w:val="00306AEC"/>
    <w:rsid w:val="003077AE"/>
    <w:rsid w:val="003077B9"/>
    <w:rsid w:val="00310C01"/>
    <w:rsid w:val="00311A81"/>
    <w:rsid w:val="00312A2A"/>
    <w:rsid w:val="003139A4"/>
    <w:rsid w:val="00313FDC"/>
    <w:rsid w:val="00314B57"/>
    <w:rsid w:val="003162B4"/>
    <w:rsid w:val="003176B4"/>
    <w:rsid w:val="00317BF5"/>
    <w:rsid w:val="00320B03"/>
    <w:rsid w:val="00322708"/>
    <w:rsid w:val="00322F6F"/>
    <w:rsid w:val="00323311"/>
    <w:rsid w:val="00324B1F"/>
    <w:rsid w:val="00325717"/>
    <w:rsid w:val="00325CF3"/>
    <w:rsid w:val="00326365"/>
    <w:rsid w:val="00327707"/>
    <w:rsid w:val="00327D5F"/>
    <w:rsid w:val="0033110A"/>
    <w:rsid w:val="00331A0B"/>
    <w:rsid w:val="00331EB1"/>
    <w:rsid w:val="00332228"/>
    <w:rsid w:val="0033229C"/>
    <w:rsid w:val="00332842"/>
    <w:rsid w:val="003339CD"/>
    <w:rsid w:val="00335316"/>
    <w:rsid w:val="00335F5E"/>
    <w:rsid w:val="00336196"/>
    <w:rsid w:val="0033682B"/>
    <w:rsid w:val="00336F19"/>
    <w:rsid w:val="003400BA"/>
    <w:rsid w:val="00341100"/>
    <w:rsid w:val="00341CFC"/>
    <w:rsid w:val="00341D73"/>
    <w:rsid w:val="00341E39"/>
    <w:rsid w:val="0034449B"/>
    <w:rsid w:val="0034480C"/>
    <w:rsid w:val="003460FA"/>
    <w:rsid w:val="0034632F"/>
    <w:rsid w:val="00346E7F"/>
    <w:rsid w:val="00347873"/>
    <w:rsid w:val="0035054C"/>
    <w:rsid w:val="00351564"/>
    <w:rsid w:val="0035199E"/>
    <w:rsid w:val="00351AB4"/>
    <w:rsid w:val="00351C56"/>
    <w:rsid w:val="003527FC"/>
    <w:rsid w:val="00352814"/>
    <w:rsid w:val="00352BFC"/>
    <w:rsid w:val="00353471"/>
    <w:rsid w:val="00353503"/>
    <w:rsid w:val="00353D26"/>
    <w:rsid w:val="00354352"/>
    <w:rsid w:val="00354FA9"/>
    <w:rsid w:val="003552B7"/>
    <w:rsid w:val="003558BA"/>
    <w:rsid w:val="00355CD2"/>
    <w:rsid w:val="00356A68"/>
    <w:rsid w:val="003572EA"/>
    <w:rsid w:val="00357554"/>
    <w:rsid w:val="00360326"/>
    <w:rsid w:val="0036224E"/>
    <w:rsid w:val="00362AE7"/>
    <w:rsid w:val="00363445"/>
    <w:rsid w:val="003635AD"/>
    <w:rsid w:val="00363BCA"/>
    <w:rsid w:val="00365FD4"/>
    <w:rsid w:val="003661F0"/>
    <w:rsid w:val="00366774"/>
    <w:rsid w:val="00366E5C"/>
    <w:rsid w:val="00367EAD"/>
    <w:rsid w:val="00370653"/>
    <w:rsid w:val="00370BF8"/>
    <w:rsid w:val="003712F1"/>
    <w:rsid w:val="0037373C"/>
    <w:rsid w:val="00374F1C"/>
    <w:rsid w:val="003758BB"/>
    <w:rsid w:val="003758EC"/>
    <w:rsid w:val="00375ECC"/>
    <w:rsid w:val="00376A39"/>
    <w:rsid w:val="00376E2F"/>
    <w:rsid w:val="00376E9A"/>
    <w:rsid w:val="0037789A"/>
    <w:rsid w:val="00380807"/>
    <w:rsid w:val="0038085F"/>
    <w:rsid w:val="0038102D"/>
    <w:rsid w:val="003810B2"/>
    <w:rsid w:val="003815D5"/>
    <w:rsid w:val="00381785"/>
    <w:rsid w:val="003826E5"/>
    <w:rsid w:val="00383167"/>
    <w:rsid w:val="003834DE"/>
    <w:rsid w:val="003837AF"/>
    <w:rsid w:val="003847E4"/>
    <w:rsid w:val="00385070"/>
    <w:rsid w:val="00385873"/>
    <w:rsid w:val="00385A48"/>
    <w:rsid w:val="003869F1"/>
    <w:rsid w:val="00390936"/>
    <w:rsid w:val="00390CED"/>
    <w:rsid w:val="0039217C"/>
    <w:rsid w:val="00392486"/>
    <w:rsid w:val="00393245"/>
    <w:rsid w:val="00393657"/>
    <w:rsid w:val="003938B6"/>
    <w:rsid w:val="00393C64"/>
    <w:rsid w:val="0039477B"/>
    <w:rsid w:val="003958B6"/>
    <w:rsid w:val="00395BF0"/>
    <w:rsid w:val="003963C2"/>
    <w:rsid w:val="003967AA"/>
    <w:rsid w:val="00396C30"/>
    <w:rsid w:val="003A0A11"/>
    <w:rsid w:val="003A0A52"/>
    <w:rsid w:val="003A0C1E"/>
    <w:rsid w:val="003A1162"/>
    <w:rsid w:val="003A154D"/>
    <w:rsid w:val="003A1713"/>
    <w:rsid w:val="003A1981"/>
    <w:rsid w:val="003A2585"/>
    <w:rsid w:val="003A2D33"/>
    <w:rsid w:val="003A343A"/>
    <w:rsid w:val="003A3660"/>
    <w:rsid w:val="003A3F19"/>
    <w:rsid w:val="003A4DC3"/>
    <w:rsid w:val="003A5256"/>
    <w:rsid w:val="003A7AC9"/>
    <w:rsid w:val="003A7C14"/>
    <w:rsid w:val="003A7CAF"/>
    <w:rsid w:val="003A7E84"/>
    <w:rsid w:val="003B2759"/>
    <w:rsid w:val="003B2E61"/>
    <w:rsid w:val="003B2EE4"/>
    <w:rsid w:val="003B3083"/>
    <w:rsid w:val="003B3D0C"/>
    <w:rsid w:val="003B48FF"/>
    <w:rsid w:val="003B4F39"/>
    <w:rsid w:val="003B56C4"/>
    <w:rsid w:val="003B5AE7"/>
    <w:rsid w:val="003B6BD1"/>
    <w:rsid w:val="003B6E02"/>
    <w:rsid w:val="003B7380"/>
    <w:rsid w:val="003B77CF"/>
    <w:rsid w:val="003B7B83"/>
    <w:rsid w:val="003B7E08"/>
    <w:rsid w:val="003C0177"/>
    <w:rsid w:val="003C0D77"/>
    <w:rsid w:val="003C16F6"/>
    <w:rsid w:val="003C193C"/>
    <w:rsid w:val="003C19EC"/>
    <w:rsid w:val="003C1F35"/>
    <w:rsid w:val="003C23EE"/>
    <w:rsid w:val="003C2B83"/>
    <w:rsid w:val="003C2F8F"/>
    <w:rsid w:val="003C4611"/>
    <w:rsid w:val="003C48E4"/>
    <w:rsid w:val="003C4C80"/>
    <w:rsid w:val="003C4FE8"/>
    <w:rsid w:val="003C6110"/>
    <w:rsid w:val="003C6AB8"/>
    <w:rsid w:val="003D0219"/>
    <w:rsid w:val="003D086D"/>
    <w:rsid w:val="003D1EAF"/>
    <w:rsid w:val="003D21CD"/>
    <w:rsid w:val="003D2747"/>
    <w:rsid w:val="003D2D82"/>
    <w:rsid w:val="003D308E"/>
    <w:rsid w:val="003D366A"/>
    <w:rsid w:val="003D53CA"/>
    <w:rsid w:val="003D55E2"/>
    <w:rsid w:val="003D55E6"/>
    <w:rsid w:val="003D5A05"/>
    <w:rsid w:val="003D5B94"/>
    <w:rsid w:val="003D6482"/>
    <w:rsid w:val="003D7A78"/>
    <w:rsid w:val="003E059F"/>
    <w:rsid w:val="003E0D3E"/>
    <w:rsid w:val="003E1B5B"/>
    <w:rsid w:val="003E1BB0"/>
    <w:rsid w:val="003E246E"/>
    <w:rsid w:val="003E2567"/>
    <w:rsid w:val="003E2875"/>
    <w:rsid w:val="003E49A0"/>
    <w:rsid w:val="003E5321"/>
    <w:rsid w:val="003E6331"/>
    <w:rsid w:val="003E6E8F"/>
    <w:rsid w:val="003E7191"/>
    <w:rsid w:val="003E7C26"/>
    <w:rsid w:val="003F06B3"/>
    <w:rsid w:val="003F147A"/>
    <w:rsid w:val="003F15B5"/>
    <w:rsid w:val="003F39DF"/>
    <w:rsid w:val="003F39F2"/>
    <w:rsid w:val="003F3A73"/>
    <w:rsid w:val="003F4740"/>
    <w:rsid w:val="003F4E40"/>
    <w:rsid w:val="003F5DC6"/>
    <w:rsid w:val="003F5E93"/>
    <w:rsid w:val="003F61BC"/>
    <w:rsid w:val="0040008B"/>
    <w:rsid w:val="004005B4"/>
    <w:rsid w:val="00400954"/>
    <w:rsid w:val="00400B78"/>
    <w:rsid w:val="0040216C"/>
    <w:rsid w:val="00403371"/>
    <w:rsid w:val="004044C4"/>
    <w:rsid w:val="00405FCE"/>
    <w:rsid w:val="00406A50"/>
    <w:rsid w:val="00406C09"/>
    <w:rsid w:val="004070CA"/>
    <w:rsid w:val="004071D3"/>
    <w:rsid w:val="00407888"/>
    <w:rsid w:val="004078DF"/>
    <w:rsid w:val="00410823"/>
    <w:rsid w:val="00413B4B"/>
    <w:rsid w:val="00413C60"/>
    <w:rsid w:val="004145C1"/>
    <w:rsid w:val="00414FA7"/>
    <w:rsid w:val="00415C8A"/>
    <w:rsid w:val="00416873"/>
    <w:rsid w:val="00416A9D"/>
    <w:rsid w:val="00416B45"/>
    <w:rsid w:val="00420158"/>
    <w:rsid w:val="00421525"/>
    <w:rsid w:val="0042484E"/>
    <w:rsid w:val="00424BE6"/>
    <w:rsid w:val="00424C47"/>
    <w:rsid w:val="00425151"/>
    <w:rsid w:val="0042672B"/>
    <w:rsid w:val="00426E4A"/>
    <w:rsid w:val="0042756C"/>
    <w:rsid w:val="00430193"/>
    <w:rsid w:val="00430CB3"/>
    <w:rsid w:val="004325F9"/>
    <w:rsid w:val="004326CD"/>
    <w:rsid w:val="00432CF5"/>
    <w:rsid w:val="0043304C"/>
    <w:rsid w:val="00433343"/>
    <w:rsid w:val="004340BC"/>
    <w:rsid w:val="0043442E"/>
    <w:rsid w:val="00434EF7"/>
    <w:rsid w:val="0043573C"/>
    <w:rsid w:val="004357AC"/>
    <w:rsid w:val="00435D87"/>
    <w:rsid w:val="00435F02"/>
    <w:rsid w:val="00440953"/>
    <w:rsid w:val="0044121D"/>
    <w:rsid w:val="00441766"/>
    <w:rsid w:val="00441FB3"/>
    <w:rsid w:val="0044250E"/>
    <w:rsid w:val="00442910"/>
    <w:rsid w:val="0044364F"/>
    <w:rsid w:val="004437B9"/>
    <w:rsid w:val="00443AD6"/>
    <w:rsid w:val="00444139"/>
    <w:rsid w:val="00444AB8"/>
    <w:rsid w:val="004453B6"/>
    <w:rsid w:val="00445B3E"/>
    <w:rsid w:val="0044646C"/>
    <w:rsid w:val="0044756B"/>
    <w:rsid w:val="00447795"/>
    <w:rsid w:val="00447992"/>
    <w:rsid w:val="00447FB3"/>
    <w:rsid w:val="00450782"/>
    <w:rsid w:val="00450A80"/>
    <w:rsid w:val="00450B80"/>
    <w:rsid w:val="00450EF7"/>
    <w:rsid w:val="00451112"/>
    <w:rsid w:val="00451656"/>
    <w:rsid w:val="00452DF8"/>
    <w:rsid w:val="00454762"/>
    <w:rsid w:val="00454977"/>
    <w:rsid w:val="00454A8A"/>
    <w:rsid w:val="00455CB0"/>
    <w:rsid w:val="00456422"/>
    <w:rsid w:val="004571E9"/>
    <w:rsid w:val="00460635"/>
    <w:rsid w:val="00460FEE"/>
    <w:rsid w:val="0046159D"/>
    <w:rsid w:val="004615BA"/>
    <w:rsid w:val="0046167E"/>
    <w:rsid w:val="00461DF6"/>
    <w:rsid w:val="00462B9B"/>
    <w:rsid w:val="0046391A"/>
    <w:rsid w:val="00466212"/>
    <w:rsid w:val="004667D0"/>
    <w:rsid w:val="0046693C"/>
    <w:rsid w:val="004669FF"/>
    <w:rsid w:val="00466AD6"/>
    <w:rsid w:val="00467464"/>
    <w:rsid w:val="00467AC7"/>
    <w:rsid w:val="00467DB5"/>
    <w:rsid w:val="0047048C"/>
    <w:rsid w:val="00470C6B"/>
    <w:rsid w:val="00471147"/>
    <w:rsid w:val="004717F6"/>
    <w:rsid w:val="00472556"/>
    <w:rsid w:val="004734C3"/>
    <w:rsid w:val="00473BFF"/>
    <w:rsid w:val="00473E02"/>
    <w:rsid w:val="004742CB"/>
    <w:rsid w:val="00474C1A"/>
    <w:rsid w:val="00474DC9"/>
    <w:rsid w:val="004751BF"/>
    <w:rsid w:val="0047526B"/>
    <w:rsid w:val="004756E1"/>
    <w:rsid w:val="00475CD6"/>
    <w:rsid w:val="00476957"/>
    <w:rsid w:val="004770E1"/>
    <w:rsid w:val="0047757E"/>
    <w:rsid w:val="00477E97"/>
    <w:rsid w:val="00480670"/>
    <w:rsid w:val="00481195"/>
    <w:rsid w:val="00481289"/>
    <w:rsid w:val="004812CD"/>
    <w:rsid w:val="00482E86"/>
    <w:rsid w:val="004848C5"/>
    <w:rsid w:val="0048531B"/>
    <w:rsid w:val="0048676D"/>
    <w:rsid w:val="00486BF8"/>
    <w:rsid w:val="0048756B"/>
    <w:rsid w:val="00487EA8"/>
    <w:rsid w:val="00490B36"/>
    <w:rsid w:val="00490EBB"/>
    <w:rsid w:val="004910CE"/>
    <w:rsid w:val="00491275"/>
    <w:rsid w:val="00491DCB"/>
    <w:rsid w:val="00492E7C"/>
    <w:rsid w:val="00492EBD"/>
    <w:rsid w:val="004930E4"/>
    <w:rsid w:val="0049343C"/>
    <w:rsid w:val="0049365B"/>
    <w:rsid w:val="00493AFC"/>
    <w:rsid w:val="00493B45"/>
    <w:rsid w:val="00493C28"/>
    <w:rsid w:val="00494163"/>
    <w:rsid w:val="004946DC"/>
    <w:rsid w:val="00494805"/>
    <w:rsid w:val="00494B46"/>
    <w:rsid w:val="00495856"/>
    <w:rsid w:val="0049613B"/>
    <w:rsid w:val="00497BCB"/>
    <w:rsid w:val="004A0818"/>
    <w:rsid w:val="004A0D39"/>
    <w:rsid w:val="004A10D9"/>
    <w:rsid w:val="004A161A"/>
    <w:rsid w:val="004A1C07"/>
    <w:rsid w:val="004A32FD"/>
    <w:rsid w:val="004A364D"/>
    <w:rsid w:val="004A3B3E"/>
    <w:rsid w:val="004A4627"/>
    <w:rsid w:val="004A4935"/>
    <w:rsid w:val="004A4CF0"/>
    <w:rsid w:val="004A6C06"/>
    <w:rsid w:val="004A704B"/>
    <w:rsid w:val="004A7813"/>
    <w:rsid w:val="004B2AE4"/>
    <w:rsid w:val="004B2B35"/>
    <w:rsid w:val="004B32A4"/>
    <w:rsid w:val="004B3628"/>
    <w:rsid w:val="004B37E7"/>
    <w:rsid w:val="004B3997"/>
    <w:rsid w:val="004B416C"/>
    <w:rsid w:val="004B4C8E"/>
    <w:rsid w:val="004B5571"/>
    <w:rsid w:val="004B5D36"/>
    <w:rsid w:val="004B654C"/>
    <w:rsid w:val="004B7B3B"/>
    <w:rsid w:val="004C00AD"/>
    <w:rsid w:val="004C1009"/>
    <w:rsid w:val="004C10A6"/>
    <w:rsid w:val="004C2274"/>
    <w:rsid w:val="004C2D1C"/>
    <w:rsid w:val="004C313B"/>
    <w:rsid w:val="004C3B72"/>
    <w:rsid w:val="004C4F97"/>
    <w:rsid w:val="004C5279"/>
    <w:rsid w:val="004C5EC6"/>
    <w:rsid w:val="004C6478"/>
    <w:rsid w:val="004C7187"/>
    <w:rsid w:val="004C7509"/>
    <w:rsid w:val="004C7941"/>
    <w:rsid w:val="004D0C5A"/>
    <w:rsid w:val="004D13E6"/>
    <w:rsid w:val="004D151C"/>
    <w:rsid w:val="004D1530"/>
    <w:rsid w:val="004D157A"/>
    <w:rsid w:val="004D1E8E"/>
    <w:rsid w:val="004D27CA"/>
    <w:rsid w:val="004D44D1"/>
    <w:rsid w:val="004D46F9"/>
    <w:rsid w:val="004D46FF"/>
    <w:rsid w:val="004D516E"/>
    <w:rsid w:val="004D60C4"/>
    <w:rsid w:val="004D64B4"/>
    <w:rsid w:val="004D66B1"/>
    <w:rsid w:val="004D691B"/>
    <w:rsid w:val="004E22F1"/>
    <w:rsid w:val="004E26F3"/>
    <w:rsid w:val="004E3747"/>
    <w:rsid w:val="004E3A95"/>
    <w:rsid w:val="004E3C48"/>
    <w:rsid w:val="004E5261"/>
    <w:rsid w:val="004E52AB"/>
    <w:rsid w:val="004E52EB"/>
    <w:rsid w:val="004E5AAB"/>
    <w:rsid w:val="004E6AC5"/>
    <w:rsid w:val="004E7403"/>
    <w:rsid w:val="004E7536"/>
    <w:rsid w:val="004F06F2"/>
    <w:rsid w:val="004F0854"/>
    <w:rsid w:val="004F3723"/>
    <w:rsid w:val="004F3E5B"/>
    <w:rsid w:val="004F578B"/>
    <w:rsid w:val="004F58A8"/>
    <w:rsid w:val="004F5EC3"/>
    <w:rsid w:val="004F7028"/>
    <w:rsid w:val="004F7AB4"/>
    <w:rsid w:val="004F7ADF"/>
    <w:rsid w:val="00500F0A"/>
    <w:rsid w:val="005037C9"/>
    <w:rsid w:val="00503DA1"/>
    <w:rsid w:val="00505E0A"/>
    <w:rsid w:val="00506C86"/>
    <w:rsid w:val="00507214"/>
    <w:rsid w:val="0050798B"/>
    <w:rsid w:val="00507F1B"/>
    <w:rsid w:val="005109F8"/>
    <w:rsid w:val="00510F5A"/>
    <w:rsid w:val="0051110B"/>
    <w:rsid w:val="0051174D"/>
    <w:rsid w:val="00511BFF"/>
    <w:rsid w:val="00511C0E"/>
    <w:rsid w:val="00511C3E"/>
    <w:rsid w:val="005129D3"/>
    <w:rsid w:val="00512ED9"/>
    <w:rsid w:val="00513104"/>
    <w:rsid w:val="00513EF6"/>
    <w:rsid w:val="00515BB8"/>
    <w:rsid w:val="005174FE"/>
    <w:rsid w:val="00517D54"/>
    <w:rsid w:val="00521D9D"/>
    <w:rsid w:val="0052266F"/>
    <w:rsid w:val="00523250"/>
    <w:rsid w:val="00523C08"/>
    <w:rsid w:val="00523FF1"/>
    <w:rsid w:val="005241ED"/>
    <w:rsid w:val="0052431F"/>
    <w:rsid w:val="0052432B"/>
    <w:rsid w:val="0052436A"/>
    <w:rsid w:val="00525479"/>
    <w:rsid w:val="00525EFF"/>
    <w:rsid w:val="00526728"/>
    <w:rsid w:val="005275CA"/>
    <w:rsid w:val="00530167"/>
    <w:rsid w:val="00530DC1"/>
    <w:rsid w:val="00531567"/>
    <w:rsid w:val="00532405"/>
    <w:rsid w:val="0053275B"/>
    <w:rsid w:val="0053334D"/>
    <w:rsid w:val="00534742"/>
    <w:rsid w:val="005349C6"/>
    <w:rsid w:val="00535BB3"/>
    <w:rsid w:val="00535D99"/>
    <w:rsid w:val="0053600A"/>
    <w:rsid w:val="00536729"/>
    <w:rsid w:val="00537699"/>
    <w:rsid w:val="00537B4F"/>
    <w:rsid w:val="00540A51"/>
    <w:rsid w:val="00540CED"/>
    <w:rsid w:val="0054128C"/>
    <w:rsid w:val="00541B91"/>
    <w:rsid w:val="00541FB2"/>
    <w:rsid w:val="0054250E"/>
    <w:rsid w:val="00542945"/>
    <w:rsid w:val="00542B88"/>
    <w:rsid w:val="00542FEB"/>
    <w:rsid w:val="00544118"/>
    <w:rsid w:val="00544343"/>
    <w:rsid w:val="00544641"/>
    <w:rsid w:val="00544B6E"/>
    <w:rsid w:val="005453BE"/>
    <w:rsid w:val="00545B40"/>
    <w:rsid w:val="00546C39"/>
    <w:rsid w:val="00550459"/>
    <w:rsid w:val="0055063A"/>
    <w:rsid w:val="00550F7A"/>
    <w:rsid w:val="00551FDB"/>
    <w:rsid w:val="005520F2"/>
    <w:rsid w:val="00552334"/>
    <w:rsid w:val="00552F81"/>
    <w:rsid w:val="00552FA9"/>
    <w:rsid w:val="0055417A"/>
    <w:rsid w:val="00554EA9"/>
    <w:rsid w:val="00555BF5"/>
    <w:rsid w:val="00555E3F"/>
    <w:rsid w:val="005560F7"/>
    <w:rsid w:val="0055766E"/>
    <w:rsid w:val="00557E4E"/>
    <w:rsid w:val="00557FF1"/>
    <w:rsid w:val="005615B2"/>
    <w:rsid w:val="005615C5"/>
    <w:rsid w:val="0056199A"/>
    <w:rsid w:val="00562221"/>
    <w:rsid w:val="005632CD"/>
    <w:rsid w:val="00564BCB"/>
    <w:rsid w:val="00564D9F"/>
    <w:rsid w:val="00564E94"/>
    <w:rsid w:val="00565301"/>
    <w:rsid w:val="0056672B"/>
    <w:rsid w:val="00570BD6"/>
    <w:rsid w:val="0057201E"/>
    <w:rsid w:val="00572668"/>
    <w:rsid w:val="00574A30"/>
    <w:rsid w:val="00574E81"/>
    <w:rsid w:val="00575626"/>
    <w:rsid w:val="00575ADD"/>
    <w:rsid w:val="005764D7"/>
    <w:rsid w:val="00576847"/>
    <w:rsid w:val="00576D63"/>
    <w:rsid w:val="00580485"/>
    <w:rsid w:val="00582944"/>
    <w:rsid w:val="00582CB9"/>
    <w:rsid w:val="005833F0"/>
    <w:rsid w:val="00583CB5"/>
    <w:rsid w:val="00584277"/>
    <w:rsid w:val="005845A3"/>
    <w:rsid w:val="00584CF7"/>
    <w:rsid w:val="00585DB5"/>
    <w:rsid w:val="00585E3E"/>
    <w:rsid w:val="00585E5E"/>
    <w:rsid w:val="005864EB"/>
    <w:rsid w:val="005866DD"/>
    <w:rsid w:val="005868ED"/>
    <w:rsid w:val="00587540"/>
    <w:rsid w:val="00587880"/>
    <w:rsid w:val="00590939"/>
    <w:rsid w:val="00590AF7"/>
    <w:rsid w:val="00590D2A"/>
    <w:rsid w:val="005910F3"/>
    <w:rsid w:val="00591706"/>
    <w:rsid w:val="00591851"/>
    <w:rsid w:val="00592183"/>
    <w:rsid w:val="0059223F"/>
    <w:rsid w:val="0059228F"/>
    <w:rsid w:val="00592494"/>
    <w:rsid w:val="00593146"/>
    <w:rsid w:val="005934E4"/>
    <w:rsid w:val="00593C23"/>
    <w:rsid w:val="00594CF7"/>
    <w:rsid w:val="00594DBD"/>
    <w:rsid w:val="00595452"/>
    <w:rsid w:val="00595E0A"/>
    <w:rsid w:val="0059726D"/>
    <w:rsid w:val="0059762C"/>
    <w:rsid w:val="005978F8"/>
    <w:rsid w:val="005A08B4"/>
    <w:rsid w:val="005A0DE1"/>
    <w:rsid w:val="005A18FC"/>
    <w:rsid w:val="005A3404"/>
    <w:rsid w:val="005A3C04"/>
    <w:rsid w:val="005A3DF7"/>
    <w:rsid w:val="005A4A4C"/>
    <w:rsid w:val="005A4DDA"/>
    <w:rsid w:val="005A5839"/>
    <w:rsid w:val="005A5EDB"/>
    <w:rsid w:val="005A61DC"/>
    <w:rsid w:val="005A62FF"/>
    <w:rsid w:val="005A65D3"/>
    <w:rsid w:val="005A6C5A"/>
    <w:rsid w:val="005A7021"/>
    <w:rsid w:val="005A77CB"/>
    <w:rsid w:val="005A781F"/>
    <w:rsid w:val="005B063C"/>
    <w:rsid w:val="005B158E"/>
    <w:rsid w:val="005B1B4E"/>
    <w:rsid w:val="005B2D06"/>
    <w:rsid w:val="005B3284"/>
    <w:rsid w:val="005B3312"/>
    <w:rsid w:val="005B3B7B"/>
    <w:rsid w:val="005B49AA"/>
    <w:rsid w:val="005B4C3F"/>
    <w:rsid w:val="005B57B5"/>
    <w:rsid w:val="005B5D6E"/>
    <w:rsid w:val="005B61CB"/>
    <w:rsid w:val="005B6205"/>
    <w:rsid w:val="005B6641"/>
    <w:rsid w:val="005B7C98"/>
    <w:rsid w:val="005C014D"/>
    <w:rsid w:val="005C0308"/>
    <w:rsid w:val="005C0DC2"/>
    <w:rsid w:val="005C26B9"/>
    <w:rsid w:val="005C280A"/>
    <w:rsid w:val="005C30AB"/>
    <w:rsid w:val="005C4C84"/>
    <w:rsid w:val="005C54A9"/>
    <w:rsid w:val="005C603D"/>
    <w:rsid w:val="005C6381"/>
    <w:rsid w:val="005C7126"/>
    <w:rsid w:val="005D01EB"/>
    <w:rsid w:val="005D071A"/>
    <w:rsid w:val="005D11D4"/>
    <w:rsid w:val="005D23EF"/>
    <w:rsid w:val="005D302D"/>
    <w:rsid w:val="005D3A73"/>
    <w:rsid w:val="005D4136"/>
    <w:rsid w:val="005D451D"/>
    <w:rsid w:val="005D45EB"/>
    <w:rsid w:val="005D62D3"/>
    <w:rsid w:val="005D6BC7"/>
    <w:rsid w:val="005D6D8F"/>
    <w:rsid w:val="005D750E"/>
    <w:rsid w:val="005D78AF"/>
    <w:rsid w:val="005E0401"/>
    <w:rsid w:val="005E1001"/>
    <w:rsid w:val="005E2A66"/>
    <w:rsid w:val="005E310C"/>
    <w:rsid w:val="005E417A"/>
    <w:rsid w:val="005E4586"/>
    <w:rsid w:val="005E4F33"/>
    <w:rsid w:val="005E5468"/>
    <w:rsid w:val="005E58FA"/>
    <w:rsid w:val="005E5C80"/>
    <w:rsid w:val="005E6527"/>
    <w:rsid w:val="005E7260"/>
    <w:rsid w:val="005E7445"/>
    <w:rsid w:val="005F029B"/>
    <w:rsid w:val="005F0356"/>
    <w:rsid w:val="005F0525"/>
    <w:rsid w:val="005F06F0"/>
    <w:rsid w:val="005F11F2"/>
    <w:rsid w:val="005F1B84"/>
    <w:rsid w:val="005F49DF"/>
    <w:rsid w:val="005F514C"/>
    <w:rsid w:val="005F5548"/>
    <w:rsid w:val="005F59E4"/>
    <w:rsid w:val="005F5BE5"/>
    <w:rsid w:val="005F696B"/>
    <w:rsid w:val="005F7F73"/>
    <w:rsid w:val="00600421"/>
    <w:rsid w:val="00600701"/>
    <w:rsid w:val="006007A6"/>
    <w:rsid w:val="00600CE4"/>
    <w:rsid w:val="00601ED8"/>
    <w:rsid w:val="00602ECF"/>
    <w:rsid w:val="00602F4F"/>
    <w:rsid w:val="00603AFB"/>
    <w:rsid w:val="00603E26"/>
    <w:rsid w:val="00604035"/>
    <w:rsid w:val="0060446E"/>
    <w:rsid w:val="00604C34"/>
    <w:rsid w:val="00605045"/>
    <w:rsid w:val="0060512B"/>
    <w:rsid w:val="00605F0A"/>
    <w:rsid w:val="00606C18"/>
    <w:rsid w:val="00606D19"/>
    <w:rsid w:val="006079C8"/>
    <w:rsid w:val="00607E04"/>
    <w:rsid w:val="00607FA5"/>
    <w:rsid w:val="006104DB"/>
    <w:rsid w:val="0061114A"/>
    <w:rsid w:val="00612461"/>
    <w:rsid w:val="006134CE"/>
    <w:rsid w:val="006135DF"/>
    <w:rsid w:val="0061374C"/>
    <w:rsid w:val="00613B1C"/>
    <w:rsid w:val="00613BB7"/>
    <w:rsid w:val="00613EF1"/>
    <w:rsid w:val="0061554A"/>
    <w:rsid w:val="00615B22"/>
    <w:rsid w:val="00615CE5"/>
    <w:rsid w:val="006160CF"/>
    <w:rsid w:val="00616414"/>
    <w:rsid w:val="00617595"/>
    <w:rsid w:val="0061791C"/>
    <w:rsid w:val="00617E1F"/>
    <w:rsid w:val="00617EA2"/>
    <w:rsid w:val="006200C6"/>
    <w:rsid w:val="00620813"/>
    <w:rsid w:val="00622E6B"/>
    <w:rsid w:val="00624260"/>
    <w:rsid w:val="0062512C"/>
    <w:rsid w:val="0062531D"/>
    <w:rsid w:val="006263DA"/>
    <w:rsid w:val="006274F0"/>
    <w:rsid w:val="00627700"/>
    <w:rsid w:val="00627E39"/>
    <w:rsid w:val="0063201B"/>
    <w:rsid w:val="006329C2"/>
    <w:rsid w:val="006334BD"/>
    <w:rsid w:val="0063417D"/>
    <w:rsid w:val="006346CA"/>
    <w:rsid w:val="00634BC2"/>
    <w:rsid w:val="00634FFA"/>
    <w:rsid w:val="006353E4"/>
    <w:rsid w:val="00635567"/>
    <w:rsid w:val="00635AB6"/>
    <w:rsid w:val="00635B4D"/>
    <w:rsid w:val="00635FF0"/>
    <w:rsid w:val="00636583"/>
    <w:rsid w:val="006406C3"/>
    <w:rsid w:val="006414E6"/>
    <w:rsid w:val="00641929"/>
    <w:rsid w:val="00641F97"/>
    <w:rsid w:val="006423DC"/>
    <w:rsid w:val="00643AAD"/>
    <w:rsid w:val="00643DF6"/>
    <w:rsid w:val="00645A10"/>
    <w:rsid w:val="006468ED"/>
    <w:rsid w:val="00646FFD"/>
    <w:rsid w:val="00647435"/>
    <w:rsid w:val="006475D0"/>
    <w:rsid w:val="00647CA3"/>
    <w:rsid w:val="0065086D"/>
    <w:rsid w:val="006509B2"/>
    <w:rsid w:val="0065227F"/>
    <w:rsid w:val="00652E97"/>
    <w:rsid w:val="0065462A"/>
    <w:rsid w:val="00654FD9"/>
    <w:rsid w:val="00655BA6"/>
    <w:rsid w:val="00655BF5"/>
    <w:rsid w:val="006561B1"/>
    <w:rsid w:val="00656B0E"/>
    <w:rsid w:val="00656FDE"/>
    <w:rsid w:val="00660AC5"/>
    <w:rsid w:val="00660BD0"/>
    <w:rsid w:val="006614B0"/>
    <w:rsid w:val="006614FD"/>
    <w:rsid w:val="00661A79"/>
    <w:rsid w:val="00662254"/>
    <w:rsid w:val="00662AD6"/>
    <w:rsid w:val="00662BFE"/>
    <w:rsid w:val="00664033"/>
    <w:rsid w:val="00664A0A"/>
    <w:rsid w:val="00667006"/>
    <w:rsid w:val="00667F93"/>
    <w:rsid w:val="00671060"/>
    <w:rsid w:val="0067141F"/>
    <w:rsid w:val="006718E6"/>
    <w:rsid w:val="006720AD"/>
    <w:rsid w:val="006723AF"/>
    <w:rsid w:val="006725B5"/>
    <w:rsid w:val="00672DCC"/>
    <w:rsid w:val="006735D2"/>
    <w:rsid w:val="0067375B"/>
    <w:rsid w:val="00673EDF"/>
    <w:rsid w:val="0067451A"/>
    <w:rsid w:val="00674BAE"/>
    <w:rsid w:val="00674F85"/>
    <w:rsid w:val="00676661"/>
    <w:rsid w:val="00676E4B"/>
    <w:rsid w:val="006777F4"/>
    <w:rsid w:val="00677950"/>
    <w:rsid w:val="00677AE7"/>
    <w:rsid w:val="00677AF3"/>
    <w:rsid w:val="006800F4"/>
    <w:rsid w:val="0068028E"/>
    <w:rsid w:val="00681044"/>
    <w:rsid w:val="00681CA3"/>
    <w:rsid w:val="00683950"/>
    <w:rsid w:val="00686653"/>
    <w:rsid w:val="0068764D"/>
    <w:rsid w:val="00687AC0"/>
    <w:rsid w:val="00691515"/>
    <w:rsid w:val="006921D7"/>
    <w:rsid w:val="006922A0"/>
    <w:rsid w:val="0069268F"/>
    <w:rsid w:val="00692938"/>
    <w:rsid w:val="00692D72"/>
    <w:rsid w:val="0069325B"/>
    <w:rsid w:val="00693D1A"/>
    <w:rsid w:val="006958FF"/>
    <w:rsid w:val="00696A12"/>
    <w:rsid w:val="00696F87"/>
    <w:rsid w:val="00697231"/>
    <w:rsid w:val="00697F61"/>
    <w:rsid w:val="00697FDE"/>
    <w:rsid w:val="006A0140"/>
    <w:rsid w:val="006A0401"/>
    <w:rsid w:val="006A12FC"/>
    <w:rsid w:val="006A3A92"/>
    <w:rsid w:val="006A417A"/>
    <w:rsid w:val="006A45A6"/>
    <w:rsid w:val="006A4813"/>
    <w:rsid w:val="006A4B1F"/>
    <w:rsid w:val="006A4E11"/>
    <w:rsid w:val="006A4EC2"/>
    <w:rsid w:val="006A54B6"/>
    <w:rsid w:val="006A572C"/>
    <w:rsid w:val="006A5E40"/>
    <w:rsid w:val="006A5ED3"/>
    <w:rsid w:val="006B00A3"/>
    <w:rsid w:val="006B00C3"/>
    <w:rsid w:val="006B0558"/>
    <w:rsid w:val="006B0DAA"/>
    <w:rsid w:val="006B1CC1"/>
    <w:rsid w:val="006B219D"/>
    <w:rsid w:val="006B29FC"/>
    <w:rsid w:val="006B2A52"/>
    <w:rsid w:val="006B3166"/>
    <w:rsid w:val="006B3DDC"/>
    <w:rsid w:val="006B4684"/>
    <w:rsid w:val="006B59D5"/>
    <w:rsid w:val="006B5EBB"/>
    <w:rsid w:val="006B606A"/>
    <w:rsid w:val="006B65E0"/>
    <w:rsid w:val="006B723B"/>
    <w:rsid w:val="006B7656"/>
    <w:rsid w:val="006C020C"/>
    <w:rsid w:val="006C0AFB"/>
    <w:rsid w:val="006C2079"/>
    <w:rsid w:val="006C2AA0"/>
    <w:rsid w:val="006C3354"/>
    <w:rsid w:val="006C3BD0"/>
    <w:rsid w:val="006C49C7"/>
    <w:rsid w:val="006C561E"/>
    <w:rsid w:val="006C565F"/>
    <w:rsid w:val="006C5836"/>
    <w:rsid w:val="006C59D8"/>
    <w:rsid w:val="006C5A35"/>
    <w:rsid w:val="006C69E1"/>
    <w:rsid w:val="006C6EE4"/>
    <w:rsid w:val="006C6F89"/>
    <w:rsid w:val="006C7156"/>
    <w:rsid w:val="006C7BF8"/>
    <w:rsid w:val="006C7CB3"/>
    <w:rsid w:val="006C7CC1"/>
    <w:rsid w:val="006C7D67"/>
    <w:rsid w:val="006D0BFD"/>
    <w:rsid w:val="006D2725"/>
    <w:rsid w:val="006D2ACF"/>
    <w:rsid w:val="006D3BE3"/>
    <w:rsid w:val="006D5321"/>
    <w:rsid w:val="006D61A8"/>
    <w:rsid w:val="006D66BD"/>
    <w:rsid w:val="006D7B50"/>
    <w:rsid w:val="006D7D0F"/>
    <w:rsid w:val="006E02F9"/>
    <w:rsid w:val="006E0780"/>
    <w:rsid w:val="006E091E"/>
    <w:rsid w:val="006E0FD0"/>
    <w:rsid w:val="006E1524"/>
    <w:rsid w:val="006E16B1"/>
    <w:rsid w:val="006E2425"/>
    <w:rsid w:val="006E29E8"/>
    <w:rsid w:val="006E3280"/>
    <w:rsid w:val="006E3C83"/>
    <w:rsid w:val="006E4018"/>
    <w:rsid w:val="006E53DC"/>
    <w:rsid w:val="006E63BB"/>
    <w:rsid w:val="006E644A"/>
    <w:rsid w:val="006E6A62"/>
    <w:rsid w:val="006E6CAD"/>
    <w:rsid w:val="006E7119"/>
    <w:rsid w:val="006E729B"/>
    <w:rsid w:val="006E74EA"/>
    <w:rsid w:val="006F09CB"/>
    <w:rsid w:val="006F1065"/>
    <w:rsid w:val="006F1628"/>
    <w:rsid w:val="006F2386"/>
    <w:rsid w:val="006F2D3B"/>
    <w:rsid w:val="006F4CA3"/>
    <w:rsid w:val="006F5DDE"/>
    <w:rsid w:val="006F626E"/>
    <w:rsid w:val="006F726F"/>
    <w:rsid w:val="006F72CA"/>
    <w:rsid w:val="006F73EE"/>
    <w:rsid w:val="006F79C0"/>
    <w:rsid w:val="00701FA8"/>
    <w:rsid w:val="00702469"/>
    <w:rsid w:val="007057B6"/>
    <w:rsid w:val="00705E98"/>
    <w:rsid w:val="00706D80"/>
    <w:rsid w:val="00707040"/>
    <w:rsid w:val="007076E4"/>
    <w:rsid w:val="007102A2"/>
    <w:rsid w:val="0071058E"/>
    <w:rsid w:val="0071137A"/>
    <w:rsid w:val="007129E0"/>
    <w:rsid w:val="00713064"/>
    <w:rsid w:val="007132E5"/>
    <w:rsid w:val="00714687"/>
    <w:rsid w:val="007146F7"/>
    <w:rsid w:val="0071494B"/>
    <w:rsid w:val="00715278"/>
    <w:rsid w:val="0071614C"/>
    <w:rsid w:val="007167A1"/>
    <w:rsid w:val="00717E04"/>
    <w:rsid w:val="00720ACE"/>
    <w:rsid w:val="00721196"/>
    <w:rsid w:val="00721D1B"/>
    <w:rsid w:val="00722823"/>
    <w:rsid w:val="007230B6"/>
    <w:rsid w:val="0072314F"/>
    <w:rsid w:val="00723B5A"/>
    <w:rsid w:val="007257D9"/>
    <w:rsid w:val="0072678A"/>
    <w:rsid w:val="00727CD9"/>
    <w:rsid w:val="0073222E"/>
    <w:rsid w:val="0073423A"/>
    <w:rsid w:val="007343B3"/>
    <w:rsid w:val="00734594"/>
    <w:rsid w:val="00734D72"/>
    <w:rsid w:val="007353DE"/>
    <w:rsid w:val="00736312"/>
    <w:rsid w:val="0073663A"/>
    <w:rsid w:val="00736C3E"/>
    <w:rsid w:val="00737137"/>
    <w:rsid w:val="0074038D"/>
    <w:rsid w:val="007406E5"/>
    <w:rsid w:val="0074130D"/>
    <w:rsid w:val="007415E8"/>
    <w:rsid w:val="0074163C"/>
    <w:rsid w:val="00741DDC"/>
    <w:rsid w:val="007428E1"/>
    <w:rsid w:val="00743A8C"/>
    <w:rsid w:val="00743B94"/>
    <w:rsid w:val="007448B8"/>
    <w:rsid w:val="0074537A"/>
    <w:rsid w:val="00746103"/>
    <w:rsid w:val="0075063C"/>
    <w:rsid w:val="0075164C"/>
    <w:rsid w:val="00751D3E"/>
    <w:rsid w:val="00752879"/>
    <w:rsid w:val="00753326"/>
    <w:rsid w:val="007533B7"/>
    <w:rsid w:val="0075341F"/>
    <w:rsid w:val="007538A4"/>
    <w:rsid w:val="00753C1D"/>
    <w:rsid w:val="0075526A"/>
    <w:rsid w:val="007554B9"/>
    <w:rsid w:val="00755C07"/>
    <w:rsid w:val="00755D00"/>
    <w:rsid w:val="00755FE6"/>
    <w:rsid w:val="00756F9D"/>
    <w:rsid w:val="00757149"/>
    <w:rsid w:val="00761546"/>
    <w:rsid w:val="00761ECD"/>
    <w:rsid w:val="00762E63"/>
    <w:rsid w:val="007630AF"/>
    <w:rsid w:val="00763D95"/>
    <w:rsid w:val="007644E4"/>
    <w:rsid w:val="007647FD"/>
    <w:rsid w:val="00765E1A"/>
    <w:rsid w:val="00770151"/>
    <w:rsid w:val="00770861"/>
    <w:rsid w:val="00770893"/>
    <w:rsid w:val="00770F1E"/>
    <w:rsid w:val="007715CD"/>
    <w:rsid w:val="00772407"/>
    <w:rsid w:val="00772A7A"/>
    <w:rsid w:val="00772C87"/>
    <w:rsid w:val="007734C6"/>
    <w:rsid w:val="00774786"/>
    <w:rsid w:val="00774FE9"/>
    <w:rsid w:val="00775566"/>
    <w:rsid w:val="00775BC5"/>
    <w:rsid w:val="00775C77"/>
    <w:rsid w:val="00775F0B"/>
    <w:rsid w:val="0077672E"/>
    <w:rsid w:val="00776743"/>
    <w:rsid w:val="007768B7"/>
    <w:rsid w:val="00776C46"/>
    <w:rsid w:val="00777BFC"/>
    <w:rsid w:val="00777C18"/>
    <w:rsid w:val="007811E5"/>
    <w:rsid w:val="0078261A"/>
    <w:rsid w:val="00783ED8"/>
    <w:rsid w:val="00786178"/>
    <w:rsid w:val="007861B4"/>
    <w:rsid w:val="00786481"/>
    <w:rsid w:val="00786E2F"/>
    <w:rsid w:val="0078723B"/>
    <w:rsid w:val="00790C54"/>
    <w:rsid w:val="0079103C"/>
    <w:rsid w:val="0079124F"/>
    <w:rsid w:val="00791350"/>
    <w:rsid w:val="00792120"/>
    <w:rsid w:val="00792481"/>
    <w:rsid w:val="00792DD2"/>
    <w:rsid w:val="00792F9D"/>
    <w:rsid w:val="0079415A"/>
    <w:rsid w:val="007944FA"/>
    <w:rsid w:val="00794B60"/>
    <w:rsid w:val="00794C69"/>
    <w:rsid w:val="00795352"/>
    <w:rsid w:val="00795A51"/>
    <w:rsid w:val="00795FE0"/>
    <w:rsid w:val="00796087"/>
    <w:rsid w:val="00797CF3"/>
    <w:rsid w:val="00797F58"/>
    <w:rsid w:val="00797FC6"/>
    <w:rsid w:val="007A080B"/>
    <w:rsid w:val="007A0B92"/>
    <w:rsid w:val="007A1908"/>
    <w:rsid w:val="007A361A"/>
    <w:rsid w:val="007A38F4"/>
    <w:rsid w:val="007A4FE0"/>
    <w:rsid w:val="007A65C3"/>
    <w:rsid w:val="007A6807"/>
    <w:rsid w:val="007A77B6"/>
    <w:rsid w:val="007B0142"/>
    <w:rsid w:val="007B0253"/>
    <w:rsid w:val="007B08B9"/>
    <w:rsid w:val="007B1DDD"/>
    <w:rsid w:val="007B2239"/>
    <w:rsid w:val="007B28D7"/>
    <w:rsid w:val="007B2DF3"/>
    <w:rsid w:val="007B45C7"/>
    <w:rsid w:val="007B4807"/>
    <w:rsid w:val="007B5B45"/>
    <w:rsid w:val="007B6058"/>
    <w:rsid w:val="007B6BA3"/>
    <w:rsid w:val="007B6EEF"/>
    <w:rsid w:val="007B6F95"/>
    <w:rsid w:val="007B7584"/>
    <w:rsid w:val="007C0A5F"/>
    <w:rsid w:val="007C1A04"/>
    <w:rsid w:val="007C1F75"/>
    <w:rsid w:val="007C2239"/>
    <w:rsid w:val="007C280F"/>
    <w:rsid w:val="007C2890"/>
    <w:rsid w:val="007C360B"/>
    <w:rsid w:val="007C3891"/>
    <w:rsid w:val="007C3EE8"/>
    <w:rsid w:val="007C402B"/>
    <w:rsid w:val="007C5F9D"/>
    <w:rsid w:val="007C687F"/>
    <w:rsid w:val="007C6D46"/>
    <w:rsid w:val="007D0A0A"/>
    <w:rsid w:val="007D0CA3"/>
    <w:rsid w:val="007D12BC"/>
    <w:rsid w:val="007D1FA7"/>
    <w:rsid w:val="007D4084"/>
    <w:rsid w:val="007D4674"/>
    <w:rsid w:val="007D632A"/>
    <w:rsid w:val="007D66A0"/>
    <w:rsid w:val="007D67C6"/>
    <w:rsid w:val="007D6B02"/>
    <w:rsid w:val="007D714B"/>
    <w:rsid w:val="007D764E"/>
    <w:rsid w:val="007E01D0"/>
    <w:rsid w:val="007E1FB1"/>
    <w:rsid w:val="007E20A4"/>
    <w:rsid w:val="007E2BAE"/>
    <w:rsid w:val="007E351D"/>
    <w:rsid w:val="007E3D24"/>
    <w:rsid w:val="007E4078"/>
    <w:rsid w:val="007E5E39"/>
    <w:rsid w:val="007E7E0D"/>
    <w:rsid w:val="007F06FD"/>
    <w:rsid w:val="007F13A5"/>
    <w:rsid w:val="007F15B4"/>
    <w:rsid w:val="007F1641"/>
    <w:rsid w:val="007F2841"/>
    <w:rsid w:val="007F5D18"/>
    <w:rsid w:val="007F6166"/>
    <w:rsid w:val="007F669A"/>
    <w:rsid w:val="007F78F2"/>
    <w:rsid w:val="007F7916"/>
    <w:rsid w:val="007F7E8F"/>
    <w:rsid w:val="00800106"/>
    <w:rsid w:val="0080118F"/>
    <w:rsid w:val="00801229"/>
    <w:rsid w:val="00802DDA"/>
    <w:rsid w:val="008036FA"/>
    <w:rsid w:val="00803E48"/>
    <w:rsid w:val="008044B5"/>
    <w:rsid w:val="00804773"/>
    <w:rsid w:val="0080614C"/>
    <w:rsid w:val="0080693C"/>
    <w:rsid w:val="0080740B"/>
    <w:rsid w:val="00807757"/>
    <w:rsid w:val="00811013"/>
    <w:rsid w:val="0081189C"/>
    <w:rsid w:val="00811E55"/>
    <w:rsid w:val="00812699"/>
    <w:rsid w:val="0081296E"/>
    <w:rsid w:val="00812B65"/>
    <w:rsid w:val="008134F0"/>
    <w:rsid w:val="00814027"/>
    <w:rsid w:val="00814646"/>
    <w:rsid w:val="00814711"/>
    <w:rsid w:val="00815245"/>
    <w:rsid w:val="00815A5A"/>
    <w:rsid w:val="00815CC1"/>
    <w:rsid w:val="00815EA7"/>
    <w:rsid w:val="00815FB8"/>
    <w:rsid w:val="00817AF0"/>
    <w:rsid w:val="00817E70"/>
    <w:rsid w:val="008206F6"/>
    <w:rsid w:val="00820C28"/>
    <w:rsid w:val="00820CB2"/>
    <w:rsid w:val="008222A3"/>
    <w:rsid w:val="008226F8"/>
    <w:rsid w:val="0082280F"/>
    <w:rsid w:val="00823AA9"/>
    <w:rsid w:val="0082411C"/>
    <w:rsid w:val="0082431D"/>
    <w:rsid w:val="00824573"/>
    <w:rsid w:val="00824794"/>
    <w:rsid w:val="00824CA7"/>
    <w:rsid w:val="0082599F"/>
    <w:rsid w:val="00825C61"/>
    <w:rsid w:val="008261F0"/>
    <w:rsid w:val="00826B12"/>
    <w:rsid w:val="0082745F"/>
    <w:rsid w:val="00830ECE"/>
    <w:rsid w:val="00831F10"/>
    <w:rsid w:val="008324BD"/>
    <w:rsid w:val="00832812"/>
    <w:rsid w:val="00832E46"/>
    <w:rsid w:val="0083365F"/>
    <w:rsid w:val="0083368A"/>
    <w:rsid w:val="00833AA0"/>
    <w:rsid w:val="008353CD"/>
    <w:rsid w:val="00835DAC"/>
    <w:rsid w:val="0083620A"/>
    <w:rsid w:val="008365EF"/>
    <w:rsid w:val="00836C1C"/>
    <w:rsid w:val="00840902"/>
    <w:rsid w:val="00840A30"/>
    <w:rsid w:val="0084115F"/>
    <w:rsid w:val="008415A6"/>
    <w:rsid w:val="00841807"/>
    <w:rsid w:val="0084205A"/>
    <w:rsid w:val="00842584"/>
    <w:rsid w:val="00842879"/>
    <w:rsid w:val="00842C12"/>
    <w:rsid w:val="00843981"/>
    <w:rsid w:val="0084431F"/>
    <w:rsid w:val="0084486B"/>
    <w:rsid w:val="00845890"/>
    <w:rsid w:val="008466CF"/>
    <w:rsid w:val="00846F21"/>
    <w:rsid w:val="0084744A"/>
    <w:rsid w:val="008502A6"/>
    <w:rsid w:val="00850BFA"/>
    <w:rsid w:val="008511B6"/>
    <w:rsid w:val="0085200B"/>
    <w:rsid w:val="0085213B"/>
    <w:rsid w:val="00852A9B"/>
    <w:rsid w:val="00852D99"/>
    <w:rsid w:val="00853503"/>
    <w:rsid w:val="00854DBA"/>
    <w:rsid w:val="008554EC"/>
    <w:rsid w:val="00856A4F"/>
    <w:rsid w:val="00856EA5"/>
    <w:rsid w:val="00856F8D"/>
    <w:rsid w:val="0085745E"/>
    <w:rsid w:val="00860203"/>
    <w:rsid w:val="008607A2"/>
    <w:rsid w:val="00860B4F"/>
    <w:rsid w:val="00861364"/>
    <w:rsid w:val="0086208B"/>
    <w:rsid w:val="0086299D"/>
    <w:rsid w:val="0086316A"/>
    <w:rsid w:val="00863418"/>
    <w:rsid w:val="0086393C"/>
    <w:rsid w:val="00864D02"/>
    <w:rsid w:val="00864D7A"/>
    <w:rsid w:val="00865AE5"/>
    <w:rsid w:val="00865BBA"/>
    <w:rsid w:val="008666A0"/>
    <w:rsid w:val="00866D9C"/>
    <w:rsid w:val="008674B8"/>
    <w:rsid w:val="00867727"/>
    <w:rsid w:val="00870CE9"/>
    <w:rsid w:val="00870EBF"/>
    <w:rsid w:val="00870F26"/>
    <w:rsid w:val="00871799"/>
    <w:rsid w:val="00871B4D"/>
    <w:rsid w:val="00872869"/>
    <w:rsid w:val="00873567"/>
    <w:rsid w:val="0087356E"/>
    <w:rsid w:val="00873A96"/>
    <w:rsid w:val="00873E21"/>
    <w:rsid w:val="00874A3E"/>
    <w:rsid w:val="0087518A"/>
    <w:rsid w:val="00875F00"/>
    <w:rsid w:val="00875F98"/>
    <w:rsid w:val="008772CD"/>
    <w:rsid w:val="0087757B"/>
    <w:rsid w:val="008804AA"/>
    <w:rsid w:val="00880900"/>
    <w:rsid w:val="008809E8"/>
    <w:rsid w:val="00881566"/>
    <w:rsid w:val="00881BA3"/>
    <w:rsid w:val="00882ECF"/>
    <w:rsid w:val="00883A10"/>
    <w:rsid w:val="00884E76"/>
    <w:rsid w:val="00885331"/>
    <w:rsid w:val="00885D1A"/>
    <w:rsid w:val="00886AC5"/>
    <w:rsid w:val="00887B7F"/>
    <w:rsid w:val="0089003F"/>
    <w:rsid w:val="0089119E"/>
    <w:rsid w:val="00891725"/>
    <w:rsid w:val="008917AC"/>
    <w:rsid w:val="00891C18"/>
    <w:rsid w:val="0089262F"/>
    <w:rsid w:val="00892CB6"/>
    <w:rsid w:val="00892DE0"/>
    <w:rsid w:val="00893972"/>
    <w:rsid w:val="00893985"/>
    <w:rsid w:val="00893C87"/>
    <w:rsid w:val="00893EA8"/>
    <w:rsid w:val="008946F8"/>
    <w:rsid w:val="00894CE3"/>
    <w:rsid w:val="008957F4"/>
    <w:rsid w:val="00895AE1"/>
    <w:rsid w:val="00896EA7"/>
    <w:rsid w:val="00897DFE"/>
    <w:rsid w:val="008A0B72"/>
    <w:rsid w:val="008A0EEE"/>
    <w:rsid w:val="008A1215"/>
    <w:rsid w:val="008A1789"/>
    <w:rsid w:val="008A1C54"/>
    <w:rsid w:val="008A230F"/>
    <w:rsid w:val="008A2535"/>
    <w:rsid w:val="008A2A3E"/>
    <w:rsid w:val="008A33FA"/>
    <w:rsid w:val="008A3415"/>
    <w:rsid w:val="008A4919"/>
    <w:rsid w:val="008A4BF1"/>
    <w:rsid w:val="008A5930"/>
    <w:rsid w:val="008A77AD"/>
    <w:rsid w:val="008A7AC7"/>
    <w:rsid w:val="008B0044"/>
    <w:rsid w:val="008B01A3"/>
    <w:rsid w:val="008B04F7"/>
    <w:rsid w:val="008B05CB"/>
    <w:rsid w:val="008B30C4"/>
    <w:rsid w:val="008B38A5"/>
    <w:rsid w:val="008B51A6"/>
    <w:rsid w:val="008B658C"/>
    <w:rsid w:val="008B70E0"/>
    <w:rsid w:val="008B767A"/>
    <w:rsid w:val="008B79F8"/>
    <w:rsid w:val="008B7E04"/>
    <w:rsid w:val="008B7E75"/>
    <w:rsid w:val="008C0573"/>
    <w:rsid w:val="008C07E8"/>
    <w:rsid w:val="008C12ED"/>
    <w:rsid w:val="008C347E"/>
    <w:rsid w:val="008C3F4A"/>
    <w:rsid w:val="008C45A4"/>
    <w:rsid w:val="008C4824"/>
    <w:rsid w:val="008C4C90"/>
    <w:rsid w:val="008C4F1E"/>
    <w:rsid w:val="008C4FE6"/>
    <w:rsid w:val="008C5108"/>
    <w:rsid w:val="008C56D9"/>
    <w:rsid w:val="008C5CC3"/>
    <w:rsid w:val="008C6A9C"/>
    <w:rsid w:val="008C7AE7"/>
    <w:rsid w:val="008D13E3"/>
    <w:rsid w:val="008D1A2A"/>
    <w:rsid w:val="008D1ADE"/>
    <w:rsid w:val="008D2033"/>
    <w:rsid w:val="008D224E"/>
    <w:rsid w:val="008D27A9"/>
    <w:rsid w:val="008D3BAC"/>
    <w:rsid w:val="008D3C62"/>
    <w:rsid w:val="008D3DC9"/>
    <w:rsid w:val="008D4058"/>
    <w:rsid w:val="008D45E8"/>
    <w:rsid w:val="008D533C"/>
    <w:rsid w:val="008D55DC"/>
    <w:rsid w:val="008D5602"/>
    <w:rsid w:val="008D6F90"/>
    <w:rsid w:val="008D7336"/>
    <w:rsid w:val="008D7CA0"/>
    <w:rsid w:val="008E0149"/>
    <w:rsid w:val="008E01C3"/>
    <w:rsid w:val="008E022B"/>
    <w:rsid w:val="008E0E01"/>
    <w:rsid w:val="008E19E2"/>
    <w:rsid w:val="008E1B1D"/>
    <w:rsid w:val="008E1F00"/>
    <w:rsid w:val="008E226A"/>
    <w:rsid w:val="008E386A"/>
    <w:rsid w:val="008E3D1E"/>
    <w:rsid w:val="008E47F5"/>
    <w:rsid w:val="008E4F53"/>
    <w:rsid w:val="008E52AD"/>
    <w:rsid w:val="008E5F68"/>
    <w:rsid w:val="008E686F"/>
    <w:rsid w:val="008F0D00"/>
    <w:rsid w:val="008F141B"/>
    <w:rsid w:val="008F17E1"/>
    <w:rsid w:val="008F2013"/>
    <w:rsid w:val="008F2ABD"/>
    <w:rsid w:val="008F2F37"/>
    <w:rsid w:val="008F354A"/>
    <w:rsid w:val="008F4827"/>
    <w:rsid w:val="008F6958"/>
    <w:rsid w:val="008F69EF"/>
    <w:rsid w:val="008F72DB"/>
    <w:rsid w:val="008F782D"/>
    <w:rsid w:val="008F7931"/>
    <w:rsid w:val="008F7F65"/>
    <w:rsid w:val="009004A2"/>
    <w:rsid w:val="00900EBD"/>
    <w:rsid w:val="009022A7"/>
    <w:rsid w:val="009026C4"/>
    <w:rsid w:val="00902F3D"/>
    <w:rsid w:val="00903130"/>
    <w:rsid w:val="009039E1"/>
    <w:rsid w:val="00903C67"/>
    <w:rsid w:val="00903DF2"/>
    <w:rsid w:val="0090454C"/>
    <w:rsid w:val="009045EC"/>
    <w:rsid w:val="009071BB"/>
    <w:rsid w:val="00907664"/>
    <w:rsid w:val="00907690"/>
    <w:rsid w:val="00907A6D"/>
    <w:rsid w:val="00910577"/>
    <w:rsid w:val="0091088B"/>
    <w:rsid w:val="009110EC"/>
    <w:rsid w:val="00911932"/>
    <w:rsid w:val="009120C2"/>
    <w:rsid w:val="0091346A"/>
    <w:rsid w:val="00914164"/>
    <w:rsid w:val="00914E86"/>
    <w:rsid w:val="00915016"/>
    <w:rsid w:val="00916689"/>
    <w:rsid w:val="00916B5D"/>
    <w:rsid w:val="00916CFD"/>
    <w:rsid w:val="009207D5"/>
    <w:rsid w:val="009209F9"/>
    <w:rsid w:val="00920AA3"/>
    <w:rsid w:val="00920BE1"/>
    <w:rsid w:val="009210D3"/>
    <w:rsid w:val="00921B93"/>
    <w:rsid w:val="009237A3"/>
    <w:rsid w:val="00923A3A"/>
    <w:rsid w:val="00923C63"/>
    <w:rsid w:val="009255E1"/>
    <w:rsid w:val="00925B7C"/>
    <w:rsid w:val="00925EBA"/>
    <w:rsid w:val="009265BB"/>
    <w:rsid w:val="009268AF"/>
    <w:rsid w:val="009269D0"/>
    <w:rsid w:val="00926C54"/>
    <w:rsid w:val="009270B6"/>
    <w:rsid w:val="00930DAB"/>
    <w:rsid w:val="00931132"/>
    <w:rsid w:val="0093234B"/>
    <w:rsid w:val="009323FF"/>
    <w:rsid w:val="00932AA8"/>
    <w:rsid w:val="009330FE"/>
    <w:rsid w:val="00933446"/>
    <w:rsid w:val="00933F85"/>
    <w:rsid w:val="009362D5"/>
    <w:rsid w:val="0093640B"/>
    <w:rsid w:val="00936577"/>
    <w:rsid w:val="00936A4E"/>
    <w:rsid w:val="00936E95"/>
    <w:rsid w:val="00937C79"/>
    <w:rsid w:val="009401C9"/>
    <w:rsid w:val="00940C9F"/>
    <w:rsid w:val="00941437"/>
    <w:rsid w:val="00941810"/>
    <w:rsid w:val="00941B58"/>
    <w:rsid w:val="00942D11"/>
    <w:rsid w:val="0094436E"/>
    <w:rsid w:val="00944684"/>
    <w:rsid w:val="00946509"/>
    <w:rsid w:val="00946D43"/>
    <w:rsid w:val="00946DE5"/>
    <w:rsid w:val="0094752A"/>
    <w:rsid w:val="0095046F"/>
    <w:rsid w:val="0095052A"/>
    <w:rsid w:val="009512BD"/>
    <w:rsid w:val="00951CE4"/>
    <w:rsid w:val="00952B26"/>
    <w:rsid w:val="00952C97"/>
    <w:rsid w:val="009541E0"/>
    <w:rsid w:val="00954855"/>
    <w:rsid w:val="00955C30"/>
    <w:rsid w:val="00955FBE"/>
    <w:rsid w:val="009566FE"/>
    <w:rsid w:val="00957193"/>
    <w:rsid w:val="00957414"/>
    <w:rsid w:val="00957900"/>
    <w:rsid w:val="00957CAD"/>
    <w:rsid w:val="00960A0F"/>
    <w:rsid w:val="00961011"/>
    <w:rsid w:val="009618A9"/>
    <w:rsid w:val="00961DB3"/>
    <w:rsid w:val="009624F1"/>
    <w:rsid w:val="00964FF0"/>
    <w:rsid w:val="00965297"/>
    <w:rsid w:val="00967302"/>
    <w:rsid w:val="009703F1"/>
    <w:rsid w:val="00970692"/>
    <w:rsid w:val="00971C47"/>
    <w:rsid w:val="009728AD"/>
    <w:rsid w:val="00972C58"/>
    <w:rsid w:val="00972F60"/>
    <w:rsid w:val="0097542C"/>
    <w:rsid w:val="0097560A"/>
    <w:rsid w:val="00975771"/>
    <w:rsid w:val="00975E45"/>
    <w:rsid w:val="0097604F"/>
    <w:rsid w:val="00976739"/>
    <w:rsid w:val="00976FD9"/>
    <w:rsid w:val="009779C2"/>
    <w:rsid w:val="00977C73"/>
    <w:rsid w:val="009815DF"/>
    <w:rsid w:val="009819A1"/>
    <w:rsid w:val="00981F03"/>
    <w:rsid w:val="00981F3E"/>
    <w:rsid w:val="0098335F"/>
    <w:rsid w:val="009835DD"/>
    <w:rsid w:val="00983C0E"/>
    <w:rsid w:val="00983CA0"/>
    <w:rsid w:val="0098401B"/>
    <w:rsid w:val="00984806"/>
    <w:rsid w:val="00984D0C"/>
    <w:rsid w:val="009857B4"/>
    <w:rsid w:val="009865B2"/>
    <w:rsid w:val="009866BB"/>
    <w:rsid w:val="0098674F"/>
    <w:rsid w:val="00987785"/>
    <w:rsid w:val="00987A2A"/>
    <w:rsid w:val="0099077D"/>
    <w:rsid w:val="00991681"/>
    <w:rsid w:val="00991AC4"/>
    <w:rsid w:val="009921EB"/>
    <w:rsid w:val="009926D2"/>
    <w:rsid w:val="00993226"/>
    <w:rsid w:val="00994B05"/>
    <w:rsid w:val="00994DA0"/>
    <w:rsid w:val="00995215"/>
    <w:rsid w:val="009952F7"/>
    <w:rsid w:val="00995388"/>
    <w:rsid w:val="009955AA"/>
    <w:rsid w:val="00995976"/>
    <w:rsid w:val="00995978"/>
    <w:rsid w:val="00995EB7"/>
    <w:rsid w:val="00996032"/>
    <w:rsid w:val="00996A93"/>
    <w:rsid w:val="0099735B"/>
    <w:rsid w:val="009978D4"/>
    <w:rsid w:val="009A06E6"/>
    <w:rsid w:val="009A0942"/>
    <w:rsid w:val="009A13A3"/>
    <w:rsid w:val="009A1793"/>
    <w:rsid w:val="009A1B41"/>
    <w:rsid w:val="009A1E3E"/>
    <w:rsid w:val="009A1FAD"/>
    <w:rsid w:val="009A2F2B"/>
    <w:rsid w:val="009A359D"/>
    <w:rsid w:val="009A4996"/>
    <w:rsid w:val="009A4BF9"/>
    <w:rsid w:val="009A5775"/>
    <w:rsid w:val="009A5957"/>
    <w:rsid w:val="009A5E8F"/>
    <w:rsid w:val="009A6F4F"/>
    <w:rsid w:val="009A6FF3"/>
    <w:rsid w:val="009A7CA8"/>
    <w:rsid w:val="009B02DD"/>
    <w:rsid w:val="009B0D12"/>
    <w:rsid w:val="009B1093"/>
    <w:rsid w:val="009B2530"/>
    <w:rsid w:val="009B2645"/>
    <w:rsid w:val="009B32E8"/>
    <w:rsid w:val="009B373B"/>
    <w:rsid w:val="009B3883"/>
    <w:rsid w:val="009B3BD9"/>
    <w:rsid w:val="009B3BDD"/>
    <w:rsid w:val="009B3E66"/>
    <w:rsid w:val="009B4005"/>
    <w:rsid w:val="009B40A9"/>
    <w:rsid w:val="009B457B"/>
    <w:rsid w:val="009B5437"/>
    <w:rsid w:val="009B5BB7"/>
    <w:rsid w:val="009B5DE1"/>
    <w:rsid w:val="009B7924"/>
    <w:rsid w:val="009B7C47"/>
    <w:rsid w:val="009B7EB5"/>
    <w:rsid w:val="009B7EF0"/>
    <w:rsid w:val="009B7F32"/>
    <w:rsid w:val="009C1A03"/>
    <w:rsid w:val="009C205A"/>
    <w:rsid w:val="009C3EC4"/>
    <w:rsid w:val="009C43D3"/>
    <w:rsid w:val="009C5B9C"/>
    <w:rsid w:val="009C5DBC"/>
    <w:rsid w:val="009C5F89"/>
    <w:rsid w:val="009C66A9"/>
    <w:rsid w:val="009C6849"/>
    <w:rsid w:val="009C69B7"/>
    <w:rsid w:val="009C7034"/>
    <w:rsid w:val="009D248C"/>
    <w:rsid w:val="009D2E73"/>
    <w:rsid w:val="009D2F27"/>
    <w:rsid w:val="009D44B1"/>
    <w:rsid w:val="009D44D1"/>
    <w:rsid w:val="009D4555"/>
    <w:rsid w:val="009D4C62"/>
    <w:rsid w:val="009D6915"/>
    <w:rsid w:val="009D6AAC"/>
    <w:rsid w:val="009D747B"/>
    <w:rsid w:val="009D7786"/>
    <w:rsid w:val="009E056A"/>
    <w:rsid w:val="009E0F8B"/>
    <w:rsid w:val="009E25CD"/>
    <w:rsid w:val="009E276A"/>
    <w:rsid w:val="009E3A4D"/>
    <w:rsid w:val="009E40A5"/>
    <w:rsid w:val="009E486D"/>
    <w:rsid w:val="009E5726"/>
    <w:rsid w:val="009E797B"/>
    <w:rsid w:val="009E7F56"/>
    <w:rsid w:val="009F1F71"/>
    <w:rsid w:val="009F2259"/>
    <w:rsid w:val="009F3252"/>
    <w:rsid w:val="009F408D"/>
    <w:rsid w:val="009F412F"/>
    <w:rsid w:val="009F4212"/>
    <w:rsid w:val="009F46F6"/>
    <w:rsid w:val="009F5EFB"/>
    <w:rsid w:val="009F61FA"/>
    <w:rsid w:val="009F6AE1"/>
    <w:rsid w:val="009F7263"/>
    <w:rsid w:val="009F7869"/>
    <w:rsid w:val="009F7C98"/>
    <w:rsid w:val="00A0028C"/>
    <w:rsid w:val="00A0148F"/>
    <w:rsid w:val="00A014FA"/>
    <w:rsid w:val="00A01E74"/>
    <w:rsid w:val="00A02557"/>
    <w:rsid w:val="00A0288F"/>
    <w:rsid w:val="00A028B8"/>
    <w:rsid w:val="00A02D23"/>
    <w:rsid w:val="00A02E5A"/>
    <w:rsid w:val="00A0449A"/>
    <w:rsid w:val="00A056F3"/>
    <w:rsid w:val="00A05754"/>
    <w:rsid w:val="00A05945"/>
    <w:rsid w:val="00A059D6"/>
    <w:rsid w:val="00A06824"/>
    <w:rsid w:val="00A06A31"/>
    <w:rsid w:val="00A07D77"/>
    <w:rsid w:val="00A10054"/>
    <w:rsid w:val="00A10095"/>
    <w:rsid w:val="00A10A36"/>
    <w:rsid w:val="00A10BCC"/>
    <w:rsid w:val="00A10E47"/>
    <w:rsid w:val="00A1133C"/>
    <w:rsid w:val="00A114AC"/>
    <w:rsid w:val="00A11B9F"/>
    <w:rsid w:val="00A1281D"/>
    <w:rsid w:val="00A12CC2"/>
    <w:rsid w:val="00A131E5"/>
    <w:rsid w:val="00A1356B"/>
    <w:rsid w:val="00A136B8"/>
    <w:rsid w:val="00A13C8D"/>
    <w:rsid w:val="00A14632"/>
    <w:rsid w:val="00A14AAA"/>
    <w:rsid w:val="00A15671"/>
    <w:rsid w:val="00A15A1D"/>
    <w:rsid w:val="00A16759"/>
    <w:rsid w:val="00A17CA2"/>
    <w:rsid w:val="00A17CBD"/>
    <w:rsid w:val="00A17E23"/>
    <w:rsid w:val="00A2012C"/>
    <w:rsid w:val="00A205FD"/>
    <w:rsid w:val="00A207B5"/>
    <w:rsid w:val="00A20AD4"/>
    <w:rsid w:val="00A20F9A"/>
    <w:rsid w:val="00A211EA"/>
    <w:rsid w:val="00A224F2"/>
    <w:rsid w:val="00A229D1"/>
    <w:rsid w:val="00A23EFF"/>
    <w:rsid w:val="00A2448B"/>
    <w:rsid w:val="00A244B6"/>
    <w:rsid w:val="00A24BB8"/>
    <w:rsid w:val="00A25205"/>
    <w:rsid w:val="00A25590"/>
    <w:rsid w:val="00A255DE"/>
    <w:rsid w:val="00A26BEF"/>
    <w:rsid w:val="00A26E86"/>
    <w:rsid w:val="00A2743C"/>
    <w:rsid w:val="00A27B70"/>
    <w:rsid w:val="00A27D7F"/>
    <w:rsid w:val="00A30054"/>
    <w:rsid w:val="00A31D45"/>
    <w:rsid w:val="00A31D75"/>
    <w:rsid w:val="00A3200C"/>
    <w:rsid w:val="00A32405"/>
    <w:rsid w:val="00A32B29"/>
    <w:rsid w:val="00A3323C"/>
    <w:rsid w:val="00A333D8"/>
    <w:rsid w:val="00A33622"/>
    <w:rsid w:val="00A346F6"/>
    <w:rsid w:val="00A34A11"/>
    <w:rsid w:val="00A34DEA"/>
    <w:rsid w:val="00A352AC"/>
    <w:rsid w:val="00A35833"/>
    <w:rsid w:val="00A35BFD"/>
    <w:rsid w:val="00A375AC"/>
    <w:rsid w:val="00A37B1B"/>
    <w:rsid w:val="00A37D06"/>
    <w:rsid w:val="00A37F84"/>
    <w:rsid w:val="00A40B6D"/>
    <w:rsid w:val="00A411AE"/>
    <w:rsid w:val="00A41233"/>
    <w:rsid w:val="00A41BA6"/>
    <w:rsid w:val="00A42077"/>
    <w:rsid w:val="00A42BF4"/>
    <w:rsid w:val="00A4360A"/>
    <w:rsid w:val="00A462B7"/>
    <w:rsid w:val="00A46665"/>
    <w:rsid w:val="00A46FBD"/>
    <w:rsid w:val="00A47527"/>
    <w:rsid w:val="00A47B31"/>
    <w:rsid w:val="00A50DB7"/>
    <w:rsid w:val="00A52AB2"/>
    <w:rsid w:val="00A52DB5"/>
    <w:rsid w:val="00A55A44"/>
    <w:rsid w:val="00A55FE8"/>
    <w:rsid w:val="00A563BC"/>
    <w:rsid w:val="00A60219"/>
    <w:rsid w:val="00A603FD"/>
    <w:rsid w:val="00A604B2"/>
    <w:rsid w:val="00A60810"/>
    <w:rsid w:val="00A61671"/>
    <w:rsid w:val="00A619EB"/>
    <w:rsid w:val="00A622AB"/>
    <w:rsid w:val="00A626E6"/>
    <w:rsid w:val="00A62953"/>
    <w:rsid w:val="00A62B90"/>
    <w:rsid w:val="00A62F22"/>
    <w:rsid w:val="00A635F1"/>
    <w:rsid w:val="00A64038"/>
    <w:rsid w:val="00A64B37"/>
    <w:rsid w:val="00A6611B"/>
    <w:rsid w:val="00A6649F"/>
    <w:rsid w:val="00A67155"/>
    <w:rsid w:val="00A67D2B"/>
    <w:rsid w:val="00A70C58"/>
    <w:rsid w:val="00A70C7B"/>
    <w:rsid w:val="00A71161"/>
    <w:rsid w:val="00A72CF5"/>
    <w:rsid w:val="00A73D2D"/>
    <w:rsid w:val="00A757A2"/>
    <w:rsid w:val="00A75846"/>
    <w:rsid w:val="00A76A69"/>
    <w:rsid w:val="00A7733D"/>
    <w:rsid w:val="00A77811"/>
    <w:rsid w:val="00A77898"/>
    <w:rsid w:val="00A77EEB"/>
    <w:rsid w:val="00A80B70"/>
    <w:rsid w:val="00A8248F"/>
    <w:rsid w:val="00A828CA"/>
    <w:rsid w:val="00A83A2B"/>
    <w:rsid w:val="00A83C56"/>
    <w:rsid w:val="00A849C7"/>
    <w:rsid w:val="00A859D6"/>
    <w:rsid w:val="00A85F94"/>
    <w:rsid w:val="00A8659C"/>
    <w:rsid w:val="00A872C0"/>
    <w:rsid w:val="00A873B5"/>
    <w:rsid w:val="00A87D80"/>
    <w:rsid w:val="00A901D1"/>
    <w:rsid w:val="00A91D13"/>
    <w:rsid w:val="00A91D84"/>
    <w:rsid w:val="00A9264C"/>
    <w:rsid w:val="00A92CC4"/>
    <w:rsid w:val="00A930E0"/>
    <w:rsid w:val="00A93CAA"/>
    <w:rsid w:val="00A944C6"/>
    <w:rsid w:val="00A94542"/>
    <w:rsid w:val="00A95010"/>
    <w:rsid w:val="00A95A26"/>
    <w:rsid w:val="00A96332"/>
    <w:rsid w:val="00A96EE2"/>
    <w:rsid w:val="00A9749A"/>
    <w:rsid w:val="00A97F22"/>
    <w:rsid w:val="00AA0084"/>
    <w:rsid w:val="00AA0581"/>
    <w:rsid w:val="00AA0AC8"/>
    <w:rsid w:val="00AA166C"/>
    <w:rsid w:val="00AA23CE"/>
    <w:rsid w:val="00AA2AB1"/>
    <w:rsid w:val="00AA33D3"/>
    <w:rsid w:val="00AA39D2"/>
    <w:rsid w:val="00AA4A75"/>
    <w:rsid w:val="00AA55F8"/>
    <w:rsid w:val="00AA642A"/>
    <w:rsid w:val="00AA6EA6"/>
    <w:rsid w:val="00AA7511"/>
    <w:rsid w:val="00AB0D61"/>
    <w:rsid w:val="00AB1720"/>
    <w:rsid w:val="00AB38DD"/>
    <w:rsid w:val="00AB4F03"/>
    <w:rsid w:val="00AB500C"/>
    <w:rsid w:val="00AB64B4"/>
    <w:rsid w:val="00AB6A48"/>
    <w:rsid w:val="00AB70F7"/>
    <w:rsid w:val="00AB7C51"/>
    <w:rsid w:val="00AC0416"/>
    <w:rsid w:val="00AC0B43"/>
    <w:rsid w:val="00AC28A4"/>
    <w:rsid w:val="00AC51A8"/>
    <w:rsid w:val="00AC5907"/>
    <w:rsid w:val="00AC6248"/>
    <w:rsid w:val="00AC628E"/>
    <w:rsid w:val="00AC6292"/>
    <w:rsid w:val="00AC62A4"/>
    <w:rsid w:val="00AC6393"/>
    <w:rsid w:val="00AC6656"/>
    <w:rsid w:val="00AC6999"/>
    <w:rsid w:val="00AC6F15"/>
    <w:rsid w:val="00AD0138"/>
    <w:rsid w:val="00AD0396"/>
    <w:rsid w:val="00AD0757"/>
    <w:rsid w:val="00AD086E"/>
    <w:rsid w:val="00AD1085"/>
    <w:rsid w:val="00AD1C31"/>
    <w:rsid w:val="00AD2187"/>
    <w:rsid w:val="00AD22FD"/>
    <w:rsid w:val="00AD2EC9"/>
    <w:rsid w:val="00AD442E"/>
    <w:rsid w:val="00AD4B88"/>
    <w:rsid w:val="00AD4F05"/>
    <w:rsid w:val="00AD629C"/>
    <w:rsid w:val="00AE02D9"/>
    <w:rsid w:val="00AE1145"/>
    <w:rsid w:val="00AE2C14"/>
    <w:rsid w:val="00AE3D25"/>
    <w:rsid w:val="00AE40FB"/>
    <w:rsid w:val="00AE411E"/>
    <w:rsid w:val="00AE5943"/>
    <w:rsid w:val="00AE6A49"/>
    <w:rsid w:val="00AE7530"/>
    <w:rsid w:val="00AE7DAB"/>
    <w:rsid w:val="00AE7EA4"/>
    <w:rsid w:val="00AF0670"/>
    <w:rsid w:val="00AF1195"/>
    <w:rsid w:val="00AF1CAE"/>
    <w:rsid w:val="00AF203E"/>
    <w:rsid w:val="00AF28D1"/>
    <w:rsid w:val="00AF2B0E"/>
    <w:rsid w:val="00AF3B88"/>
    <w:rsid w:val="00AF4707"/>
    <w:rsid w:val="00AF4EE4"/>
    <w:rsid w:val="00AF552E"/>
    <w:rsid w:val="00AF588E"/>
    <w:rsid w:val="00AF5993"/>
    <w:rsid w:val="00AF672F"/>
    <w:rsid w:val="00AF7C22"/>
    <w:rsid w:val="00B0054C"/>
    <w:rsid w:val="00B00C40"/>
    <w:rsid w:val="00B01B30"/>
    <w:rsid w:val="00B028F5"/>
    <w:rsid w:val="00B037B9"/>
    <w:rsid w:val="00B0456F"/>
    <w:rsid w:val="00B05235"/>
    <w:rsid w:val="00B05351"/>
    <w:rsid w:val="00B05356"/>
    <w:rsid w:val="00B05D94"/>
    <w:rsid w:val="00B07284"/>
    <w:rsid w:val="00B07489"/>
    <w:rsid w:val="00B07E1A"/>
    <w:rsid w:val="00B07FE5"/>
    <w:rsid w:val="00B10347"/>
    <w:rsid w:val="00B11557"/>
    <w:rsid w:val="00B122B5"/>
    <w:rsid w:val="00B146D5"/>
    <w:rsid w:val="00B150CB"/>
    <w:rsid w:val="00B15114"/>
    <w:rsid w:val="00B15520"/>
    <w:rsid w:val="00B1561C"/>
    <w:rsid w:val="00B15C57"/>
    <w:rsid w:val="00B15FFD"/>
    <w:rsid w:val="00B172C8"/>
    <w:rsid w:val="00B17866"/>
    <w:rsid w:val="00B17D83"/>
    <w:rsid w:val="00B17E7E"/>
    <w:rsid w:val="00B20BA2"/>
    <w:rsid w:val="00B212D0"/>
    <w:rsid w:val="00B21CB5"/>
    <w:rsid w:val="00B22898"/>
    <w:rsid w:val="00B22C26"/>
    <w:rsid w:val="00B23E81"/>
    <w:rsid w:val="00B24BAA"/>
    <w:rsid w:val="00B24C22"/>
    <w:rsid w:val="00B24EB0"/>
    <w:rsid w:val="00B258F0"/>
    <w:rsid w:val="00B26963"/>
    <w:rsid w:val="00B30E42"/>
    <w:rsid w:val="00B311BD"/>
    <w:rsid w:val="00B31296"/>
    <w:rsid w:val="00B31A23"/>
    <w:rsid w:val="00B3276A"/>
    <w:rsid w:val="00B32829"/>
    <w:rsid w:val="00B329FD"/>
    <w:rsid w:val="00B33D5A"/>
    <w:rsid w:val="00B33ED5"/>
    <w:rsid w:val="00B344BC"/>
    <w:rsid w:val="00B36406"/>
    <w:rsid w:val="00B364E3"/>
    <w:rsid w:val="00B366B2"/>
    <w:rsid w:val="00B36E08"/>
    <w:rsid w:val="00B37A52"/>
    <w:rsid w:val="00B37B86"/>
    <w:rsid w:val="00B40F2A"/>
    <w:rsid w:val="00B41A89"/>
    <w:rsid w:val="00B4226A"/>
    <w:rsid w:val="00B42492"/>
    <w:rsid w:val="00B42D3A"/>
    <w:rsid w:val="00B42D7B"/>
    <w:rsid w:val="00B43072"/>
    <w:rsid w:val="00B43077"/>
    <w:rsid w:val="00B43867"/>
    <w:rsid w:val="00B43961"/>
    <w:rsid w:val="00B44459"/>
    <w:rsid w:val="00B44ED8"/>
    <w:rsid w:val="00B464FE"/>
    <w:rsid w:val="00B4673F"/>
    <w:rsid w:val="00B46AD0"/>
    <w:rsid w:val="00B47102"/>
    <w:rsid w:val="00B47EA4"/>
    <w:rsid w:val="00B47EF1"/>
    <w:rsid w:val="00B50276"/>
    <w:rsid w:val="00B5049E"/>
    <w:rsid w:val="00B50678"/>
    <w:rsid w:val="00B50C33"/>
    <w:rsid w:val="00B5177B"/>
    <w:rsid w:val="00B51C0A"/>
    <w:rsid w:val="00B51D19"/>
    <w:rsid w:val="00B52382"/>
    <w:rsid w:val="00B52944"/>
    <w:rsid w:val="00B52B0E"/>
    <w:rsid w:val="00B54816"/>
    <w:rsid w:val="00B557CA"/>
    <w:rsid w:val="00B55DF2"/>
    <w:rsid w:val="00B56C85"/>
    <w:rsid w:val="00B56D96"/>
    <w:rsid w:val="00B57F54"/>
    <w:rsid w:val="00B60E10"/>
    <w:rsid w:val="00B610BF"/>
    <w:rsid w:val="00B6151F"/>
    <w:rsid w:val="00B62576"/>
    <w:rsid w:val="00B62B3E"/>
    <w:rsid w:val="00B62EF1"/>
    <w:rsid w:val="00B634AE"/>
    <w:rsid w:val="00B63AA2"/>
    <w:rsid w:val="00B64CE3"/>
    <w:rsid w:val="00B67151"/>
    <w:rsid w:val="00B672B8"/>
    <w:rsid w:val="00B67AA4"/>
    <w:rsid w:val="00B67D53"/>
    <w:rsid w:val="00B70CCA"/>
    <w:rsid w:val="00B71462"/>
    <w:rsid w:val="00B73DCA"/>
    <w:rsid w:val="00B74F9B"/>
    <w:rsid w:val="00B750B9"/>
    <w:rsid w:val="00B753C9"/>
    <w:rsid w:val="00B75751"/>
    <w:rsid w:val="00B76FE1"/>
    <w:rsid w:val="00B7707D"/>
    <w:rsid w:val="00B77C90"/>
    <w:rsid w:val="00B80745"/>
    <w:rsid w:val="00B81FDE"/>
    <w:rsid w:val="00B82126"/>
    <w:rsid w:val="00B8217C"/>
    <w:rsid w:val="00B8223C"/>
    <w:rsid w:val="00B83E16"/>
    <w:rsid w:val="00B84768"/>
    <w:rsid w:val="00B84C1F"/>
    <w:rsid w:val="00B85AA0"/>
    <w:rsid w:val="00B871D5"/>
    <w:rsid w:val="00B8740F"/>
    <w:rsid w:val="00B87713"/>
    <w:rsid w:val="00B878B0"/>
    <w:rsid w:val="00B9075B"/>
    <w:rsid w:val="00B907EB"/>
    <w:rsid w:val="00B910EA"/>
    <w:rsid w:val="00B91535"/>
    <w:rsid w:val="00B91D8D"/>
    <w:rsid w:val="00B91DC3"/>
    <w:rsid w:val="00B92348"/>
    <w:rsid w:val="00B929DA"/>
    <w:rsid w:val="00B93B41"/>
    <w:rsid w:val="00B93BC1"/>
    <w:rsid w:val="00B95E2B"/>
    <w:rsid w:val="00B964E7"/>
    <w:rsid w:val="00B967DC"/>
    <w:rsid w:val="00B97F0B"/>
    <w:rsid w:val="00BA0145"/>
    <w:rsid w:val="00BA10DA"/>
    <w:rsid w:val="00BA1A3E"/>
    <w:rsid w:val="00BA2CBE"/>
    <w:rsid w:val="00BA2FD5"/>
    <w:rsid w:val="00BA3304"/>
    <w:rsid w:val="00BA4575"/>
    <w:rsid w:val="00BA58C6"/>
    <w:rsid w:val="00BA5D71"/>
    <w:rsid w:val="00BA5EB8"/>
    <w:rsid w:val="00BA6423"/>
    <w:rsid w:val="00BA7509"/>
    <w:rsid w:val="00BA75AE"/>
    <w:rsid w:val="00BB0083"/>
    <w:rsid w:val="00BB148D"/>
    <w:rsid w:val="00BB22EE"/>
    <w:rsid w:val="00BB2A93"/>
    <w:rsid w:val="00BB30B7"/>
    <w:rsid w:val="00BB33B4"/>
    <w:rsid w:val="00BB34DB"/>
    <w:rsid w:val="00BB48CE"/>
    <w:rsid w:val="00BB4BC6"/>
    <w:rsid w:val="00BB5A88"/>
    <w:rsid w:val="00BB6644"/>
    <w:rsid w:val="00BB69A4"/>
    <w:rsid w:val="00BB6DCF"/>
    <w:rsid w:val="00BB7BEB"/>
    <w:rsid w:val="00BB7E12"/>
    <w:rsid w:val="00BB7E91"/>
    <w:rsid w:val="00BC0250"/>
    <w:rsid w:val="00BC0EC7"/>
    <w:rsid w:val="00BC182C"/>
    <w:rsid w:val="00BC2AC4"/>
    <w:rsid w:val="00BC2CA8"/>
    <w:rsid w:val="00BC35C3"/>
    <w:rsid w:val="00BC3794"/>
    <w:rsid w:val="00BC41B1"/>
    <w:rsid w:val="00BC49E7"/>
    <w:rsid w:val="00BC5CF4"/>
    <w:rsid w:val="00BC62EB"/>
    <w:rsid w:val="00BC6AB5"/>
    <w:rsid w:val="00BC7639"/>
    <w:rsid w:val="00BC7D13"/>
    <w:rsid w:val="00BD1244"/>
    <w:rsid w:val="00BD1B47"/>
    <w:rsid w:val="00BD2077"/>
    <w:rsid w:val="00BD27C9"/>
    <w:rsid w:val="00BD27D2"/>
    <w:rsid w:val="00BD2C59"/>
    <w:rsid w:val="00BD3404"/>
    <w:rsid w:val="00BD3BB2"/>
    <w:rsid w:val="00BD3C1D"/>
    <w:rsid w:val="00BD3C3B"/>
    <w:rsid w:val="00BD3E6A"/>
    <w:rsid w:val="00BD3EEF"/>
    <w:rsid w:val="00BD4F4E"/>
    <w:rsid w:val="00BD5263"/>
    <w:rsid w:val="00BD6A47"/>
    <w:rsid w:val="00BD6CBA"/>
    <w:rsid w:val="00BD7841"/>
    <w:rsid w:val="00BD7958"/>
    <w:rsid w:val="00BD795A"/>
    <w:rsid w:val="00BE00C8"/>
    <w:rsid w:val="00BE228F"/>
    <w:rsid w:val="00BE2910"/>
    <w:rsid w:val="00BE3196"/>
    <w:rsid w:val="00BE3536"/>
    <w:rsid w:val="00BE4217"/>
    <w:rsid w:val="00BE460E"/>
    <w:rsid w:val="00BE51A7"/>
    <w:rsid w:val="00BE675E"/>
    <w:rsid w:val="00BE684E"/>
    <w:rsid w:val="00BE6B0E"/>
    <w:rsid w:val="00BE7928"/>
    <w:rsid w:val="00BE7CC5"/>
    <w:rsid w:val="00BF1758"/>
    <w:rsid w:val="00BF21C2"/>
    <w:rsid w:val="00BF2465"/>
    <w:rsid w:val="00BF2E0B"/>
    <w:rsid w:val="00BF38AF"/>
    <w:rsid w:val="00BF3927"/>
    <w:rsid w:val="00BF3949"/>
    <w:rsid w:val="00BF3959"/>
    <w:rsid w:val="00BF3D15"/>
    <w:rsid w:val="00BF46B2"/>
    <w:rsid w:val="00BF4879"/>
    <w:rsid w:val="00BF4D8F"/>
    <w:rsid w:val="00BF4E2D"/>
    <w:rsid w:val="00BF50F1"/>
    <w:rsid w:val="00BF58C1"/>
    <w:rsid w:val="00BF594F"/>
    <w:rsid w:val="00BF5E08"/>
    <w:rsid w:val="00BF5E8D"/>
    <w:rsid w:val="00BF6196"/>
    <w:rsid w:val="00BF6519"/>
    <w:rsid w:val="00BF6F81"/>
    <w:rsid w:val="00BF7ADD"/>
    <w:rsid w:val="00C010DD"/>
    <w:rsid w:val="00C01906"/>
    <w:rsid w:val="00C02AD3"/>
    <w:rsid w:val="00C03C01"/>
    <w:rsid w:val="00C0423E"/>
    <w:rsid w:val="00C045B5"/>
    <w:rsid w:val="00C05461"/>
    <w:rsid w:val="00C057F4"/>
    <w:rsid w:val="00C06018"/>
    <w:rsid w:val="00C0647C"/>
    <w:rsid w:val="00C0764C"/>
    <w:rsid w:val="00C07657"/>
    <w:rsid w:val="00C10A01"/>
    <w:rsid w:val="00C10EB4"/>
    <w:rsid w:val="00C117A0"/>
    <w:rsid w:val="00C12B6C"/>
    <w:rsid w:val="00C137EF"/>
    <w:rsid w:val="00C13B46"/>
    <w:rsid w:val="00C13D61"/>
    <w:rsid w:val="00C14DC3"/>
    <w:rsid w:val="00C159DB"/>
    <w:rsid w:val="00C16474"/>
    <w:rsid w:val="00C16E0F"/>
    <w:rsid w:val="00C1722C"/>
    <w:rsid w:val="00C17B65"/>
    <w:rsid w:val="00C17DB3"/>
    <w:rsid w:val="00C20C41"/>
    <w:rsid w:val="00C217DE"/>
    <w:rsid w:val="00C21AEC"/>
    <w:rsid w:val="00C2364D"/>
    <w:rsid w:val="00C23D37"/>
    <w:rsid w:val="00C24136"/>
    <w:rsid w:val="00C25102"/>
    <w:rsid w:val="00C256DF"/>
    <w:rsid w:val="00C258C6"/>
    <w:rsid w:val="00C25C18"/>
    <w:rsid w:val="00C25EB4"/>
    <w:rsid w:val="00C27008"/>
    <w:rsid w:val="00C27823"/>
    <w:rsid w:val="00C27D23"/>
    <w:rsid w:val="00C27F6F"/>
    <w:rsid w:val="00C3031E"/>
    <w:rsid w:val="00C307F3"/>
    <w:rsid w:val="00C31727"/>
    <w:rsid w:val="00C32560"/>
    <w:rsid w:val="00C327FC"/>
    <w:rsid w:val="00C346ED"/>
    <w:rsid w:val="00C34FD2"/>
    <w:rsid w:val="00C351A9"/>
    <w:rsid w:val="00C3690E"/>
    <w:rsid w:val="00C36CA9"/>
    <w:rsid w:val="00C36E1D"/>
    <w:rsid w:val="00C377DE"/>
    <w:rsid w:val="00C4142A"/>
    <w:rsid w:val="00C41E34"/>
    <w:rsid w:val="00C4219B"/>
    <w:rsid w:val="00C42CFC"/>
    <w:rsid w:val="00C43CF0"/>
    <w:rsid w:val="00C446B4"/>
    <w:rsid w:val="00C459A7"/>
    <w:rsid w:val="00C46072"/>
    <w:rsid w:val="00C46460"/>
    <w:rsid w:val="00C4742E"/>
    <w:rsid w:val="00C477A0"/>
    <w:rsid w:val="00C47FCF"/>
    <w:rsid w:val="00C51152"/>
    <w:rsid w:val="00C511A8"/>
    <w:rsid w:val="00C51F0F"/>
    <w:rsid w:val="00C522FA"/>
    <w:rsid w:val="00C52D17"/>
    <w:rsid w:val="00C5429C"/>
    <w:rsid w:val="00C54B2E"/>
    <w:rsid w:val="00C55438"/>
    <w:rsid w:val="00C55B0F"/>
    <w:rsid w:val="00C55D2A"/>
    <w:rsid w:val="00C55DE3"/>
    <w:rsid w:val="00C56515"/>
    <w:rsid w:val="00C579EA"/>
    <w:rsid w:val="00C57CC4"/>
    <w:rsid w:val="00C57E39"/>
    <w:rsid w:val="00C60720"/>
    <w:rsid w:val="00C60E3E"/>
    <w:rsid w:val="00C61D37"/>
    <w:rsid w:val="00C61E5D"/>
    <w:rsid w:val="00C62230"/>
    <w:rsid w:val="00C64A12"/>
    <w:rsid w:val="00C6592E"/>
    <w:rsid w:val="00C66C7C"/>
    <w:rsid w:val="00C673F8"/>
    <w:rsid w:val="00C705AE"/>
    <w:rsid w:val="00C710A7"/>
    <w:rsid w:val="00C7161E"/>
    <w:rsid w:val="00C7281D"/>
    <w:rsid w:val="00C741F4"/>
    <w:rsid w:val="00C75277"/>
    <w:rsid w:val="00C75F52"/>
    <w:rsid w:val="00C7679A"/>
    <w:rsid w:val="00C779D5"/>
    <w:rsid w:val="00C77F37"/>
    <w:rsid w:val="00C80A75"/>
    <w:rsid w:val="00C8127D"/>
    <w:rsid w:val="00C81CAC"/>
    <w:rsid w:val="00C82257"/>
    <w:rsid w:val="00C823E0"/>
    <w:rsid w:val="00C824DE"/>
    <w:rsid w:val="00C82D6E"/>
    <w:rsid w:val="00C839AE"/>
    <w:rsid w:val="00C84A6D"/>
    <w:rsid w:val="00C84BF9"/>
    <w:rsid w:val="00C85922"/>
    <w:rsid w:val="00C86163"/>
    <w:rsid w:val="00C8784B"/>
    <w:rsid w:val="00C90DF8"/>
    <w:rsid w:val="00C92853"/>
    <w:rsid w:val="00C92A7F"/>
    <w:rsid w:val="00C92B02"/>
    <w:rsid w:val="00C92CE2"/>
    <w:rsid w:val="00C937CD"/>
    <w:rsid w:val="00C93D99"/>
    <w:rsid w:val="00C94ADB"/>
    <w:rsid w:val="00C95428"/>
    <w:rsid w:val="00C96B57"/>
    <w:rsid w:val="00C97581"/>
    <w:rsid w:val="00C97606"/>
    <w:rsid w:val="00C979B1"/>
    <w:rsid w:val="00CA0537"/>
    <w:rsid w:val="00CA0EC5"/>
    <w:rsid w:val="00CA14FB"/>
    <w:rsid w:val="00CA1DE2"/>
    <w:rsid w:val="00CA213F"/>
    <w:rsid w:val="00CA25A9"/>
    <w:rsid w:val="00CA28FE"/>
    <w:rsid w:val="00CA346C"/>
    <w:rsid w:val="00CA3740"/>
    <w:rsid w:val="00CA3CC2"/>
    <w:rsid w:val="00CA437B"/>
    <w:rsid w:val="00CA4CB3"/>
    <w:rsid w:val="00CA5427"/>
    <w:rsid w:val="00CA5C45"/>
    <w:rsid w:val="00CA6892"/>
    <w:rsid w:val="00CA70F7"/>
    <w:rsid w:val="00CA7E0F"/>
    <w:rsid w:val="00CB0B91"/>
    <w:rsid w:val="00CB1F21"/>
    <w:rsid w:val="00CB21B2"/>
    <w:rsid w:val="00CB2687"/>
    <w:rsid w:val="00CB28DE"/>
    <w:rsid w:val="00CB3079"/>
    <w:rsid w:val="00CB41CB"/>
    <w:rsid w:val="00CB4AB1"/>
    <w:rsid w:val="00CB52E2"/>
    <w:rsid w:val="00CB5831"/>
    <w:rsid w:val="00CB7163"/>
    <w:rsid w:val="00CB7790"/>
    <w:rsid w:val="00CB7D93"/>
    <w:rsid w:val="00CB7FCB"/>
    <w:rsid w:val="00CC0D02"/>
    <w:rsid w:val="00CC0FC3"/>
    <w:rsid w:val="00CC1FDF"/>
    <w:rsid w:val="00CC2376"/>
    <w:rsid w:val="00CC2404"/>
    <w:rsid w:val="00CC2C4B"/>
    <w:rsid w:val="00CC3CDA"/>
    <w:rsid w:val="00CC4AF8"/>
    <w:rsid w:val="00CC4F0B"/>
    <w:rsid w:val="00CC51A2"/>
    <w:rsid w:val="00CC614F"/>
    <w:rsid w:val="00CC62D2"/>
    <w:rsid w:val="00CC66A6"/>
    <w:rsid w:val="00CC737D"/>
    <w:rsid w:val="00CD0807"/>
    <w:rsid w:val="00CD3567"/>
    <w:rsid w:val="00CD35F5"/>
    <w:rsid w:val="00CD36B4"/>
    <w:rsid w:val="00CD385D"/>
    <w:rsid w:val="00CD3E00"/>
    <w:rsid w:val="00CD4207"/>
    <w:rsid w:val="00CD4218"/>
    <w:rsid w:val="00CD42A3"/>
    <w:rsid w:val="00CD4741"/>
    <w:rsid w:val="00CD47A4"/>
    <w:rsid w:val="00CD4AE3"/>
    <w:rsid w:val="00CD4EC9"/>
    <w:rsid w:val="00CD4F37"/>
    <w:rsid w:val="00CD5168"/>
    <w:rsid w:val="00CD6F47"/>
    <w:rsid w:val="00CD7057"/>
    <w:rsid w:val="00CD79D9"/>
    <w:rsid w:val="00CE079D"/>
    <w:rsid w:val="00CE1378"/>
    <w:rsid w:val="00CE190A"/>
    <w:rsid w:val="00CE2C9E"/>
    <w:rsid w:val="00CE306C"/>
    <w:rsid w:val="00CE3237"/>
    <w:rsid w:val="00CE37F5"/>
    <w:rsid w:val="00CE45AC"/>
    <w:rsid w:val="00CE4A7B"/>
    <w:rsid w:val="00CE666D"/>
    <w:rsid w:val="00CE7196"/>
    <w:rsid w:val="00CE7218"/>
    <w:rsid w:val="00CE7337"/>
    <w:rsid w:val="00CE7565"/>
    <w:rsid w:val="00CE795F"/>
    <w:rsid w:val="00CE7C93"/>
    <w:rsid w:val="00CF026A"/>
    <w:rsid w:val="00CF0903"/>
    <w:rsid w:val="00CF0CFA"/>
    <w:rsid w:val="00CF139F"/>
    <w:rsid w:val="00CF1457"/>
    <w:rsid w:val="00CF17A4"/>
    <w:rsid w:val="00CF19D0"/>
    <w:rsid w:val="00CF2DF6"/>
    <w:rsid w:val="00CF343F"/>
    <w:rsid w:val="00CF56EB"/>
    <w:rsid w:val="00CF57CA"/>
    <w:rsid w:val="00CF5BFE"/>
    <w:rsid w:val="00CF5F1C"/>
    <w:rsid w:val="00CF67CF"/>
    <w:rsid w:val="00CF6B22"/>
    <w:rsid w:val="00CF6FC0"/>
    <w:rsid w:val="00CF7260"/>
    <w:rsid w:val="00D0056F"/>
    <w:rsid w:val="00D015DB"/>
    <w:rsid w:val="00D01E6D"/>
    <w:rsid w:val="00D02A71"/>
    <w:rsid w:val="00D02AA9"/>
    <w:rsid w:val="00D03053"/>
    <w:rsid w:val="00D03116"/>
    <w:rsid w:val="00D033A3"/>
    <w:rsid w:val="00D035CE"/>
    <w:rsid w:val="00D036F0"/>
    <w:rsid w:val="00D0447B"/>
    <w:rsid w:val="00D04AAF"/>
    <w:rsid w:val="00D054F1"/>
    <w:rsid w:val="00D071A6"/>
    <w:rsid w:val="00D07A6D"/>
    <w:rsid w:val="00D1115C"/>
    <w:rsid w:val="00D133FA"/>
    <w:rsid w:val="00D14D4F"/>
    <w:rsid w:val="00D17194"/>
    <w:rsid w:val="00D2066C"/>
    <w:rsid w:val="00D20AED"/>
    <w:rsid w:val="00D20DB8"/>
    <w:rsid w:val="00D212F2"/>
    <w:rsid w:val="00D218B0"/>
    <w:rsid w:val="00D21AD8"/>
    <w:rsid w:val="00D21F88"/>
    <w:rsid w:val="00D22F9F"/>
    <w:rsid w:val="00D2412E"/>
    <w:rsid w:val="00D2433E"/>
    <w:rsid w:val="00D2506A"/>
    <w:rsid w:val="00D26B65"/>
    <w:rsid w:val="00D27D19"/>
    <w:rsid w:val="00D303A2"/>
    <w:rsid w:val="00D30B3D"/>
    <w:rsid w:val="00D31905"/>
    <w:rsid w:val="00D32D58"/>
    <w:rsid w:val="00D32EAC"/>
    <w:rsid w:val="00D333DC"/>
    <w:rsid w:val="00D33C09"/>
    <w:rsid w:val="00D34CDA"/>
    <w:rsid w:val="00D34E11"/>
    <w:rsid w:val="00D35472"/>
    <w:rsid w:val="00D3589D"/>
    <w:rsid w:val="00D36C70"/>
    <w:rsid w:val="00D37433"/>
    <w:rsid w:val="00D405F3"/>
    <w:rsid w:val="00D40A30"/>
    <w:rsid w:val="00D40D17"/>
    <w:rsid w:val="00D40EDB"/>
    <w:rsid w:val="00D4234E"/>
    <w:rsid w:val="00D431B7"/>
    <w:rsid w:val="00D432D8"/>
    <w:rsid w:val="00D447C4"/>
    <w:rsid w:val="00D44C51"/>
    <w:rsid w:val="00D44D83"/>
    <w:rsid w:val="00D44E7B"/>
    <w:rsid w:val="00D44FB4"/>
    <w:rsid w:val="00D451BE"/>
    <w:rsid w:val="00D458E3"/>
    <w:rsid w:val="00D459E3"/>
    <w:rsid w:val="00D46A42"/>
    <w:rsid w:val="00D46AD8"/>
    <w:rsid w:val="00D46B3C"/>
    <w:rsid w:val="00D47022"/>
    <w:rsid w:val="00D47A85"/>
    <w:rsid w:val="00D50B54"/>
    <w:rsid w:val="00D50F23"/>
    <w:rsid w:val="00D5131D"/>
    <w:rsid w:val="00D52F2A"/>
    <w:rsid w:val="00D5339C"/>
    <w:rsid w:val="00D5399E"/>
    <w:rsid w:val="00D53EFC"/>
    <w:rsid w:val="00D554BA"/>
    <w:rsid w:val="00D57CE3"/>
    <w:rsid w:val="00D57D00"/>
    <w:rsid w:val="00D57DF5"/>
    <w:rsid w:val="00D57F37"/>
    <w:rsid w:val="00D60154"/>
    <w:rsid w:val="00D60461"/>
    <w:rsid w:val="00D61FA2"/>
    <w:rsid w:val="00D62808"/>
    <w:rsid w:val="00D63396"/>
    <w:rsid w:val="00D64CAB"/>
    <w:rsid w:val="00D66074"/>
    <w:rsid w:val="00D66B08"/>
    <w:rsid w:val="00D6786B"/>
    <w:rsid w:val="00D678B7"/>
    <w:rsid w:val="00D70B1F"/>
    <w:rsid w:val="00D70C6A"/>
    <w:rsid w:val="00D72400"/>
    <w:rsid w:val="00D72BF4"/>
    <w:rsid w:val="00D7349B"/>
    <w:rsid w:val="00D73DD9"/>
    <w:rsid w:val="00D73E3A"/>
    <w:rsid w:val="00D753D7"/>
    <w:rsid w:val="00D75422"/>
    <w:rsid w:val="00D75536"/>
    <w:rsid w:val="00D7571C"/>
    <w:rsid w:val="00D75F71"/>
    <w:rsid w:val="00D76B60"/>
    <w:rsid w:val="00D77560"/>
    <w:rsid w:val="00D77625"/>
    <w:rsid w:val="00D80C6F"/>
    <w:rsid w:val="00D8154E"/>
    <w:rsid w:val="00D817FF"/>
    <w:rsid w:val="00D818D1"/>
    <w:rsid w:val="00D849FB"/>
    <w:rsid w:val="00D85D26"/>
    <w:rsid w:val="00D868E6"/>
    <w:rsid w:val="00D871DA"/>
    <w:rsid w:val="00D87AF8"/>
    <w:rsid w:val="00D9042B"/>
    <w:rsid w:val="00D906D1"/>
    <w:rsid w:val="00D90E98"/>
    <w:rsid w:val="00D91A86"/>
    <w:rsid w:val="00D91DF2"/>
    <w:rsid w:val="00D926DF"/>
    <w:rsid w:val="00D93F87"/>
    <w:rsid w:val="00D94CE4"/>
    <w:rsid w:val="00D95767"/>
    <w:rsid w:val="00D95B94"/>
    <w:rsid w:val="00D96673"/>
    <w:rsid w:val="00D96877"/>
    <w:rsid w:val="00D96A3D"/>
    <w:rsid w:val="00D97287"/>
    <w:rsid w:val="00D97345"/>
    <w:rsid w:val="00D97645"/>
    <w:rsid w:val="00DA08DA"/>
    <w:rsid w:val="00DA16EC"/>
    <w:rsid w:val="00DA20C6"/>
    <w:rsid w:val="00DA3533"/>
    <w:rsid w:val="00DA4813"/>
    <w:rsid w:val="00DA4844"/>
    <w:rsid w:val="00DA4F5E"/>
    <w:rsid w:val="00DA5435"/>
    <w:rsid w:val="00DA5FC4"/>
    <w:rsid w:val="00DA7265"/>
    <w:rsid w:val="00DA79CD"/>
    <w:rsid w:val="00DB0619"/>
    <w:rsid w:val="00DB108E"/>
    <w:rsid w:val="00DB1220"/>
    <w:rsid w:val="00DB15CF"/>
    <w:rsid w:val="00DB283B"/>
    <w:rsid w:val="00DB31CA"/>
    <w:rsid w:val="00DB3320"/>
    <w:rsid w:val="00DB3A56"/>
    <w:rsid w:val="00DB3D66"/>
    <w:rsid w:val="00DB4066"/>
    <w:rsid w:val="00DB45D7"/>
    <w:rsid w:val="00DB4B5C"/>
    <w:rsid w:val="00DB71FD"/>
    <w:rsid w:val="00DB7AD0"/>
    <w:rsid w:val="00DC0047"/>
    <w:rsid w:val="00DC08DE"/>
    <w:rsid w:val="00DC1020"/>
    <w:rsid w:val="00DC265E"/>
    <w:rsid w:val="00DC2C19"/>
    <w:rsid w:val="00DC3102"/>
    <w:rsid w:val="00DC3167"/>
    <w:rsid w:val="00DC324D"/>
    <w:rsid w:val="00DC34D1"/>
    <w:rsid w:val="00DC3B13"/>
    <w:rsid w:val="00DC3D90"/>
    <w:rsid w:val="00DC4196"/>
    <w:rsid w:val="00DC4D6A"/>
    <w:rsid w:val="00DC513C"/>
    <w:rsid w:val="00DC6085"/>
    <w:rsid w:val="00DC63E6"/>
    <w:rsid w:val="00DC74AE"/>
    <w:rsid w:val="00DC7C31"/>
    <w:rsid w:val="00DD01C2"/>
    <w:rsid w:val="00DD131E"/>
    <w:rsid w:val="00DD1555"/>
    <w:rsid w:val="00DD19C5"/>
    <w:rsid w:val="00DD1D64"/>
    <w:rsid w:val="00DD30FC"/>
    <w:rsid w:val="00DD31F8"/>
    <w:rsid w:val="00DD370D"/>
    <w:rsid w:val="00DD480B"/>
    <w:rsid w:val="00DD4A24"/>
    <w:rsid w:val="00DD4EE7"/>
    <w:rsid w:val="00DD540A"/>
    <w:rsid w:val="00DD5B0C"/>
    <w:rsid w:val="00DD5C82"/>
    <w:rsid w:val="00DD5ECE"/>
    <w:rsid w:val="00DD6BFD"/>
    <w:rsid w:val="00DD723A"/>
    <w:rsid w:val="00DD72AE"/>
    <w:rsid w:val="00DD751E"/>
    <w:rsid w:val="00DE11F0"/>
    <w:rsid w:val="00DE1C5D"/>
    <w:rsid w:val="00DE2145"/>
    <w:rsid w:val="00DE3C42"/>
    <w:rsid w:val="00DE4F56"/>
    <w:rsid w:val="00DE5AA6"/>
    <w:rsid w:val="00DE5CF2"/>
    <w:rsid w:val="00DE6F5F"/>
    <w:rsid w:val="00DE6FCA"/>
    <w:rsid w:val="00DE7A6E"/>
    <w:rsid w:val="00DF0897"/>
    <w:rsid w:val="00DF1585"/>
    <w:rsid w:val="00DF1EFD"/>
    <w:rsid w:val="00DF2331"/>
    <w:rsid w:val="00DF3937"/>
    <w:rsid w:val="00DF55AB"/>
    <w:rsid w:val="00DF55E6"/>
    <w:rsid w:val="00DF58E1"/>
    <w:rsid w:val="00DF643A"/>
    <w:rsid w:val="00DF6F95"/>
    <w:rsid w:val="00DF7514"/>
    <w:rsid w:val="00E00464"/>
    <w:rsid w:val="00E00CD9"/>
    <w:rsid w:val="00E010B4"/>
    <w:rsid w:val="00E0283A"/>
    <w:rsid w:val="00E02B60"/>
    <w:rsid w:val="00E0382E"/>
    <w:rsid w:val="00E03971"/>
    <w:rsid w:val="00E03B30"/>
    <w:rsid w:val="00E04659"/>
    <w:rsid w:val="00E0474B"/>
    <w:rsid w:val="00E04FD5"/>
    <w:rsid w:val="00E0553B"/>
    <w:rsid w:val="00E05965"/>
    <w:rsid w:val="00E05CC5"/>
    <w:rsid w:val="00E063B5"/>
    <w:rsid w:val="00E073AB"/>
    <w:rsid w:val="00E073B7"/>
    <w:rsid w:val="00E10838"/>
    <w:rsid w:val="00E11384"/>
    <w:rsid w:val="00E1143F"/>
    <w:rsid w:val="00E11A5F"/>
    <w:rsid w:val="00E11CA6"/>
    <w:rsid w:val="00E123C5"/>
    <w:rsid w:val="00E12FF6"/>
    <w:rsid w:val="00E1354D"/>
    <w:rsid w:val="00E13B6E"/>
    <w:rsid w:val="00E13BE3"/>
    <w:rsid w:val="00E145F6"/>
    <w:rsid w:val="00E1464B"/>
    <w:rsid w:val="00E14C59"/>
    <w:rsid w:val="00E153ED"/>
    <w:rsid w:val="00E154A2"/>
    <w:rsid w:val="00E159C7"/>
    <w:rsid w:val="00E17172"/>
    <w:rsid w:val="00E171B1"/>
    <w:rsid w:val="00E176E5"/>
    <w:rsid w:val="00E201B2"/>
    <w:rsid w:val="00E20531"/>
    <w:rsid w:val="00E21AD9"/>
    <w:rsid w:val="00E221C5"/>
    <w:rsid w:val="00E2322E"/>
    <w:rsid w:val="00E23E20"/>
    <w:rsid w:val="00E2556B"/>
    <w:rsid w:val="00E255FC"/>
    <w:rsid w:val="00E258AF"/>
    <w:rsid w:val="00E25956"/>
    <w:rsid w:val="00E25F1E"/>
    <w:rsid w:val="00E262DF"/>
    <w:rsid w:val="00E26555"/>
    <w:rsid w:val="00E3032C"/>
    <w:rsid w:val="00E30412"/>
    <w:rsid w:val="00E307A8"/>
    <w:rsid w:val="00E32487"/>
    <w:rsid w:val="00E3460B"/>
    <w:rsid w:val="00E34C92"/>
    <w:rsid w:val="00E3546D"/>
    <w:rsid w:val="00E35580"/>
    <w:rsid w:val="00E359DF"/>
    <w:rsid w:val="00E3608B"/>
    <w:rsid w:val="00E36122"/>
    <w:rsid w:val="00E36AD0"/>
    <w:rsid w:val="00E37EA6"/>
    <w:rsid w:val="00E37ECE"/>
    <w:rsid w:val="00E405B0"/>
    <w:rsid w:val="00E406F7"/>
    <w:rsid w:val="00E40926"/>
    <w:rsid w:val="00E40DCE"/>
    <w:rsid w:val="00E41AE0"/>
    <w:rsid w:val="00E41BA8"/>
    <w:rsid w:val="00E42176"/>
    <w:rsid w:val="00E425A0"/>
    <w:rsid w:val="00E4311A"/>
    <w:rsid w:val="00E43303"/>
    <w:rsid w:val="00E43953"/>
    <w:rsid w:val="00E43B30"/>
    <w:rsid w:val="00E43CDC"/>
    <w:rsid w:val="00E440EF"/>
    <w:rsid w:val="00E44D5C"/>
    <w:rsid w:val="00E44D62"/>
    <w:rsid w:val="00E45DD5"/>
    <w:rsid w:val="00E45E3E"/>
    <w:rsid w:val="00E465F5"/>
    <w:rsid w:val="00E5052C"/>
    <w:rsid w:val="00E50AC9"/>
    <w:rsid w:val="00E50C26"/>
    <w:rsid w:val="00E52AF5"/>
    <w:rsid w:val="00E52DE4"/>
    <w:rsid w:val="00E52EA5"/>
    <w:rsid w:val="00E53549"/>
    <w:rsid w:val="00E55131"/>
    <w:rsid w:val="00E55788"/>
    <w:rsid w:val="00E61ACF"/>
    <w:rsid w:val="00E61C1F"/>
    <w:rsid w:val="00E62043"/>
    <w:rsid w:val="00E62A3E"/>
    <w:rsid w:val="00E62C46"/>
    <w:rsid w:val="00E62CB5"/>
    <w:rsid w:val="00E63292"/>
    <w:rsid w:val="00E6341C"/>
    <w:rsid w:val="00E639B3"/>
    <w:rsid w:val="00E641C4"/>
    <w:rsid w:val="00E64F24"/>
    <w:rsid w:val="00E65274"/>
    <w:rsid w:val="00E65993"/>
    <w:rsid w:val="00E6673C"/>
    <w:rsid w:val="00E67154"/>
    <w:rsid w:val="00E671D5"/>
    <w:rsid w:val="00E708FE"/>
    <w:rsid w:val="00E710A2"/>
    <w:rsid w:val="00E729E7"/>
    <w:rsid w:val="00E730B4"/>
    <w:rsid w:val="00E731AB"/>
    <w:rsid w:val="00E743DB"/>
    <w:rsid w:val="00E74454"/>
    <w:rsid w:val="00E74A84"/>
    <w:rsid w:val="00E76263"/>
    <w:rsid w:val="00E76677"/>
    <w:rsid w:val="00E76B99"/>
    <w:rsid w:val="00E777D9"/>
    <w:rsid w:val="00E80292"/>
    <w:rsid w:val="00E80764"/>
    <w:rsid w:val="00E80A72"/>
    <w:rsid w:val="00E81089"/>
    <w:rsid w:val="00E81479"/>
    <w:rsid w:val="00E8158B"/>
    <w:rsid w:val="00E81DEB"/>
    <w:rsid w:val="00E8207E"/>
    <w:rsid w:val="00E82709"/>
    <w:rsid w:val="00E83C02"/>
    <w:rsid w:val="00E83E44"/>
    <w:rsid w:val="00E84B9D"/>
    <w:rsid w:val="00E85346"/>
    <w:rsid w:val="00E8551B"/>
    <w:rsid w:val="00E863BB"/>
    <w:rsid w:val="00E8692F"/>
    <w:rsid w:val="00E8744C"/>
    <w:rsid w:val="00E87BC5"/>
    <w:rsid w:val="00E90C26"/>
    <w:rsid w:val="00E912F6"/>
    <w:rsid w:val="00E91367"/>
    <w:rsid w:val="00E91489"/>
    <w:rsid w:val="00E91DD7"/>
    <w:rsid w:val="00E924BE"/>
    <w:rsid w:val="00E92999"/>
    <w:rsid w:val="00E929DF"/>
    <w:rsid w:val="00E9330E"/>
    <w:rsid w:val="00E937D1"/>
    <w:rsid w:val="00E94059"/>
    <w:rsid w:val="00E94ABC"/>
    <w:rsid w:val="00E9551E"/>
    <w:rsid w:val="00E965D9"/>
    <w:rsid w:val="00E9667B"/>
    <w:rsid w:val="00E96A33"/>
    <w:rsid w:val="00E96F25"/>
    <w:rsid w:val="00E976E2"/>
    <w:rsid w:val="00EA03CA"/>
    <w:rsid w:val="00EA116C"/>
    <w:rsid w:val="00EA125F"/>
    <w:rsid w:val="00EA1E80"/>
    <w:rsid w:val="00EA24F4"/>
    <w:rsid w:val="00EA2803"/>
    <w:rsid w:val="00EA322F"/>
    <w:rsid w:val="00EA3528"/>
    <w:rsid w:val="00EA4050"/>
    <w:rsid w:val="00EA504F"/>
    <w:rsid w:val="00EA5571"/>
    <w:rsid w:val="00EA5EF5"/>
    <w:rsid w:val="00EA6033"/>
    <w:rsid w:val="00EA605D"/>
    <w:rsid w:val="00EA6569"/>
    <w:rsid w:val="00EA6A71"/>
    <w:rsid w:val="00EA7F97"/>
    <w:rsid w:val="00EB0371"/>
    <w:rsid w:val="00EB0C25"/>
    <w:rsid w:val="00EB1D35"/>
    <w:rsid w:val="00EB492D"/>
    <w:rsid w:val="00EB5554"/>
    <w:rsid w:val="00EB6C69"/>
    <w:rsid w:val="00EB6F3B"/>
    <w:rsid w:val="00EB7471"/>
    <w:rsid w:val="00EC012C"/>
    <w:rsid w:val="00EC06EB"/>
    <w:rsid w:val="00EC090A"/>
    <w:rsid w:val="00EC165D"/>
    <w:rsid w:val="00EC1C90"/>
    <w:rsid w:val="00EC1CF2"/>
    <w:rsid w:val="00EC2090"/>
    <w:rsid w:val="00EC38EF"/>
    <w:rsid w:val="00EC464B"/>
    <w:rsid w:val="00EC5B35"/>
    <w:rsid w:val="00EC5DA9"/>
    <w:rsid w:val="00EC5DBC"/>
    <w:rsid w:val="00EC60E2"/>
    <w:rsid w:val="00EC642E"/>
    <w:rsid w:val="00EC6A97"/>
    <w:rsid w:val="00EC7291"/>
    <w:rsid w:val="00EC7C49"/>
    <w:rsid w:val="00ED00F5"/>
    <w:rsid w:val="00ED0654"/>
    <w:rsid w:val="00ED0A54"/>
    <w:rsid w:val="00ED1CBF"/>
    <w:rsid w:val="00ED1F4B"/>
    <w:rsid w:val="00ED2D6B"/>
    <w:rsid w:val="00ED2F95"/>
    <w:rsid w:val="00ED3404"/>
    <w:rsid w:val="00ED41FA"/>
    <w:rsid w:val="00ED486A"/>
    <w:rsid w:val="00ED4A60"/>
    <w:rsid w:val="00ED56BF"/>
    <w:rsid w:val="00ED5D06"/>
    <w:rsid w:val="00ED6709"/>
    <w:rsid w:val="00ED7575"/>
    <w:rsid w:val="00ED77AF"/>
    <w:rsid w:val="00ED7F74"/>
    <w:rsid w:val="00EE069C"/>
    <w:rsid w:val="00EE0F3C"/>
    <w:rsid w:val="00EE169D"/>
    <w:rsid w:val="00EE18A8"/>
    <w:rsid w:val="00EE1BF7"/>
    <w:rsid w:val="00EE1CC0"/>
    <w:rsid w:val="00EE1ED5"/>
    <w:rsid w:val="00EE2068"/>
    <w:rsid w:val="00EE44E6"/>
    <w:rsid w:val="00EE5AD7"/>
    <w:rsid w:val="00EE7475"/>
    <w:rsid w:val="00EF0244"/>
    <w:rsid w:val="00EF19CE"/>
    <w:rsid w:val="00EF1A4B"/>
    <w:rsid w:val="00EF276D"/>
    <w:rsid w:val="00EF3912"/>
    <w:rsid w:val="00EF4C00"/>
    <w:rsid w:val="00EF4D9E"/>
    <w:rsid w:val="00EF5768"/>
    <w:rsid w:val="00EF6119"/>
    <w:rsid w:val="00F002D8"/>
    <w:rsid w:val="00F00334"/>
    <w:rsid w:val="00F00967"/>
    <w:rsid w:val="00F00F7A"/>
    <w:rsid w:val="00F013F3"/>
    <w:rsid w:val="00F01BD9"/>
    <w:rsid w:val="00F02094"/>
    <w:rsid w:val="00F028D8"/>
    <w:rsid w:val="00F02E93"/>
    <w:rsid w:val="00F031E5"/>
    <w:rsid w:val="00F03232"/>
    <w:rsid w:val="00F038E9"/>
    <w:rsid w:val="00F03A93"/>
    <w:rsid w:val="00F0417F"/>
    <w:rsid w:val="00F0571D"/>
    <w:rsid w:val="00F05F46"/>
    <w:rsid w:val="00F067E1"/>
    <w:rsid w:val="00F06CDA"/>
    <w:rsid w:val="00F105BC"/>
    <w:rsid w:val="00F10E9B"/>
    <w:rsid w:val="00F11401"/>
    <w:rsid w:val="00F12DB8"/>
    <w:rsid w:val="00F12E97"/>
    <w:rsid w:val="00F1306F"/>
    <w:rsid w:val="00F13CE1"/>
    <w:rsid w:val="00F13EC1"/>
    <w:rsid w:val="00F15E3F"/>
    <w:rsid w:val="00F16792"/>
    <w:rsid w:val="00F16C45"/>
    <w:rsid w:val="00F172B5"/>
    <w:rsid w:val="00F17409"/>
    <w:rsid w:val="00F17456"/>
    <w:rsid w:val="00F176F2"/>
    <w:rsid w:val="00F20C0A"/>
    <w:rsid w:val="00F21263"/>
    <w:rsid w:val="00F21ABA"/>
    <w:rsid w:val="00F21B10"/>
    <w:rsid w:val="00F22E12"/>
    <w:rsid w:val="00F231A4"/>
    <w:rsid w:val="00F23787"/>
    <w:rsid w:val="00F2389A"/>
    <w:rsid w:val="00F23F1A"/>
    <w:rsid w:val="00F24324"/>
    <w:rsid w:val="00F245A5"/>
    <w:rsid w:val="00F258D2"/>
    <w:rsid w:val="00F261A0"/>
    <w:rsid w:val="00F26327"/>
    <w:rsid w:val="00F267CA"/>
    <w:rsid w:val="00F26909"/>
    <w:rsid w:val="00F27E1A"/>
    <w:rsid w:val="00F3079C"/>
    <w:rsid w:val="00F30D8C"/>
    <w:rsid w:val="00F30DCC"/>
    <w:rsid w:val="00F31006"/>
    <w:rsid w:val="00F3101D"/>
    <w:rsid w:val="00F311BC"/>
    <w:rsid w:val="00F31A44"/>
    <w:rsid w:val="00F320D8"/>
    <w:rsid w:val="00F339CA"/>
    <w:rsid w:val="00F33B6A"/>
    <w:rsid w:val="00F34062"/>
    <w:rsid w:val="00F348FD"/>
    <w:rsid w:val="00F34967"/>
    <w:rsid w:val="00F350FC"/>
    <w:rsid w:val="00F35690"/>
    <w:rsid w:val="00F356F8"/>
    <w:rsid w:val="00F358A8"/>
    <w:rsid w:val="00F36B72"/>
    <w:rsid w:val="00F36CB8"/>
    <w:rsid w:val="00F37572"/>
    <w:rsid w:val="00F40060"/>
    <w:rsid w:val="00F40E7D"/>
    <w:rsid w:val="00F42098"/>
    <w:rsid w:val="00F43284"/>
    <w:rsid w:val="00F43299"/>
    <w:rsid w:val="00F4452E"/>
    <w:rsid w:val="00F44C1F"/>
    <w:rsid w:val="00F45152"/>
    <w:rsid w:val="00F453A5"/>
    <w:rsid w:val="00F45A75"/>
    <w:rsid w:val="00F45D02"/>
    <w:rsid w:val="00F4644C"/>
    <w:rsid w:val="00F46AAB"/>
    <w:rsid w:val="00F46B3D"/>
    <w:rsid w:val="00F46BBB"/>
    <w:rsid w:val="00F46CAF"/>
    <w:rsid w:val="00F508AC"/>
    <w:rsid w:val="00F52E62"/>
    <w:rsid w:val="00F530BB"/>
    <w:rsid w:val="00F533D0"/>
    <w:rsid w:val="00F53E43"/>
    <w:rsid w:val="00F544A7"/>
    <w:rsid w:val="00F54607"/>
    <w:rsid w:val="00F54AAF"/>
    <w:rsid w:val="00F54B0A"/>
    <w:rsid w:val="00F55DF5"/>
    <w:rsid w:val="00F55FF7"/>
    <w:rsid w:val="00F56621"/>
    <w:rsid w:val="00F56C78"/>
    <w:rsid w:val="00F578F7"/>
    <w:rsid w:val="00F57903"/>
    <w:rsid w:val="00F579C8"/>
    <w:rsid w:val="00F60510"/>
    <w:rsid w:val="00F60A77"/>
    <w:rsid w:val="00F61F50"/>
    <w:rsid w:val="00F653DA"/>
    <w:rsid w:val="00F65979"/>
    <w:rsid w:val="00F666EC"/>
    <w:rsid w:val="00F70152"/>
    <w:rsid w:val="00F70BE5"/>
    <w:rsid w:val="00F71408"/>
    <w:rsid w:val="00F71E98"/>
    <w:rsid w:val="00F725AE"/>
    <w:rsid w:val="00F72969"/>
    <w:rsid w:val="00F72DC5"/>
    <w:rsid w:val="00F73E01"/>
    <w:rsid w:val="00F741F5"/>
    <w:rsid w:val="00F74827"/>
    <w:rsid w:val="00F74F26"/>
    <w:rsid w:val="00F769AA"/>
    <w:rsid w:val="00F76C33"/>
    <w:rsid w:val="00F77120"/>
    <w:rsid w:val="00F777CE"/>
    <w:rsid w:val="00F801D8"/>
    <w:rsid w:val="00F80A77"/>
    <w:rsid w:val="00F80A84"/>
    <w:rsid w:val="00F80D44"/>
    <w:rsid w:val="00F80EEC"/>
    <w:rsid w:val="00F8148E"/>
    <w:rsid w:val="00F82359"/>
    <w:rsid w:val="00F825C9"/>
    <w:rsid w:val="00F82BD1"/>
    <w:rsid w:val="00F82ECE"/>
    <w:rsid w:val="00F837F7"/>
    <w:rsid w:val="00F86EE6"/>
    <w:rsid w:val="00F8788D"/>
    <w:rsid w:val="00F87E82"/>
    <w:rsid w:val="00F90603"/>
    <w:rsid w:val="00F91682"/>
    <w:rsid w:val="00F921BF"/>
    <w:rsid w:val="00F92360"/>
    <w:rsid w:val="00F93663"/>
    <w:rsid w:val="00F94A45"/>
    <w:rsid w:val="00F95309"/>
    <w:rsid w:val="00F9723E"/>
    <w:rsid w:val="00FA1154"/>
    <w:rsid w:val="00FA1724"/>
    <w:rsid w:val="00FA1B73"/>
    <w:rsid w:val="00FA252B"/>
    <w:rsid w:val="00FA27B4"/>
    <w:rsid w:val="00FA2B4E"/>
    <w:rsid w:val="00FA427B"/>
    <w:rsid w:val="00FA4C24"/>
    <w:rsid w:val="00FA570D"/>
    <w:rsid w:val="00FA6349"/>
    <w:rsid w:val="00FA6CBE"/>
    <w:rsid w:val="00FA71D7"/>
    <w:rsid w:val="00FB00AF"/>
    <w:rsid w:val="00FB053E"/>
    <w:rsid w:val="00FB1304"/>
    <w:rsid w:val="00FB28E1"/>
    <w:rsid w:val="00FB356A"/>
    <w:rsid w:val="00FB387B"/>
    <w:rsid w:val="00FB4091"/>
    <w:rsid w:val="00FB4305"/>
    <w:rsid w:val="00FB496D"/>
    <w:rsid w:val="00FB4B8A"/>
    <w:rsid w:val="00FB50BB"/>
    <w:rsid w:val="00FB539E"/>
    <w:rsid w:val="00FB6DB8"/>
    <w:rsid w:val="00FB74D0"/>
    <w:rsid w:val="00FC100B"/>
    <w:rsid w:val="00FC119B"/>
    <w:rsid w:val="00FC182E"/>
    <w:rsid w:val="00FC1B46"/>
    <w:rsid w:val="00FC2598"/>
    <w:rsid w:val="00FC42AE"/>
    <w:rsid w:val="00FC5703"/>
    <w:rsid w:val="00FC5D11"/>
    <w:rsid w:val="00FC62A6"/>
    <w:rsid w:val="00FD11B4"/>
    <w:rsid w:val="00FD1FEC"/>
    <w:rsid w:val="00FD2195"/>
    <w:rsid w:val="00FD34F4"/>
    <w:rsid w:val="00FD416F"/>
    <w:rsid w:val="00FD438E"/>
    <w:rsid w:val="00FD6C9E"/>
    <w:rsid w:val="00FD768B"/>
    <w:rsid w:val="00FD7E72"/>
    <w:rsid w:val="00FE0157"/>
    <w:rsid w:val="00FE0453"/>
    <w:rsid w:val="00FE0CE4"/>
    <w:rsid w:val="00FE0DD1"/>
    <w:rsid w:val="00FE234B"/>
    <w:rsid w:val="00FE25CE"/>
    <w:rsid w:val="00FE3581"/>
    <w:rsid w:val="00FE5457"/>
    <w:rsid w:val="00FE557C"/>
    <w:rsid w:val="00FE6085"/>
    <w:rsid w:val="00FE72F6"/>
    <w:rsid w:val="00FE7A80"/>
    <w:rsid w:val="00FE7E2D"/>
    <w:rsid w:val="00FF009A"/>
    <w:rsid w:val="00FF0D3A"/>
    <w:rsid w:val="00FF1593"/>
    <w:rsid w:val="00FF186E"/>
    <w:rsid w:val="00FF1B67"/>
    <w:rsid w:val="00FF1D4D"/>
    <w:rsid w:val="00FF1EFE"/>
    <w:rsid w:val="00FF21F6"/>
    <w:rsid w:val="00FF2DBB"/>
    <w:rsid w:val="00FF3636"/>
    <w:rsid w:val="00FF37CC"/>
    <w:rsid w:val="00FF3FCE"/>
    <w:rsid w:val="00FF439F"/>
    <w:rsid w:val="00FF450E"/>
    <w:rsid w:val="00FF4B9F"/>
    <w:rsid w:val="00FF53B3"/>
    <w:rsid w:val="00FF682F"/>
    <w:rsid w:val="00FF7EDF"/>
    <w:rsid w:val="019799F8"/>
    <w:rsid w:val="0833B70F"/>
    <w:rsid w:val="0983791F"/>
    <w:rsid w:val="0E05B4EC"/>
    <w:rsid w:val="0E3916A1"/>
    <w:rsid w:val="1B5E4B88"/>
    <w:rsid w:val="1EB0B0DB"/>
    <w:rsid w:val="258CD9A1"/>
    <w:rsid w:val="2722D6A6"/>
    <w:rsid w:val="2C7FAC77"/>
    <w:rsid w:val="3CBEF4F8"/>
    <w:rsid w:val="4BD5C07A"/>
    <w:rsid w:val="4E70CA29"/>
    <w:rsid w:val="5A0D56F0"/>
    <w:rsid w:val="6905982A"/>
    <w:rsid w:val="6CDDE68B"/>
    <w:rsid w:val="71839FF4"/>
    <w:rsid w:val="74B8B818"/>
  </w:rsids>
  <m:mathPr>
    <m:mathFont m:val="Cambria Math"/>
    <m:brkBin m:val="before"/>
    <m:brkBinSub m:val="--"/>
    <m:smallFrac m:val="0"/>
    <m:dispDef/>
    <m:lMargin m:val="0"/>
    <m:rMargin m:val="0"/>
    <m:defJc m:val="centerGroup"/>
    <m:wrapIndent m:val="1440"/>
    <m:intLim m:val="subSup"/>
    <m:naryLim m:val="undOvr"/>
  </m:mathPr>
  <w:themeFontLang w:val="es-B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D535E39C-0EDD-4EDE-B0E9-4F86FDC81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6D2"/>
    <w:rPr>
      <w:rFonts w:ascii="Garamond" w:hAnsi="Garamond"/>
      <w:lang w:val="es-BO"/>
    </w:rPr>
  </w:style>
  <w:style w:type="paragraph" w:styleId="Heading1">
    <w:name w:val="heading 1"/>
    <w:basedOn w:val="Normal"/>
    <w:next w:val="Normal"/>
    <w:link w:val="Heading1Char"/>
    <w:uiPriority w:val="9"/>
    <w:qFormat/>
    <w:rsid w:val="005615B2"/>
    <w:pPr>
      <w:keepNext/>
      <w:pBdr>
        <w:top w:val="nil"/>
        <w:left w:val="nil"/>
        <w:bottom w:val="nil"/>
        <w:right w:val="nil"/>
        <w:between w:val="nil"/>
      </w:pBdr>
      <w:tabs>
        <w:tab w:val="left" w:pos="0"/>
      </w:tabs>
      <w:spacing w:before="720" w:after="480" w:line="240" w:lineRule="auto"/>
      <w:ind w:left="677" w:hanging="677"/>
      <w:outlineLvl w:val="0"/>
    </w:pPr>
    <w:rPr>
      <w:rFonts w:ascii="Helvetica" w:eastAsia="Helvetica Neue" w:hAnsi="Helvetica" w:cs="Helvetica Neue"/>
      <w:b/>
      <w:color w:val="000000"/>
      <w:sz w:val="40"/>
      <w:szCs w:val="40"/>
    </w:rPr>
  </w:style>
  <w:style w:type="paragraph" w:styleId="Heading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Heading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Heading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Heading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Heading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08" w:type="dxa"/>
        <w:right w:w="108" w:type="dxa"/>
      </w:tblCellMar>
    </w:tblPr>
  </w:style>
  <w:style w:type="character" w:customStyle="1" w:styleId="Heading1Char">
    <w:name w:val="Heading 1 Char"/>
    <w:basedOn w:val="DefaultParagraphFont"/>
    <w:link w:val="Heading1"/>
    <w:uiPriority w:val="9"/>
    <w:rsid w:val="005615B2"/>
    <w:rPr>
      <w:rFonts w:ascii="Helvetica" w:eastAsia="Helvetica Neue" w:hAnsi="Helvetica" w:cs="Helvetica Neue"/>
      <w:b/>
      <w:color w:val="000000"/>
      <w:sz w:val="40"/>
      <w:szCs w:val="40"/>
      <w:lang w:val="es-BO"/>
    </w:rPr>
  </w:style>
  <w:style w:type="paragraph" w:styleId="Bibliography">
    <w:name w:val="Bibliography"/>
    <w:basedOn w:val="Normal"/>
    <w:next w:val="Normal"/>
    <w:uiPriority w:val="37"/>
    <w:unhideWhenUsed/>
    <w:rsid w:val="002F5110"/>
  </w:style>
  <w:style w:type="paragraph" w:styleId="Header">
    <w:name w:val="header"/>
    <w:basedOn w:val="Normal"/>
    <w:link w:val="HeaderChar"/>
    <w:uiPriority w:val="99"/>
    <w:unhideWhenUsed/>
    <w:rsid w:val="006D66BD"/>
    <w:pPr>
      <w:tabs>
        <w:tab w:val="center" w:pos="4252"/>
        <w:tab w:val="right" w:pos="8504"/>
      </w:tabs>
      <w:spacing w:line="240" w:lineRule="auto"/>
    </w:pPr>
  </w:style>
  <w:style w:type="character" w:customStyle="1" w:styleId="HeaderChar">
    <w:name w:val="Header Char"/>
    <w:basedOn w:val="DefaultParagraphFont"/>
    <w:link w:val="Header"/>
    <w:uiPriority w:val="99"/>
    <w:rsid w:val="006D66BD"/>
  </w:style>
  <w:style w:type="paragraph" w:styleId="TOC2">
    <w:name w:val="toc 2"/>
    <w:basedOn w:val="Normal"/>
    <w:next w:val="Normal"/>
    <w:autoRedefine/>
    <w:uiPriority w:val="39"/>
    <w:unhideWhenUsed/>
    <w:rsid w:val="00267736"/>
    <w:pPr>
      <w:spacing w:before="12" w:after="12"/>
      <w:ind w:left="216"/>
    </w:pPr>
    <w:rPr>
      <w:iCs/>
      <w:sz w:val="23"/>
      <w:szCs w:val="20"/>
    </w:rPr>
  </w:style>
  <w:style w:type="paragraph" w:styleId="TOC1">
    <w:name w:val="toc 1"/>
    <w:basedOn w:val="Normal"/>
    <w:next w:val="Normal"/>
    <w:autoRedefine/>
    <w:uiPriority w:val="39"/>
    <w:unhideWhenUsed/>
    <w:rsid w:val="00267736"/>
    <w:pPr>
      <w:tabs>
        <w:tab w:val="left" w:pos="446"/>
        <w:tab w:val="right" w:leader="dot" w:pos="9208"/>
      </w:tabs>
      <w:spacing w:before="12" w:after="12"/>
    </w:pPr>
    <w:rPr>
      <w:bCs/>
      <w:sz w:val="23"/>
      <w:szCs w:val="20"/>
    </w:rPr>
  </w:style>
  <w:style w:type="paragraph" w:styleId="TOC3">
    <w:name w:val="toc 3"/>
    <w:basedOn w:val="Normal"/>
    <w:next w:val="Normal"/>
    <w:autoRedefine/>
    <w:uiPriority w:val="39"/>
    <w:unhideWhenUsed/>
    <w:rsid w:val="00267736"/>
    <w:pPr>
      <w:spacing w:before="12" w:after="12"/>
      <w:ind w:left="446"/>
    </w:pPr>
    <w:rPr>
      <w:sz w:val="23"/>
      <w:szCs w:val="20"/>
    </w:rPr>
  </w:style>
  <w:style w:type="character" w:styleId="Hyperlink">
    <w:name w:val="Hyperlink"/>
    <w:basedOn w:val="DefaultParagraphFont"/>
    <w:uiPriority w:val="99"/>
    <w:unhideWhenUsed/>
    <w:rsid w:val="00B47102"/>
    <w:rPr>
      <w:color w:val="0000FF" w:themeColor="hyperlink"/>
      <w:u w:val="single"/>
    </w:rPr>
  </w:style>
  <w:style w:type="paragraph" w:styleId="Footer">
    <w:name w:val="footer"/>
    <w:basedOn w:val="Normal"/>
    <w:link w:val="FooterChar"/>
    <w:uiPriority w:val="99"/>
    <w:semiHidden/>
    <w:unhideWhenUsed/>
    <w:rsid w:val="009978D4"/>
    <w:pPr>
      <w:tabs>
        <w:tab w:val="center" w:pos="4252"/>
        <w:tab w:val="right" w:pos="8504"/>
      </w:tabs>
      <w:spacing w:line="240" w:lineRule="auto"/>
    </w:pPr>
  </w:style>
  <w:style w:type="character" w:customStyle="1" w:styleId="FooterChar">
    <w:name w:val="Footer Char"/>
    <w:basedOn w:val="DefaultParagraphFont"/>
    <w:link w:val="Footer"/>
    <w:uiPriority w:val="99"/>
    <w:semiHidden/>
    <w:rsid w:val="009978D4"/>
  </w:style>
  <w:style w:type="paragraph" w:styleId="ListParagraph">
    <w:name w:val="List Paragraph"/>
    <w:basedOn w:val="Normal"/>
    <w:uiPriority w:val="34"/>
    <w:qFormat/>
    <w:rsid w:val="008B79F8"/>
    <w:pPr>
      <w:ind w:left="720"/>
      <w:contextualSpacing/>
    </w:pPr>
  </w:style>
  <w:style w:type="character" w:styleId="PlaceholderText">
    <w:name w:val="Placeholder Text"/>
    <w:basedOn w:val="DefaultParagraphFont"/>
    <w:uiPriority w:val="99"/>
    <w:semiHidden/>
    <w:rsid w:val="003B7B83"/>
    <w:rPr>
      <w:color w:val="666666"/>
    </w:rPr>
  </w:style>
  <w:style w:type="paragraph" w:styleId="TableofFigures">
    <w:name w:val="table of figures"/>
    <w:basedOn w:val="Normal"/>
    <w:next w:val="Normal"/>
    <w:autoRedefine/>
    <w:uiPriority w:val="99"/>
    <w:unhideWhenUsed/>
    <w:rsid w:val="00ED1CBF"/>
    <w:pPr>
      <w:ind w:left="440" w:hanging="440"/>
    </w:pPr>
    <w:rPr>
      <w:rFonts w:asciiTheme="minorHAnsi" w:hAnsiTheme="minorHAnsi"/>
      <w:b/>
      <w:bCs/>
      <w:sz w:val="20"/>
      <w:szCs w:val="20"/>
    </w:rPr>
  </w:style>
  <w:style w:type="paragraph" w:styleId="TOCHeading">
    <w:name w:val="TOC Heading"/>
    <w:basedOn w:val="Heading1"/>
    <w:next w:val="Normal"/>
    <w:uiPriority w:val="39"/>
    <w:unhideWhenUsed/>
    <w:qFormat/>
    <w:rsid w:val="005E5468"/>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Garamond" w:eastAsiaTheme="majorEastAsia" w:hAnsi="Garamond" w:cstheme="majorBidi"/>
      <w:b w:val="0"/>
      <w:color w:val="000000" w:themeColor="text1"/>
      <w:sz w:val="23"/>
      <w:szCs w:val="32"/>
      <w:lang w:val="en-US" w:eastAsia="en-US"/>
    </w:rPr>
  </w:style>
  <w:style w:type="paragraph" w:styleId="TOC4">
    <w:name w:val="toc 4"/>
    <w:basedOn w:val="Normal"/>
    <w:next w:val="Normal"/>
    <w:autoRedefine/>
    <w:uiPriority w:val="39"/>
    <w:unhideWhenUsed/>
    <w:rsid w:val="00D90E98"/>
    <w:pPr>
      <w:ind w:left="660"/>
    </w:pPr>
    <w:rPr>
      <w:rFonts w:asciiTheme="minorHAnsi" w:hAnsiTheme="minorHAnsi"/>
      <w:sz w:val="20"/>
      <w:szCs w:val="20"/>
    </w:rPr>
  </w:style>
  <w:style w:type="paragraph" w:styleId="TOC5">
    <w:name w:val="toc 5"/>
    <w:basedOn w:val="Normal"/>
    <w:next w:val="Normal"/>
    <w:autoRedefine/>
    <w:uiPriority w:val="39"/>
    <w:unhideWhenUsed/>
    <w:rsid w:val="00D90E98"/>
    <w:pPr>
      <w:ind w:left="880"/>
    </w:pPr>
    <w:rPr>
      <w:rFonts w:asciiTheme="minorHAnsi" w:hAnsiTheme="minorHAnsi"/>
      <w:sz w:val="20"/>
      <w:szCs w:val="20"/>
    </w:rPr>
  </w:style>
  <w:style w:type="paragraph" w:styleId="TOC6">
    <w:name w:val="toc 6"/>
    <w:basedOn w:val="Normal"/>
    <w:next w:val="Normal"/>
    <w:autoRedefine/>
    <w:uiPriority w:val="39"/>
    <w:unhideWhenUsed/>
    <w:rsid w:val="00D90E98"/>
    <w:pPr>
      <w:ind w:left="1100"/>
    </w:pPr>
    <w:rPr>
      <w:rFonts w:asciiTheme="minorHAnsi" w:hAnsiTheme="minorHAnsi"/>
      <w:sz w:val="20"/>
      <w:szCs w:val="20"/>
    </w:rPr>
  </w:style>
  <w:style w:type="paragraph" w:styleId="TOC7">
    <w:name w:val="toc 7"/>
    <w:basedOn w:val="Normal"/>
    <w:next w:val="Normal"/>
    <w:autoRedefine/>
    <w:uiPriority w:val="39"/>
    <w:unhideWhenUsed/>
    <w:rsid w:val="00D90E98"/>
    <w:pPr>
      <w:ind w:left="1320"/>
    </w:pPr>
    <w:rPr>
      <w:rFonts w:asciiTheme="minorHAnsi" w:hAnsiTheme="minorHAnsi"/>
      <w:sz w:val="20"/>
      <w:szCs w:val="20"/>
    </w:rPr>
  </w:style>
  <w:style w:type="paragraph" w:styleId="TOC8">
    <w:name w:val="toc 8"/>
    <w:basedOn w:val="Normal"/>
    <w:next w:val="Normal"/>
    <w:autoRedefine/>
    <w:uiPriority w:val="39"/>
    <w:unhideWhenUsed/>
    <w:rsid w:val="00D90E98"/>
    <w:pPr>
      <w:ind w:left="1540"/>
    </w:pPr>
    <w:rPr>
      <w:rFonts w:asciiTheme="minorHAnsi" w:hAnsiTheme="minorHAnsi"/>
      <w:sz w:val="20"/>
      <w:szCs w:val="20"/>
    </w:rPr>
  </w:style>
  <w:style w:type="paragraph" w:styleId="TOC9">
    <w:name w:val="toc 9"/>
    <w:basedOn w:val="Normal"/>
    <w:next w:val="Normal"/>
    <w:autoRedefine/>
    <w:uiPriority w:val="39"/>
    <w:unhideWhenUsed/>
    <w:rsid w:val="00D90E98"/>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D90E98"/>
    <w:rPr>
      <w:color w:val="605E5C"/>
      <w:shd w:val="clear" w:color="auto" w:fill="E1DFDD"/>
    </w:rPr>
  </w:style>
  <w:style w:type="paragraph" w:customStyle="1" w:styleId="Figura">
    <w:name w:val="Figura"/>
    <w:basedOn w:val="Normal"/>
    <w:link w:val="FiguraChar"/>
    <w:qFormat/>
    <w:rsid w:val="006958FF"/>
    <w:pPr>
      <w:pBdr>
        <w:top w:val="nil"/>
        <w:left w:val="nil"/>
        <w:bottom w:val="nil"/>
        <w:right w:val="nil"/>
        <w:between w:val="nil"/>
      </w:pBdr>
      <w:spacing w:before="120" w:after="120" w:line="240" w:lineRule="auto"/>
      <w:jc w:val="center"/>
    </w:pPr>
    <w:rPr>
      <w:rFonts w:ascii="Times" w:hAnsi="Times"/>
      <w:b/>
      <w:color w:val="000000"/>
      <w:sz w:val="18"/>
      <w:szCs w:val="18"/>
    </w:rPr>
  </w:style>
  <w:style w:type="character" w:customStyle="1" w:styleId="FiguraChar">
    <w:name w:val="Figura Char"/>
    <w:basedOn w:val="DefaultParagraphFont"/>
    <w:link w:val="Figura"/>
    <w:rsid w:val="006958FF"/>
    <w:rPr>
      <w:b/>
      <w:color w:val="000000"/>
      <w:sz w:val="18"/>
      <w:szCs w:val="18"/>
    </w:rPr>
  </w:style>
  <w:style w:type="paragraph" w:styleId="Caption">
    <w:name w:val="caption"/>
    <w:basedOn w:val="Normal"/>
    <w:next w:val="Normal"/>
    <w:autoRedefine/>
    <w:uiPriority w:val="35"/>
    <w:unhideWhenUsed/>
    <w:qFormat/>
    <w:rsid w:val="008C5CC3"/>
    <w:pPr>
      <w:spacing w:before="120" w:after="120"/>
      <w:jc w:val="center"/>
    </w:pPr>
    <w:rPr>
      <w:rFonts w:ascii="Times" w:hAnsi="Times"/>
      <w:b/>
      <w:iCs/>
      <w:color w:val="000000" w:themeColor="text1"/>
      <w:sz w:val="18"/>
      <w:szCs w:val="18"/>
    </w:rPr>
  </w:style>
  <w:style w:type="table" w:styleId="TableGrid">
    <w:name w:val="Table Grid"/>
    <w:basedOn w:val="TableNormal"/>
    <w:uiPriority w:val="39"/>
    <w:rsid w:val="00E743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Garamond" w:hAnsi="Garamond"/>
      <w:sz w:val="20"/>
      <w:szCs w:val="20"/>
      <w:lang w:val="es-BO"/>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609">
      <w:bodyDiv w:val="1"/>
      <w:marLeft w:val="0"/>
      <w:marRight w:val="0"/>
      <w:marTop w:val="0"/>
      <w:marBottom w:val="0"/>
      <w:divBdr>
        <w:top w:val="none" w:sz="0" w:space="0" w:color="auto"/>
        <w:left w:val="none" w:sz="0" w:space="0" w:color="auto"/>
        <w:bottom w:val="none" w:sz="0" w:space="0" w:color="auto"/>
        <w:right w:val="none" w:sz="0" w:space="0" w:color="auto"/>
      </w:divBdr>
    </w:div>
    <w:div w:id="1472176">
      <w:bodyDiv w:val="1"/>
      <w:marLeft w:val="0"/>
      <w:marRight w:val="0"/>
      <w:marTop w:val="0"/>
      <w:marBottom w:val="0"/>
      <w:divBdr>
        <w:top w:val="none" w:sz="0" w:space="0" w:color="auto"/>
        <w:left w:val="none" w:sz="0" w:space="0" w:color="auto"/>
        <w:bottom w:val="none" w:sz="0" w:space="0" w:color="auto"/>
        <w:right w:val="none" w:sz="0" w:space="0" w:color="auto"/>
      </w:divBdr>
    </w:div>
    <w:div w:id="3437872">
      <w:bodyDiv w:val="1"/>
      <w:marLeft w:val="0"/>
      <w:marRight w:val="0"/>
      <w:marTop w:val="0"/>
      <w:marBottom w:val="0"/>
      <w:divBdr>
        <w:top w:val="none" w:sz="0" w:space="0" w:color="auto"/>
        <w:left w:val="none" w:sz="0" w:space="0" w:color="auto"/>
        <w:bottom w:val="none" w:sz="0" w:space="0" w:color="auto"/>
        <w:right w:val="none" w:sz="0" w:space="0" w:color="auto"/>
      </w:divBdr>
    </w:div>
    <w:div w:id="3678077">
      <w:bodyDiv w:val="1"/>
      <w:marLeft w:val="0"/>
      <w:marRight w:val="0"/>
      <w:marTop w:val="0"/>
      <w:marBottom w:val="0"/>
      <w:divBdr>
        <w:top w:val="none" w:sz="0" w:space="0" w:color="auto"/>
        <w:left w:val="none" w:sz="0" w:space="0" w:color="auto"/>
        <w:bottom w:val="none" w:sz="0" w:space="0" w:color="auto"/>
        <w:right w:val="none" w:sz="0" w:space="0" w:color="auto"/>
      </w:divBdr>
    </w:div>
    <w:div w:id="6058791">
      <w:bodyDiv w:val="1"/>
      <w:marLeft w:val="0"/>
      <w:marRight w:val="0"/>
      <w:marTop w:val="0"/>
      <w:marBottom w:val="0"/>
      <w:divBdr>
        <w:top w:val="none" w:sz="0" w:space="0" w:color="auto"/>
        <w:left w:val="none" w:sz="0" w:space="0" w:color="auto"/>
        <w:bottom w:val="none" w:sz="0" w:space="0" w:color="auto"/>
        <w:right w:val="none" w:sz="0" w:space="0" w:color="auto"/>
      </w:divBdr>
    </w:div>
    <w:div w:id="6642009">
      <w:bodyDiv w:val="1"/>
      <w:marLeft w:val="0"/>
      <w:marRight w:val="0"/>
      <w:marTop w:val="0"/>
      <w:marBottom w:val="0"/>
      <w:divBdr>
        <w:top w:val="none" w:sz="0" w:space="0" w:color="auto"/>
        <w:left w:val="none" w:sz="0" w:space="0" w:color="auto"/>
        <w:bottom w:val="none" w:sz="0" w:space="0" w:color="auto"/>
        <w:right w:val="none" w:sz="0" w:space="0" w:color="auto"/>
      </w:divBdr>
    </w:div>
    <w:div w:id="13188838">
      <w:bodyDiv w:val="1"/>
      <w:marLeft w:val="0"/>
      <w:marRight w:val="0"/>
      <w:marTop w:val="0"/>
      <w:marBottom w:val="0"/>
      <w:divBdr>
        <w:top w:val="none" w:sz="0" w:space="0" w:color="auto"/>
        <w:left w:val="none" w:sz="0" w:space="0" w:color="auto"/>
        <w:bottom w:val="none" w:sz="0" w:space="0" w:color="auto"/>
        <w:right w:val="none" w:sz="0" w:space="0" w:color="auto"/>
      </w:divBdr>
    </w:div>
    <w:div w:id="15011396">
      <w:bodyDiv w:val="1"/>
      <w:marLeft w:val="0"/>
      <w:marRight w:val="0"/>
      <w:marTop w:val="0"/>
      <w:marBottom w:val="0"/>
      <w:divBdr>
        <w:top w:val="none" w:sz="0" w:space="0" w:color="auto"/>
        <w:left w:val="none" w:sz="0" w:space="0" w:color="auto"/>
        <w:bottom w:val="none" w:sz="0" w:space="0" w:color="auto"/>
        <w:right w:val="none" w:sz="0" w:space="0" w:color="auto"/>
      </w:divBdr>
    </w:div>
    <w:div w:id="15548994">
      <w:bodyDiv w:val="1"/>
      <w:marLeft w:val="0"/>
      <w:marRight w:val="0"/>
      <w:marTop w:val="0"/>
      <w:marBottom w:val="0"/>
      <w:divBdr>
        <w:top w:val="none" w:sz="0" w:space="0" w:color="auto"/>
        <w:left w:val="none" w:sz="0" w:space="0" w:color="auto"/>
        <w:bottom w:val="none" w:sz="0" w:space="0" w:color="auto"/>
        <w:right w:val="none" w:sz="0" w:space="0" w:color="auto"/>
      </w:divBdr>
    </w:div>
    <w:div w:id="17894467">
      <w:bodyDiv w:val="1"/>
      <w:marLeft w:val="0"/>
      <w:marRight w:val="0"/>
      <w:marTop w:val="0"/>
      <w:marBottom w:val="0"/>
      <w:divBdr>
        <w:top w:val="none" w:sz="0" w:space="0" w:color="auto"/>
        <w:left w:val="none" w:sz="0" w:space="0" w:color="auto"/>
        <w:bottom w:val="none" w:sz="0" w:space="0" w:color="auto"/>
        <w:right w:val="none" w:sz="0" w:space="0" w:color="auto"/>
      </w:divBdr>
    </w:div>
    <w:div w:id="19597220">
      <w:bodyDiv w:val="1"/>
      <w:marLeft w:val="0"/>
      <w:marRight w:val="0"/>
      <w:marTop w:val="0"/>
      <w:marBottom w:val="0"/>
      <w:divBdr>
        <w:top w:val="none" w:sz="0" w:space="0" w:color="auto"/>
        <w:left w:val="none" w:sz="0" w:space="0" w:color="auto"/>
        <w:bottom w:val="none" w:sz="0" w:space="0" w:color="auto"/>
        <w:right w:val="none" w:sz="0" w:space="0" w:color="auto"/>
      </w:divBdr>
    </w:div>
    <w:div w:id="23136922">
      <w:bodyDiv w:val="1"/>
      <w:marLeft w:val="0"/>
      <w:marRight w:val="0"/>
      <w:marTop w:val="0"/>
      <w:marBottom w:val="0"/>
      <w:divBdr>
        <w:top w:val="none" w:sz="0" w:space="0" w:color="auto"/>
        <w:left w:val="none" w:sz="0" w:space="0" w:color="auto"/>
        <w:bottom w:val="none" w:sz="0" w:space="0" w:color="auto"/>
        <w:right w:val="none" w:sz="0" w:space="0" w:color="auto"/>
      </w:divBdr>
    </w:div>
    <w:div w:id="25448898">
      <w:bodyDiv w:val="1"/>
      <w:marLeft w:val="0"/>
      <w:marRight w:val="0"/>
      <w:marTop w:val="0"/>
      <w:marBottom w:val="0"/>
      <w:divBdr>
        <w:top w:val="none" w:sz="0" w:space="0" w:color="auto"/>
        <w:left w:val="none" w:sz="0" w:space="0" w:color="auto"/>
        <w:bottom w:val="none" w:sz="0" w:space="0" w:color="auto"/>
        <w:right w:val="none" w:sz="0" w:space="0" w:color="auto"/>
      </w:divBdr>
    </w:div>
    <w:div w:id="27269326">
      <w:bodyDiv w:val="1"/>
      <w:marLeft w:val="0"/>
      <w:marRight w:val="0"/>
      <w:marTop w:val="0"/>
      <w:marBottom w:val="0"/>
      <w:divBdr>
        <w:top w:val="none" w:sz="0" w:space="0" w:color="auto"/>
        <w:left w:val="none" w:sz="0" w:space="0" w:color="auto"/>
        <w:bottom w:val="none" w:sz="0" w:space="0" w:color="auto"/>
        <w:right w:val="none" w:sz="0" w:space="0" w:color="auto"/>
      </w:divBdr>
    </w:div>
    <w:div w:id="27416725">
      <w:bodyDiv w:val="1"/>
      <w:marLeft w:val="0"/>
      <w:marRight w:val="0"/>
      <w:marTop w:val="0"/>
      <w:marBottom w:val="0"/>
      <w:divBdr>
        <w:top w:val="none" w:sz="0" w:space="0" w:color="auto"/>
        <w:left w:val="none" w:sz="0" w:space="0" w:color="auto"/>
        <w:bottom w:val="none" w:sz="0" w:space="0" w:color="auto"/>
        <w:right w:val="none" w:sz="0" w:space="0" w:color="auto"/>
      </w:divBdr>
    </w:div>
    <w:div w:id="29384446">
      <w:bodyDiv w:val="1"/>
      <w:marLeft w:val="0"/>
      <w:marRight w:val="0"/>
      <w:marTop w:val="0"/>
      <w:marBottom w:val="0"/>
      <w:divBdr>
        <w:top w:val="none" w:sz="0" w:space="0" w:color="auto"/>
        <w:left w:val="none" w:sz="0" w:space="0" w:color="auto"/>
        <w:bottom w:val="none" w:sz="0" w:space="0" w:color="auto"/>
        <w:right w:val="none" w:sz="0" w:space="0" w:color="auto"/>
      </w:divBdr>
    </w:div>
    <w:div w:id="29772233">
      <w:bodyDiv w:val="1"/>
      <w:marLeft w:val="0"/>
      <w:marRight w:val="0"/>
      <w:marTop w:val="0"/>
      <w:marBottom w:val="0"/>
      <w:divBdr>
        <w:top w:val="none" w:sz="0" w:space="0" w:color="auto"/>
        <w:left w:val="none" w:sz="0" w:space="0" w:color="auto"/>
        <w:bottom w:val="none" w:sz="0" w:space="0" w:color="auto"/>
        <w:right w:val="none" w:sz="0" w:space="0" w:color="auto"/>
      </w:divBdr>
    </w:div>
    <w:div w:id="30157648">
      <w:bodyDiv w:val="1"/>
      <w:marLeft w:val="0"/>
      <w:marRight w:val="0"/>
      <w:marTop w:val="0"/>
      <w:marBottom w:val="0"/>
      <w:divBdr>
        <w:top w:val="none" w:sz="0" w:space="0" w:color="auto"/>
        <w:left w:val="none" w:sz="0" w:space="0" w:color="auto"/>
        <w:bottom w:val="none" w:sz="0" w:space="0" w:color="auto"/>
        <w:right w:val="none" w:sz="0" w:space="0" w:color="auto"/>
      </w:divBdr>
    </w:div>
    <w:div w:id="43333312">
      <w:bodyDiv w:val="1"/>
      <w:marLeft w:val="0"/>
      <w:marRight w:val="0"/>
      <w:marTop w:val="0"/>
      <w:marBottom w:val="0"/>
      <w:divBdr>
        <w:top w:val="none" w:sz="0" w:space="0" w:color="auto"/>
        <w:left w:val="none" w:sz="0" w:space="0" w:color="auto"/>
        <w:bottom w:val="none" w:sz="0" w:space="0" w:color="auto"/>
        <w:right w:val="none" w:sz="0" w:space="0" w:color="auto"/>
      </w:divBdr>
    </w:div>
    <w:div w:id="45568327">
      <w:bodyDiv w:val="1"/>
      <w:marLeft w:val="0"/>
      <w:marRight w:val="0"/>
      <w:marTop w:val="0"/>
      <w:marBottom w:val="0"/>
      <w:divBdr>
        <w:top w:val="none" w:sz="0" w:space="0" w:color="auto"/>
        <w:left w:val="none" w:sz="0" w:space="0" w:color="auto"/>
        <w:bottom w:val="none" w:sz="0" w:space="0" w:color="auto"/>
        <w:right w:val="none" w:sz="0" w:space="0" w:color="auto"/>
      </w:divBdr>
    </w:div>
    <w:div w:id="46272175">
      <w:bodyDiv w:val="1"/>
      <w:marLeft w:val="0"/>
      <w:marRight w:val="0"/>
      <w:marTop w:val="0"/>
      <w:marBottom w:val="0"/>
      <w:divBdr>
        <w:top w:val="none" w:sz="0" w:space="0" w:color="auto"/>
        <w:left w:val="none" w:sz="0" w:space="0" w:color="auto"/>
        <w:bottom w:val="none" w:sz="0" w:space="0" w:color="auto"/>
        <w:right w:val="none" w:sz="0" w:space="0" w:color="auto"/>
      </w:divBdr>
    </w:div>
    <w:div w:id="51317464">
      <w:bodyDiv w:val="1"/>
      <w:marLeft w:val="0"/>
      <w:marRight w:val="0"/>
      <w:marTop w:val="0"/>
      <w:marBottom w:val="0"/>
      <w:divBdr>
        <w:top w:val="none" w:sz="0" w:space="0" w:color="auto"/>
        <w:left w:val="none" w:sz="0" w:space="0" w:color="auto"/>
        <w:bottom w:val="none" w:sz="0" w:space="0" w:color="auto"/>
        <w:right w:val="none" w:sz="0" w:space="0" w:color="auto"/>
      </w:divBdr>
    </w:div>
    <w:div w:id="58746996">
      <w:bodyDiv w:val="1"/>
      <w:marLeft w:val="0"/>
      <w:marRight w:val="0"/>
      <w:marTop w:val="0"/>
      <w:marBottom w:val="0"/>
      <w:divBdr>
        <w:top w:val="none" w:sz="0" w:space="0" w:color="auto"/>
        <w:left w:val="none" w:sz="0" w:space="0" w:color="auto"/>
        <w:bottom w:val="none" w:sz="0" w:space="0" w:color="auto"/>
        <w:right w:val="none" w:sz="0" w:space="0" w:color="auto"/>
      </w:divBdr>
    </w:div>
    <w:div w:id="63721637">
      <w:bodyDiv w:val="1"/>
      <w:marLeft w:val="0"/>
      <w:marRight w:val="0"/>
      <w:marTop w:val="0"/>
      <w:marBottom w:val="0"/>
      <w:divBdr>
        <w:top w:val="none" w:sz="0" w:space="0" w:color="auto"/>
        <w:left w:val="none" w:sz="0" w:space="0" w:color="auto"/>
        <w:bottom w:val="none" w:sz="0" w:space="0" w:color="auto"/>
        <w:right w:val="none" w:sz="0" w:space="0" w:color="auto"/>
      </w:divBdr>
    </w:div>
    <w:div w:id="71631155">
      <w:bodyDiv w:val="1"/>
      <w:marLeft w:val="0"/>
      <w:marRight w:val="0"/>
      <w:marTop w:val="0"/>
      <w:marBottom w:val="0"/>
      <w:divBdr>
        <w:top w:val="none" w:sz="0" w:space="0" w:color="auto"/>
        <w:left w:val="none" w:sz="0" w:space="0" w:color="auto"/>
        <w:bottom w:val="none" w:sz="0" w:space="0" w:color="auto"/>
        <w:right w:val="none" w:sz="0" w:space="0" w:color="auto"/>
      </w:divBdr>
    </w:div>
    <w:div w:id="72556213">
      <w:bodyDiv w:val="1"/>
      <w:marLeft w:val="0"/>
      <w:marRight w:val="0"/>
      <w:marTop w:val="0"/>
      <w:marBottom w:val="0"/>
      <w:divBdr>
        <w:top w:val="none" w:sz="0" w:space="0" w:color="auto"/>
        <w:left w:val="none" w:sz="0" w:space="0" w:color="auto"/>
        <w:bottom w:val="none" w:sz="0" w:space="0" w:color="auto"/>
        <w:right w:val="none" w:sz="0" w:space="0" w:color="auto"/>
      </w:divBdr>
    </w:div>
    <w:div w:id="73820336">
      <w:bodyDiv w:val="1"/>
      <w:marLeft w:val="0"/>
      <w:marRight w:val="0"/>
      <w:marTop w:val="0"/>
      <w:marBottom w:val="0"/>
      <w:divBdr>
        <w:top w:val="none" w:sz="0" w:space="0" w:color="auto"/>
        <w:left w:val="none" w:sz="0" w:space="0" w:color="auto"/>
        <w:bottom w:val="none" w:sz="0" w:space="0" w:color="auto"/>
        <w:right w:val="none" w:sz="0" w:space="0" w:color="auto"/>
      </w:divBdr>
    </w:div>
    <w:div w:id="74516769">
      <w:bodyDiv w:val="1"/>
      <w:marLeft w:val="0"/>
      <w:marRight w:val="0"/>
      <w:marTop w:val="0"/>
      <w:marBottom w:val="0"/>
      <w:divBdr>
        <w:top w:val="none" w:sz="0" w:space="0" w:color="auto"/>
        <w:left w:val="none" w:sz="0" w:space="0" w:color="auto"/>
        <w:bottom w:val="none" w:sz="0" w:space="0" w:color="auto"/>
        <w:right w:val="none" w:sz="0" w:space="0" w:color="auto"/>
      </w:divBdr>
    </w:div>
    <w:div w:id="76169186">
      <w:bodyDiv w:val="1"/>
      <w:marLeft w:val="0"/>
      <w:marRight w:val="0"/>
      <w:marTop w:val="0"/>
      <w:marBottom w:val="0"/>
      <w:divBdr>
        <w:top w:val="none" w:sz="0" w:space="0" w:color="auto"/>
        <w:left w:val="none" w:sz="0" w:space="0" w:color="auto"/>
        <w:bottom w:val="none" w:sz="0" w:space="0" w:color="auto"/>
        <w:right w:val="none" w:sz="0" w:space="0" w:color="auto"/>
      </w:divBdr>
    </w:div>
    <w:div w:id="80489576">
      <w:bodyDiv w:val="1"/>
      <w:marLeft w:val="0"/>
      <w:marRight w:val="0"/>
      <w:marTop w:val="0"/>
      <w:marBottom w:val="0"/>
      <w:divBdr>
        <w:top w:val="none" w:sz="0" w:space="0" w:color="auto"/>
        <w:left w:val="none" w:sz="0" w:space="0" w:color="auto"/>
        <w:bottom w:val="none" w:sz="0" w:space="0" w:color="auto"/>
        <w:right w:val="none" w:sz="0" w:space="0" w:color="auto"/>
      </w:divBdr>
    </w:div>
    <w:div w:id="81681635">
      <w:bodyDiv w:val="1"/>
      <w:marLeft w:val="0"/>
      <w:marRight w:val="0"/>
      <w:marTop w:val="0"/>
      <w:marBottom w:val="0"/>
      <w:divBdr>
        <w:top w:val="none" w:sz="0" w:space="0" w:color="auto"/>
        <w:left w:val="none" w:sz="0" w:space="0" w:color="auto"/>
        <w:bottom w:val="none" w:sz="0" w:space="0" w:color="auto"/>
        <w:right w:val="none" w:sz="0" w:space="0" w:color="auto"/>
      </w:divBdr>
    </w:div>
    <w:div w:id="87311560">
      <w:bodyDiv w:val="1"/>
      <w:marLeft w:val="0"/>
      <w:marRight w:val="0"/>
      <w:marTop w:val="0"/>
      <w:marBottom w:val="0"/>
      <w:divBdr>
        <w:top w:val="none" w:sz="0" w:space="0" w:color="auto"/>
        <w:left w:val="none" w:sz="0" w:space="0" w:color="auto"/>
        <w:bottom w:val="none" w:sz="0" w:space="0" w:color="auto"/>
        <w:right w:val="none" w:sz="0" w:space="0" w:color="auto"/>
      </w:divBdr>
    </w:div>
    <w:div w:id="90392939">
      <w:bodyDiv w:val="1"/>
      <w:marLeft w:val="0"/>
      <w:marRight w:val="0"/>
      <w:marTop w:val="0"/>
      <w:marBottom w:val="0"/>
      <w:divBdr>
        <w:top w:val="none" w:sz="0" w:space="0" w:color="auto"/>
        <w:left w:val="none" w:sz="0" w:space="0" w:color="auto"/>
        <w:bottom w:val="none" w:sz="0" w:space="0" w:color="auto"/>
        <w:right w:val="none" w:sz="0" w:space="0" w:color="auto"/>
      </w:divBdr>
    </w:div>
    <w:div w:id="91249790">
      <w:bodyDiv w:val="1"/>
      <w:marLeft w:val="0"/>
      <w:marRight w:val="0"/>
      <w:marTop w:val="0"/>
      <w:marBottom w:val="0"/>
      <w:divBdr>
        <w:top w:val="none" w:sz="0" w:space="0" w:color="auto"/>
        <w:left w:val="none" w:sz="0" w:space="0" w:color="auto"/>
        <w:bottom w:val="none" w:sz="0" w:space="0" w:color="auto"/>
        <w:right w:val="none" w:sz="0" w:space="0" w:color="auto"/>
      </w:divBdr>
    </w:div>
    <w:div w:id="91319560">
      <w:bodyDiv w:val="1"/>
      <w:marLeft w:val="0"/>
      <w:marRight w:val="0"/>
      <w:marTop w:val="0"/>
      <w:marBottom w:val="0"/>
      <w:divBdr>
        <w:top w:val="none" w:sz="0" w:space="0" w:color="auto"/>
        <w:left w:val="none" w:sz="0" w:space="0" w:color="auto"/>
        <w:bottom w:val="none" w:sz="0" w:space="0" w:color="auto"/>
        <w:right w:val="none" w:sz="0" w:space="0" w:color="auto"/>
      </w:divBdr>
    </w:div>
    <w:div w:id="95056438">
      <w:bodyDiv w:val="1"/>
      <w:marLeft w:val="0"/>
      <w:marRight w:val="0"/>
      <w:marTop w:val="0"/>
      <w:marBottom w:val="0"/>
      <w:divBdr>
        <w:top w:val="none" w:sz="0" w:space="0" w:color="auto"/>
        <w:left w:val="none" w:sz="0" w:space="0" w:color="auto"/>
        <w:bottom w:val="none" w:sz="0" w:space="0" w:color="auto"/>
        <w:right w:val="none" w:sz="0" w:space="0" w:color="auto"/>
      </w:divBdr>
    </w:div>
    <w:div w:id="101843344">
      <w:bodyDiv w:val="1"/>
      <w:marLeft w:val="0"/>
      <w:marRight w:val="0"/>
      <w:marTop w:val="0"/>
      <w:marBottom w:val="0"/>
      <w:divBdr>
        <w:top w:val="none" w:sz="0" w:space="0" w:color="auto"/>
        <w:left w:val="none" w:sz="0" w:space="0" w:color="auto"/>
        <w:bottom w:val="none" w:sz="0" w:space="0" w:color="auto"/>
        <w:right w:val="none" w:sz="0" w:space="0" w:color="auto"/>
      </w:divBdr>
    </w:div>
    <w:div w:id="110707213">
      <w:bodyDiv w:val="1"/>
      <w:marLeft w:val="0"/>
      <w:marRight w:val="0"/>
      <w:marTop w:val="0"/>
      <w:marBottom w:val="0"/>
      <w:divBdr>
        <w:top w:val="none" w:sz="0" w:space="0" w:color="auto"/>
        <w:left w:val="none" w:sz="0" w:space="0" w:color="auto"/>
        <w:bottom w:val="none" w:sz="0" w:space="0" w:color="auto"/>
        <w:right w:val="none" w:sz="0" w:space="0" w:color="auto"/>
      </w:divBdr>
    </w:div>
    <w:div w:id="112286202">
      <w:bodyDiv w:val="1"/>
      <w:marLeft w:val="0"/>
      <w:marRight w:val="0"/>
      <w:marTop w:val="0"/>
      <w:marBottom w:val="0"/>
      <w:divBdr>
        <w:top w:val="none" w:sz="0" w:space="0" w:color="auto"/>
        <w:left w:val="none" w:sz="0" w:space="0" w:color="auto"/>
        <w:bottom w:val="none" w:sz="0" w:space="0" w:color="auto"/>
        <w:right w:val="none" w:sz="0" w:space="0" w:color="auto"/>
      </w:divBdr>
    </w:div>
    <w:div w:id="116221601">
      <w:bodyDiv w:val="1"/>
      <w:marLeft w:val="0"/>
      <w:marRight w:val="0"/>
      <w:marTop w:val="0"/>
      <w:marBottom w:val="0"/>
      <w:divBdr>
        <w:top w:val="none" w:sz="0" w:space="0" w:color="auto"/>
        <w:left w:val="none" w:sz="0" w:space="0" w:color="auto"/>
        <w:bottom w:val="none" w:sz="0" w:space="0" w:color="auto"/>
        <w:right w:val="none" w:sz="0" w:space="0" w:color="auto"/>
      </w:divBdr>
    </w:div>
    <w:div w:id="121535751">
      <w:bodyDiv w:val="1"/>
      <w:marLeft w:val="0"/>
      <w:marRight w:val="0"/>
      <w:marTop w:val="0"/>
      <w:marBottom w:val="0"/>
      <w:divBdr>
        <w:top w:val="none" w:sz="0" w:space="0" w:color="auto"/>
        <w:left w:val="none" w:sz="0" w:space="0" w:color="auto"/>
        <w:bottom w:val="none" w:sz="0" w:space="0" w:color="auto"/>
        <w:right w:val="none" w:sz="0" w:space="0" w:color="auto"/>
      </w:divBdr>
    </w:div>
    <w:div w:id="126435505">
      <w:bodyDiv w:val="1"/>
      <w:marLeft w:val="0"/>
      <w:marRight w:val="0"/>
      <w:marTop w:val="0"/>
      <w:marBottom w:val="0"/>
      <w:divBdr>
        <w:top w:val="none" w:sz="0" w:space="0" w:color="auto"/>
        <w:left w:val="none" w:sz="0" w:space="0" w:color="auto"/>
        <w:bottom w:val="none" w:sz="0" w:space="0" w:color="auto"/>
        <w:right w:val="none" w:sz="0" w:space="0" w:color="auto"/>
      </w:divBdr>
    </w:div>
    <w:div w:id="132718096">
      <w:bodyDiv w:val="1"/>
      <w:marLeft w:val="0"/>
      <w:marRight w:val="0"/>
      <w:marTop w:val="0"/>
      <w:marBottom w:val="0"/>
      <w:divBdr>
        <w:top w:val="none" w:sz="0" w:space="0" w:color="auto"/>
        <w:left w:val="none" w:sz="0" w:space="0" w:color="auto"/>
        <w:bottom w:val="none" w:sz="0" w:space="0" w:color="auto"/>
        <w:right w:val="none" w:sz="0" w:space="0" w:color="auto"/>
      </w:divBdr>
    </w:div>
    <w:div w:id="135270599">
      <w:bodyDiv w:val="1"/>
      <w:marLeft w:val="0"/>
      <w:marRight w:val="0"/>
      <w:marTop w:val="0"/>
      <w:marBottom w:val="0"/>
      <w:divBdr>
        <w:top w:val="none" w:sz="0" w:space="0" w:color="auto"/>
        <w:left w:val="none" w:sz="0" w:space="0" w:color="auto"/>
        <w:bottom w:val="none" w:sz="0" w:space="0" w:color="auto"/>
        <w:right w:val="none" w:sz="0" w:space="0" w:color="auto"/>
      </w:divBdr>
    </w:div>
    <w:div w:id="135530027">
      <w:bodyDiv w:val="1"/>
      <w:marLeft w:val="0"/>
      <w:marRight w:val="0"/>
      <w:marTop w:val="0"/>
      <w:marBottom w:val="0"/>
      <w:divBdr>
        <w:top w:val="none" w:sz="0" w:space="0" w:color="auto"/>
        <w:left w:val="none" w:sz="0" w:space="0" w:color="auto"/>
        <w:bottom w:val="none" w:sz="0" w:space="0" w:color="auto"/>
        <w:right w:val="none" w:sz="0" w:space="0" w:color="auto"/>
      </w:divBdr>
    </w:div>
    <w:div w:id="136801027">
      <w:bodyDiv w:val="1"/>
      <w:marLeft w:val="0"/>
      <w:marRight w:val="0"/>
      <w:marTop w:val="0"/>
      <w:marBottom w:val="0"/>
      <w:divBdr>
        <w:top w:val="none" w:sz="0" w:space="0" w:color="auto"/>
        <w:left w:val="none" w:sz="0" w:space="0" w:color="auto"/>
        <w:bottom w:val="none" w:sz="0" w:space="0" w:color="auto"/>
        <w:right w:val="none" w:sz="0" w:space="0" w:color="auto"/>
      </w:divBdr>
    </w:div>
    <w:div w:id="137302619">
      <w:bodyDiv w:val="1"/>
      <w:marLeft w:val="0"/>
      <w:marRight w:val="0"/>
      <w:marTop w:val="0"/>
      <w:marBottom w:val="0"/>
      <w:divBdr>
        <w:top w:val="none" w:sz="0" w:space="0" w:color="auto"/>
        <w:left w:val="none" w:sz="0" w:space="0" w:color="auto"/>
        <w:bottom w:val="none" w:sz="0" w:space="0" w:color="auto"/>
        <w:right w:val="none" w:sz="0" w:space="0" w:color="auto"/>
      </w:divBdr>
    </w:div>
    <w:div w:id="137843684">
      <w:bodyDiv w:val="1"/>
      <w:marLeft w:val="0"/>
      <w:marRight w:val="0"/>
      <w:marTop w:val="0"/>
      <w:marBottom w:val="0"/>
      <w:divBdr>
        <w:top w:val="none" w:sz="0" w:space="0" w:color="auto"/>
        <w:left w:val="none" w:sz="0" w:space="0" w:color="auto"/>
        <w:bottom w:val="none" w:sz="0" w:space="0" w:color="auto"/>
        <w:right w:val="none" w:sz="0" w:space="0" w:color="auto"/>
      </w:divBdr>
    </w:div>
    <w:div w:id="141580438">
      <w:bodyDiv w:val="1"/>
      <w:marLeft w:val="0"/>
      <w:marRight w:val="0"/>
      <w:marTop w:val="0"/>
      <w:marBottom w:val="0"/>
      <w:divBdr>
        <w:top w:val="none" w:sz="0" w:space="0" w:color="auto"/>
        <w:left w:val="none" w:sz="0" w:space="0" w:color="auto"/>
        <w:bottom w:val="none" w:sz="0" w:space="0" w:color="auto"/>
        <w:right w:val="none" w:sz="0" w:space="0" w:color="auto"/>
      </w:divBdr>
    </w:div>
    <w:div w:id="143350926">
      <w:bodyDiv w:val="1"/>
      <w:marLeft w:val="0"/>
      <w:marRight w:val="0"/>
      <w:marTop w:val="0"/>
      <w:marBottom w:val="0"/>
      <w:divBdr>
        <w:top w:val="none" w:sz="0" w:space="0" w:color="auto"/>
        <w:left w:val="none" w:sz="0" w:space="0" w:color="auto"/>
        <w:bottom w:val="none" w:sz="0" w:space="0" w:color="auto"/>
        <w:right w:val="none" w:sz="0" w:space="0" w:color="auto"/>
      </w:divBdr>
    </w:div>
    <w:div w:id="144510389">
      <w:bodyDiv w:val="1"/>
      <w:marLeft w:val="0"/>
      <w:marRight w:val="0"/>
      <w:marTop w:val="0"/>
      <w:marBottom w:val="0"/>
      <w:divBdr>
        <w:top w:val="none" w:sz="0" w:space="0" w:color="auto"/>
        <w:left w:val="none" w:sz="0" w:space="0" w:color="auto"/>
        <w:bottom w:val="none" w:sz="0" w:space="0" w:color="auto"/>
        <w:right w:val="none" w:sz="0" w:space="0" w:color="auto"/>
      </w:divBdr>
    </w:div>
    <w:div w:id="148790670">
      <w:bodyDiv w:val="1"/>
      <w:marLeft w:val="0"/>
      <w:marRight w:val="0"/>
      <w:marTop w:val="0"/>
      <w:marBottom w:val="0"/>
      <w:divBdr>
        <w:top w:val="none" w:sz="0" w:space="0" w:color="auto"/>
        <w:left w:val="none" w:sz="0" w:space="0" w:color="auto"/>
        <w:bottom w:val="none" w:sz="0" w:space="0" w:color="auto"/>
        <w:right w:val="none" w:sz="0" w:space="0" w:color="auto"/>
      </w:divBdr>
    </w:div>
    <w:div w:id="152576201">
      <w:bodyDiv w:val="1"/>
      <w:marLeft w:val="0"/>
      <w:marRight w:val="0"/>
      <w:marTop w:val="0"/>
      <w:marBottom w:val="0"/>
      <w:divBdr>
        <w:top w:val="none" w:sz="0" w:space="0" w:color="auto"/>
        <w:left w:val="none" w:sz="0" w:space="0" w:color="auto"/>
        <w:bottom w:val="none" w:sz="0" w:space="0" w:color="auto"/>
        <w:right w:val="none" w:sz="0" w:space="0" w:color="auto"/>
      </w:divBdr>
    </w:div>
    <w:div w:id="155341662">
      <w:bodyDiv w:val="1"/>
      <w:marLeft w:val="0"/>
      <w:marRight w:val="0"/>
      <w:marTop w:val="0"/>
      <w:marBottom w:val="0"/>
      <w:divBdr>
        <w:top w:val="none" w:sz="0" w:space="0" w:color="auto"/>
        <w:left w:val="none" w:sz="0" w:space="0" w:color="auto"/>
        <w:bottom w:val="none" w:sz="0" w:space="0" w:color="auto"/>
        <w:right w:val="none" w:sz="0" w:space="0" w:color="auto"/>
      </w:divBdr>
    </w:div>
    <w:div w:id="156460041">
      <w:bodyDiv w:val="1"/>
      <w:marLeft w:val="0"/>
      <w:marRight w:val="0"/>
      <w:marTop w:val="0"/>
      <w:marBottom w:val="0"/>
      <w:divBdr>
        <w:top w:val="none" w:sz="0" w:space="0" w:color="auto"/>
        <w:left w:val="none" w:sz="0" w:space="0" w:color="auto"/>
        <w:bottom w:val="none" w:sz="0" w:space="0" w:color="auto"/>
        <w:right w:val="none" w:sz="0" w:space="0" w:color="auto"/>
      </w:divBdr>
    </w:div>
    <w:div w:id="156961280">
      <w:bodyDiv w:val="1"/>
      <w:marLeft w:val="0"/>
      <w:marRight w:val="0"/>
      <w:marTop w:val="0"/>
      <w:marBottom w:val="0"/>
      <w:divBdr>
        <w:top w:val="none" w:sz="0" w:space="0" w:color="auto"/>
        <w:left w:val="none" w:sz="0" w:space="0" w:color="auto"/>
        <w:bottom w:val="none" w:sz="0" w:space="0" w:color="auto"/>
        <w:right w:val="none" w:sz="0" w:space="0" w:color="auto"/>
      </w:divBdr>
    </w:div>
    <w:div w:id="160976541">
      <w:bodyDiv w:val="1"/>
      <w:marLeft w:val="0"/>
      <w:marRight w:val="0"/>
      <w:marTop w:val="0"/>
      <w:marBottom w:val="0"/>
      <w:divBdr>
        <w:top w:val="none" w:sz="0" w:space="0" w:color="auto"/>
        <w:left w:val="none" w:sz="0" w:space="0" w:color="auto"/>
        <w:bottom w:val="none" w:sz="0" w:space="0" w:color="auto"/>
        <w:right w:val="none" w:sz="0" w:space="0" w:color="auto"/>
      </w:divBdr>
    </w:div>
    <w:div w:id="161430457">
      <w:bodyDiv w:val="1"/>
      <w:marLeft w:val="0"/>
      <w:marRight w:val="0"/>
      <w:marTop w:val="0"/>
      <w:marBottom w:val="0"/>
      <w:divBdr>
        <w:top w:val="none" w:sz="0" w:space="0" w:color="auto"/>
        <w:left w:val="none" w:sz="0" w:space="0" w:color="auto"/>
        <w:bottom w:val="none" w:sz="0" w:space="0" w:color="auto"/>
        <w:right w:val="none" w:sz="0" w:space="0" w:color="auto"/>
      </w:divBdr>
    </w:div>
    <w:div w:id="164322584">
      <w:bodyDiv w:val="1"/>
      <w:marLeft w:val="0"/>
      <w:marRight w:val="0"/>
      <w:marTop w:val="0"/>
      <w:marBottom w:val="0"/>
      <w:divBdr>
        <w:top w:val="none" w:sz="0" w:space="0" w:color="auto"/>
        <w:left w:val="none" w:sz="0" w:space="0" w:color="auto"/>
        <w:bottom w:val="none" w:sz="0" w:space="0" w:color="auto"/>
        <w:right w:val="none" w:sz="0" w:space="0" w:color="auto"/>
      </w:divBdr>
    </w:div>
    <w:div w:id="164983435">
      <w:bodyDiv w:val="1"/>
      <w:marLeft w:val="0"/>
      <w:marRight w:val="0"/>
      <w:marTop w:val="0"/>
      <w:marBottom w:val="0"/>
      <w:divBdr>
        <w:top w:val="none" w:sz="0" w:space="0" w:color="auto"/>
        <w:left w:val="none" w:sz="0" w:space="0" w:color="auto"/>
        <w:bottom w:val="none" w:sz="0" w:space="0" w:color="auto"/>
        <w:right w:val="none" w:sz="0" w:space="0" w:color="auto"/>
      </w:divBdr>
    </w:div>
    <w:div w:id="183371957">
      <w:bodyDiv w:val="1"/>
      <w:marLeft w:val="0"/>
      <w:marRight w:val="0"/>
      <w:marTop w:val="0"/>
      <w:marBottom w:val="0"/>
      <w:divBdr>
        <w:top w:val="none" w:sz="0" w:space="0" w:color="auto"/>
        <w:left w:val="none" w:sz="0" w:space="0" w:color="auto"/>
        <w:bottom w:val="none" w:sz="0" w:space="0" w:color="auto"/>
        <w:right w:val="none" w:sz="0" w:space="0" w:color="auto"/>
      </w:divBdr>
    </w:div>
    <w:div w:id="185140593">
      <w:bodyDiv w:val="1"/>
      <w:marLeft w:val="0"/>
      <w:marRight w:val="0"/>
      <w:marTop w:val="0"/>
      <w:marBottom w:val="0"/>
      <w:divBdr>
        <w:top w:val="none" w:sz="0" w:space="0" w:color="auto"/>
        <w:left w:val="none" w:sz="0" w:space="0" w:color="auto"/>
        <w:bottom w:val="none" w:sz="0" w:space="0" w:color="auto"/>
        <w:right w:val="none" w:sz="0" w:space="0" w:color="auto"/>
      </w:divBdr>
    </w:div>
    <w:div w:id="188884745">
      <w:bodyDiv w:val="1"/>
      <w:marLeft w:val="0"/>
      <w:marRight w:val="0"/>
      <w:marTop w:val="0"/>
      <w:marBottom w:val="0"/>
      <w:divBdr>
        <w:top w:val="none" w:sz="0" w:space="0" w:color="auto"/>
        <w:left w:val="none" w:sz="0" w:space="0" w:color="auto"/>
        <w:bottom w:val="none" w:sz="0" w:space="0" w:color="auto"/>
        <w:right w:val="none" w:sz="0" w:space="0" w:color="auto"/>
      </w:divBdr>
    </w:div>
    <w:div w:id="197091920">
      <w:bodyDiv w:val="1"/>
      <w:marLeft w:val="0"/>
      <w:marRight w:val="0"/>
      <w:marTop w:val="0"/>
      <w:marBottom w:val="0"/>
      <w:divBdr>
        <w:top w:val="none" w:sz="0" w:space="0" w:color="auto"/>
        <w:left w:val="none" w:sz="0" w:space="0" w:color="auto"/>
        <w:bottom w:val="none" w:sz="0" w:space="0" w:color="auto"/>
        <w:right w:val="none" w:sz="0" w:space="0" w:color="auto"/>
      </w:divBdr>
    </w:div>
    <w:div w:id="202209956">
      <w:bodyDiv w:val="1"/>
      <w:marLeft w:val="0"/>
      <w:marRight w:val="0"/>
      <w:marTop w:val="0"/>
      <w:marBottom w:val="0"/>
      <w:divBdr>
        <w:top w:val="none" w:sz="0" w:space="0" w:color="auto"/>
        <w:left w:val="none" w:sz="0" w:space="0" w:color="auto"/>
        <w:bottom w:val="none" w:sz="0" w:space="0" w:color="auto"/>
        <w:right w:val="none" w:sz="0" w:space="0" w:color="auto"/>
      </w:divBdr>
    </w:div>
    <w:div w:id="203517775">
      <w:bodyDiv w:val="1"/>
      <w:marLeft w:val="0"/>
      <w:marRight w:val="0"/>
      <w:marTop w:val="0"/>
      <w:marBottom w:val="0"/>
      <w:divBdr>
        <w:top w:val="none" w:sz="0" w:space="0" w:color="auto"/>
        <w:left w:val="none" w:sz="0" w:space="0" w:color="auto"/>
        <w:bottom w:val="none" w:sz="0" w:space="0" w:color="auto"/>
        <w:right w:val="none" w:sz="0" w:space="0" w:color="auto"/>
      </w:divBdr>
    </w:div>
    <w:div w:id="204223793">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1355609">
      <w:bodyDiv w:val="1"/>
      <w:marLeft w:val="0"/>
      <w:marRight w:val="0"/>
      <w:marTop w:val="0"/>
      <w:marBottom w:val="0"/>
      <w:divBdr>
        <w:top w:val="none" w:sz="0" w:space="0" w:color="auto"/>
        <w:left w:val="none" w:sz="0" w:space="0" w:color="auto"/>
        <w:bottom w:val="none" w:sz="0" w:space="0" w:color="auto"/>
        <w:right w:val="none" w:sz="0" w:space="0" w:color="auto"/>
      </w:divBdr>
    </w:div>
    <w:div w:id="211966574">
      <w:bodyDiv w:val="1"/>
      <w:marLeft w:val="0"/>
      <w:marRight w:val="0"/>
      <w:marTop w:val="0"/>
      <w:marBottom w:val="0"/>
      <w:divBdr>
        <w:top w:val="none" w:sz="0" w:space="0" w:color="auto"/>
        <w:left w:val="none" w:sz="0" w:space="0" w:color="auto"/>
        <w:bottom w:val="none" w:sz="0" w:space="0" w:color="auto"/>
        <w:right w:val="none" w:sz="0" w:space="0" w:color="auto"/>
      </w:divBdr>
    </w:div>
    <w:div w:id="212809772">
      <w:bodyDiv w:val="1"/>
      <w:marLeft w:val="0"/>
      <w:marRight w:val="0"/>
      <w:marTop w:val="0"/>
      <w:marBottom w:val="0"/>
      <w:divBdr>
        <w:top w:val="none" w:sz="0" w:space="0" w:color="auto"/>
        <w:left w:val="none" w:sz="0" w:space="0" w:color="auto"/>
        <w:bottom w:val="none" w:sz="0" w:space="0" w:color="auto"/>
        <w:right w:val="none" w:sz="0" w:space="0" w:color="auto"/>
      </w:divBdr>
    </w:div>
    <w:div w:id="221259566">
      <w:bodyDiv w:val="1"/>
      <w:marLeft w:val="0"/>
      <w:marRight w:val="0"/>
      <w:marTop w:val="0"/>
      <w:marBottom w:val="0"/>
      <w:divBdr>
        <w:top w:val="none" w:sz="0" w:space="0" w:color="auto"/>
        <w:left w:val="none" w:sz="0" w:space="0" w:color="auto"/>
        <w:bottom w:val="none" w:sz="0" w:space="0" w:color="auto"/>
        <w:right w:val="none" w:sz="0" w:space="0" w:color="auto"/>
      </w:divBdr>
    </w:div>
    <w:div w:id="224685840">
      <w:bodyDiv w:val="1"/>
      <w:marLeft w:val="0"/>
      <w:marRight w:val="0"/>
      <w:marTop w:val="0"/>
      <w:marBottom w:val="0"/>
      <w:divBdr>
        <w:top w:val="none" w:sz="0" w:space="0" w:color="auto"/>
        <w:left w:val="none" w:sz="0" w:space="0" w:color="auto"/>
        <w:bottom w:val="none" w:sz="0" w:space="0" w:color="auto"/>
        <w:right w:val="none" w:sz="0" w:space="0" w:color="auto"/>
      </w:divBdr>
    </w:div>
    <w:div w:id="228001634">
      <w:bodyDiv w:val="1"/>
      <w:marLeft w:val="0"/>
      <w:marRight w:val="0"/>
      <w:marTop w:val="0"/>
      <w:marBottom w:val="0"/>
      <w:divBdr>
        <w:top w:val="none" w:sz="0" w:space="0" w:color="auto"/>
        <w:left w:val="none" w:sz="0" w:space="0" w:color="auto"/>
        <w:bottom w:val="none" w:sz="0" w:space="0" w:color="auto"/>
        <w:right w:val="none" w:sz="0" w:space="0" w:color="auto"/>
      </w:divBdr>
    </w:div>
    <w:div w:id="231279474">
      <w:bodyDiv w:val="1"/>
      <w:marLeft w:val="0"/>
      <w:marRight w:val="0"/>
      <w:marTop w:val="0"/>
      <w:marBottom w:val="0"/>
      <w:divBdr>
        <w:top w:val="none" w:sz="0" w:space="0" w:color="auto"/>
        <w:left w:val="none" w:sz="0" w:space="0" w:color="auto"/>
        <w:bottom w:val="none" w:sz="0" w:space="0" w:color="auto"/>
        <w:right w:val="none" w:sz="0" w:space="0" w:color="auto"/>
      </w:divBdr>
    </w:div>
    <w:div w:id="232471197">
      <w:bodyDiv w:val="1"/>
      <w:marLeft w:val="0"/>
      <w:marRight w:val="0"/>
      <w:marTop w:val="0"/>
      <w:marBottom w:val="0"/>
      <w:divBdr>
        <w:top w:val="none" w:sz="0" w:space="0" w:color="auto"/>
        <w:left w:val="none" w:sz="0" w:space="0" w:color="auto"/>
        <w:bottom w:val="none" w:sz="0" w:space="0" w:color="auto"/>
        <w:right w:val="none" w:sz="0" w:space="0" w:color="auto"/>
      </w:divBdr>
    </w:div>
    <w:div w:id="233324096">
      <w:bodyDiv w:val="1"/>
      <w:marLeft w:val="0"/>
      <w:marRight w:val="0"/>
      <w:marTop w:val="0"/>
      <w:marBottom w:val="0"/>
      <w:divBdr>
        <w:top w:val="none" w:sz="0" w:space="0" w:color="auto"/>
        <w:left w:val="none" w:sz="0" w:space="0" w:color="auto"/>
        <w:bottom w:val="none" w:sz="0" w:space="0" w:color="auto"/>
        <w:right w:val="none" w:sz="0" w:space="0" w:color="auto"/>
      </w:divBdr>
    </w:div>
    <w:div w:id="233899709">
      <w:bodyDiv w:val="1"/>
      <w:marLeft w:val="0"/>
      <w:marRight w:val="0"/>
      <w:marTop w:val="0"/>
      <w:marBottom w:val="0"/>
      <w:divBdr>
        <w:top w:val="none" w:sz="0" w:space="0" w:color="auto"/>
        <w:left w:val="none" w:sz="0" w:space="0" w:color="auto"/>
        <w:bottom w:val="none" w:sz="0" w:space="0" w:color="auto"/>
        <w:right w:val="none" w:sz="0" w:space="0" w:color="auto"/>
      </w:divBdr>
    </w:div>
    <w:div w:id="234633155">
      <w:bodyDiv w:val="1"/>
      <w:marLeft w:val="0"/>
      <w:marRight w:val="0"/>
      <w:marTop w:val="0"/>
      <w:marBottom w:val="0"/>
      <w:divBdr>
        <w:top w:val="none" w:sz="0" w:space="0" w:color="auto"/>
        <w:left w:val="none" w:sz="0" w:space="0" w:color="auto"/>
        <w:bottom w:val="none" w:sz="0" w:space="0" w:color="auto"/>
        <w:right w:val="none" w:sz="0" w:space="0" w:color="auto"/>
      </w:divBdr>
    </w:div>
    <w:div w:id="234978611">
      <w:bodyDiv w:val="1"/>
      <w:marLeft w:val="0"/>
      <w:marRight w:val="0"/>
      <w:marTop w:val="0"/>
      <w:marBottom w:val="0"/>
      <w:divBdr>
        <w:top w:val="none" w:sz="0" w:space="0" w:color="auto"/>
        <w:left w:val="none" w:sz="0" w:space="0" w:color="auto"/>
        <w:bottom w:val="none" w:sz="0" w:space="0" w:color="auto"/>
        <w:right w:val="none" w:sz="0" w:space="0" w:color="auto"/>
      </w:divBdr>
    </w:div>
    <w:div w:id="236979856">
      <w:bodyDiv w:val="1"/>
      <w:marLeft w:val="0"/>
      <w:marRight w:val="0"/>
      <w:marTop w:val="0"/>
      <w:marBottom w:val="0"/>
      <w:divBdr>
        <w:top w:val="none" w:sz="0" w:space="0" w:color="auto"/>
        <w:left w:val="none" w:sz="0" w:space="0" w:color="auto"/>
        <w:bottom w:val="none" w:sz="0" w:space="0" w:color="auto"/>
        <w:right w:val="none" w:sz="0" w:space="0" w:color="auto"/>
      </w:divBdr>
    </w:div>
    <w:div w:id="238711981">
      <w:bodyDiv w:val="1"/>
      <w:marLeft w:val="0"/>
      <w:marRight w:val="0"/>
      <w:marTop w:val="0"/>
      <w:marBottom w:val="0"/>
      <w:divBdr>
        <w:top w:val="none" w:sz="0" w:space="0" w:color="auto"/>
        <w:left w:val="none" w:sz="0" w:space="0" w:color="auto"/>
        <w:bottom w:val="none" w:sz="0" w:space="0" w:color="auto"/>
        <w:right w:val="none" w:sz="0" w:space="0" w:color="auto"/>
      </w:divBdr>
    </w:div>
    <w:div w:id="240528238">
      <w:bodyDiv w:val="1"/>
      <w:marLeft w:val="0"/>
      <w:marRight w:val="0"/>
      <w:marTop w:val="0"/>
      <w:marBottom w:val="0"/>
      <w:divBdr>
        <w:top w:val="none" w:sz="0" w:space="0" w:color="auto"/>
        <w:left w:val="none" w:sz="0" w:space="0" w:color="auto"/>
        <w:bottom w:val="none" w:sz="0" w:space="0" w:color="auto"/>
        <w:right w:val="none" w:sz="0" w:space="0" w:color="auto"/>
      </w:divBdr>
    </w:div>
    <w:div w:id="241070185">
      <w:bodyDiv w:val="1"/>
      <w:marLeft w:val="0"/>
      <w:marRight w:val="0"/>
      <w:marTop w:val="0"/>
      <w:marBottom w:val="0"/>
      <w:divBdr>
        <w:top w:val="none" w:sz="0" w:space="0" w:color="auto"/>
        <w:left w:val="none" w:sz="0" w:space="0" w:color="auto"/>
        <w:bottom w:val="none" w:sz="0" w:space="0" w:color="auto"/>
        <w:right w:val="none" w:sz="0" w:space="0" w:color="auto"/>
      </w:divBdr>
    </w:div>
    <w:div w:id="241183888">
      <w:bodyDiv w:val="1"/>
      <w:marLeft w:val="0"/>
      <w:marRight w:val="0"/>
      <w:marTop w:val="0"/>
      <w:marBottom w:val="0"/>
      <w:divBdr>
        <w:top w:val="none" w:sz="0" w:space="0" w:color="auto"/>
        <w:left w:val="none" w:sz="0" w:space="0" w:color="auto"/>
        <w:bottom w:val="none" w:sz="0" w:space="0" w:color="auto"/>
        <w:right w:val="none" w:sz="0" w:space="0" w:color="auto"/>
      </w:divBdr>
    </w:div>
    <w:div w:id="241767248">
      <w:bodyDiv w:val="1"/>
      <w:marLeft w:val="0"/>
      <w:marRight w:val="0"/>
      <w:marTop w:val="0"/>
      <w:marBottom w:val="0"/>
      <w:divBdr>
        <w:top w:val="none" w:sz="0" w:space="0" w:color="auto"/>
        <w:left w:val="none" w:sz="0" w:space="0" w:color="auto"/>
        <w:bottom w:val="none" w:sz="0" w:space="0" w:color="auto"/>
        <w:right w:val="none" w:sz="0" w:space="0" w:color="auto"/>
      </w:divBdr>
    </w:div>
    <w:div w:id="244924650">
      <w:bodyDiv w:val="1"/>
      <w:marLeft w:val="0"/>
      <w:marRight w:val="0"/>
      <w:marTop w:val="0"/>
      <w:marBottom w:val="0"/>
      <w:divBdr>
        <w:top w:val="none" w:sz="0" w:space="0" w:color="auto"/>
        <w:left w:val="none" w:sz="0" w:space="0" w:color="auto"/>
        <w:bottom w:val="none" w:sz="0" w:space="0" w:color="auto"/>
        <w:right w:val="none" w:sz="0" w:space="0" w:color="auto"/>
      </w:divBdr>
    </w:div>
    <w:div w:id="245575950">
      <w:bodyDiv w:val="1"/>
      <w:marLeft w:val="0"/>
      <w:marRight w:val="0"/>
      <w:marTop w:val="0"/>
      <w:marBottom w:val="0"/>
      <w:divBdr>
        <w:top w:val="none" w:sz="0" w:space="0" w:color="auto"/>
        <w:left w:val="none" w:sz="0" w:space="0" w:color="auto"/>
        <w:bottom w:val="none" w:sz="0" w:space="0" w:color="auto"/>
        <w:right w:val="none" w:sz="0" w:space="0" w:color="auto"/>
      </w:divBdr>
    </w:div>
    <w:div w:id="246118954">
      <w:bodyDiv w:val="1"/>
      <w:marLeft w:val="0"/>
      <w:marRight w:val="0"/>
      <w:marTop w:val="0"/>
      <w:marBottom w:val="0"/>
      <w:divBdr>
        <w:top w:val="none" w:sz="0" w:space="0" w:color="auto"/>
        <w:left w:val="none" w:sz="0" w:space="0" w:color="auto"/>
        <w:bottom w:val="none" w:sz="0" w:space="0" w:color="auto"/>
        <w:right w:val="none" w:sz="0" w:space="0" w:color="auto"/>
      </w:divBdr>
    </w:div>
    <w:div w:id="248471323">
      <w:bodyDiv w:val="1"/>
      <w:marLeft w:val="0"/>
      <w:marRight w:val="0"/>
      <w:marTop w:val="0"/>
      <w:marBottom w:val="0"/>
      <w:divBdr>
        <w:top w:val="none" w:sz="0" w:space="0" w:color="auto"/>
        <w:left w:val="none" w:sz="0" w:space="0" w:color="auto"/>
        <w:bottom w:val="none" w:sz="0" w:space="0" w:color="auto"/>
        <w:right w:val="none" w:sz="0" w:space="0" w:color="auto"/>
      </w:divBdr>
    </w:div>
    <w:div w:id="249848177">
      <w:bodyDiv w:val="1"/>
      <w:marLeft w:val="0"/>
      <w:marRight w:val="0"/>
      <w:marTop w:val="0"/>
      <w:marBottom w:val="0"/>
      <w:divBdr>
        <w:top w:val="none" w:sz="0" w:space="0" w:color="auto"/>
        <w:left w:val="none" w:sz="0" w:space="0" w:color="auto"/>
        <w:bottom w:val="none" w:sz="0" w:space="0" w:color="auto"/>
        <w:right w:val="none" w:sz="0" w:space="0" w:color="auto"/>
      </w:divBdr>
    </w:div>
    <w:div w:id="253318720">
      <w:bodyDiv w:val="1"/>
      <w:marLeft w:val="0"/>
      <w:marRight w:val="0"/>
      <w:marTop w:val="0"/>
      <w:marBottom w:val="0"/>
      <w:divBdr>
        <w:top w:val="none" w:sz="0" w:space="0" w:color="auto"/>
        <w:left w:val="none" w:sz="0" w:space="0" w:color="auto"/>
        <w:bottom w:val="none" w:sz="0" w:space="0" w:color="auto"/>
        <w:right w:val="none" w:sz="0" w:space="0" w:color="auto"/>
      </w:divBdr>
    </w:div>
    <w:div w:id="254217305">
      <w:bodyDiv w:val="1"/>
      <w:marLeft w:val="0"/>
      <w:marRight w:val="0"/>
      <w:marTop w:val="0"/>
      <w:marBottom w:val="0"/>
      <w:divBdr>
        <w:top w:val="none" w:sz="0" w:space="0" w:color="auto"/>
        <w:left w:val="none" w:sz="0" w:space="0" w:color="auto"/>
        <w:bottom w:val="none" w:sz="0" w:space="0" w:color="auto"/>
        <w:right w:val="none" w:sz="0" w:space="0" w:color="auto"/>
      </w:divBdr>
    </w:div>
    <w:div w:id="255410054">
      <w:bodyDiv w:val="1"/>
      <w:marLeft w:val="0"/>
      <w:marRight w:val="0"/>
      <w:marTop w:val="0"/>
      <w:marBottom w:val="0"/>
      <w:divBdr>
        <w:top w:val="none" w:sz="0" w:space="0" w:color="auto"/>
        <w:left w:val="none" w:sz="0" w:space="0" w:color="auto"/>
        <w:bottom w:val="none" w:sz="0" w:space="0" w:color="auto"/>
        <w:right w:val="none" w:sz="0" w:space="0" w:color="auto"/>
      </w:divBdr>
    </w:div>
    <w:div w:id="259795181">
      <w:bodyDiv w:val="1"/>
      <w:marLeft w:val="0"/>
      <w:marRight w:val="0"/>
      <w:marTop w:val="0"/>
      <w:marBottom w:val="0"/>
      <w:divBdr>
        <w:top w:val="none" w:sz="0" w:space="0" w:color="auto"/>
        <w:left w:val="none" w:sz="0" w:space="0" w:color="auto"/>
        <w:bottom w:val="none" w:sz="0" w:space="0" w:color="auto"/>
        <w:right w:val="none" w:sz="0" w:space="0" w:color="auto"/>
      </w:divBdr>
    </w:div>
    <w:div w:id="270748482">
      <w:bodyDiv w:val="1"/>
      <w:marLeft w:val="0"/>
      <w:marRight w:val="0"/>
      <w:marTop w:val="0"/>
      <w:marBottom w:val="0"/>
      <w:divBdr>
        <w:top w:val="none" w:sz="0" w:space="0" w:color="auto"/>
        <w:left w:val="none" w:sz="0" w:space="0" w:color="auto"/>
        <w:bottom w:val="none" w:sz="0" w:space="0" w:color="auto"/>
        <w:right w:val="none" w:sz="0" w:space="0" w:color="auto"/>
      </w:divBdr>
    </w:div>
    <w:div w:id="271792000">
      <w:bodyDiv w:val="1"/>
      <w:marLeft w:val="0"/>
      <w:marRight w:val="0"/>
      <w:marTop w:val="0"/>
      <w:marBottom w:val="0"/>
      <w:divBdr>
        <w:top w:val="none" w:sz="0" w:space="0" w:color="auto"/>
        <w:left w:val="none" w:sz="0" w:space="0" w:color="auto"/>
        <w:bottom w:val="none" w:sz="0" w:space="0" w:color="auto"/>
        <w:right w:val="none" w:sz="0" w:space="0" w:color="auto"/>
      </w:divBdr>
    </w:div>
    <w:div w:id="275450198">
      <w:bodyDiv w:val="1"/>
      <w:marLeft w:val="0"/>
      <w:marRight w:val="0"/>
      <w:marTop w:val="0"/>
      <w:marBottom w:val="0"/>
      <w:divBdr>
        <w:top w:val="none" w:sz="0" w:space="0" w:color="auto"/>
        <w:left w:val="none" w:sz="0" w:space="0" w:color="auto"/>
        <w:bottom w:val="none" w:sz="0" w:space="0" w:color="auto"/>
        <w:right w:val="none" w:sz="0" w:space="0" w:color="auto"/>
      </w:divBdr>
    </w:div>
    <w:div w:id="276526270">
      <w:bodyDiv w:val="1"/>
      <w:marLeft w:val="0"/>
      <w:marRight w:val="0"/>
      <w:marTop w:val="0"/>
      <w:marBottom w:val="0"/>
      <w:divBdr>
        <w:top w:val="none" w:sz="0" w:space="0" w:color="auto"/>
        <w:left w:val="none" w:sz="0" w:space="0" w:color="auto"/>
        <w:bottom w:val="none" w:sz="0" w:space="0" w:color="auto"/>
        <w:right w:val="none" w:sz="0" w:space="0" w:color="auto"/>
      </w:divBdr>
    </w:div>
    <w:div w:id="278998740">
      <w:bodyDiv w:val="1"/>
      <w:marLeft w:val="0"/>
      <w:marRight w:val="0"/>
      <w:marTop w:val="0"/>
      <w:marBottom w:val="0"/>
      <w:divBdr>
        <w:top w:val="none" w:sz="0" w:space="0" w:color="auto"/>
        <w:left w:val="none" w:sz="0" w:space="0" w:color="auto"/>
        <w:bottom w:val="none" w:sz="0" w:space="0" w:color="auto"/>
        <w:right w:val="none" w:sz="0" w:space="0" w:color="auto"/>
      </w:divBdr>
    </w:div>
    <w:div w:id="281965817">
      <w:bodyDiv w:val="1"/>
      <w:marLeft w:val="0"/>
      <w:marRight w:val="0"/>
      <w:marTop w:val="0"/>
      <w:marBottom w:val="0"/>
      <w:divBdr>
        <w:top w:val="none" w:sz="0" w:space="0" w:color="auto"/>
        <w:left w:val="none" w:sz="0" w:space="0" w:color="auto"/>
        <w:bottom w:val="none" w:sz="0" w:space="0" w:color="auto"/>
        <w:right w:val="none" w:sz="0" w:space="0" w:color="auto"/>
      </w:divBdr>
    </w:div>
    <w:div w:id="282885799">
      <w:bodyDiv w:val="1"/>
      <w:marLeft w:val="0"/>
      <w:marRight w:val="0"/>
      <w:marTop w:val="0"/>
      <w:marBottom w:val="0"/>
      <w:divBdr>
        <w:top w:val="none" w:sz="0" w:space="0" w:color="auto"/>
        <w:left w:val="none" w:sz="0" w:space="0" w:color="auto"/>
        <w:bottom w:val="none" w:sz="0" w:space="0" w:color="auto"/>
        <w:right w:val="none" w:sz="0" w:space="0" w:color="auto"/>
      </w:divBdr>
    </w:div>
    <w:div w:id="283654691">
      <w:bodyDiv w:val="1"/>
      <w:marLeft w:val="0"/>
      <w:marRight w:val="0"/>
      <w:marTop w:val="0"/>
      <w:marBottom w:val="0"/>
      <w:divBdr>
        <w:top w:val="none" w:sz="0" w:space="0" w:color="auto"/>
        <w:left w:val="none" w:sz="0" w:space="0" w:color="auto"/>
        <w:bottom w:val="none" w:sz="0" w:space="0" w:color="auto"/>
        <w:right w:val="none" w:sz="0" w:space="0" w:color="auto"/>
      </w:divBdr>
    </w:div>
    <w:div w:id="285896384">
      <w:bodyDiv w:val="1"/>
      <w:marLeft w:val="0"/>
      <w:marRight w:val="0"/>
      <w:marTop w:val="0"/>
      <w:marBottom w:val="0"/>
      <w:divBdr>
        <w:top w:val="none" w:sz="0" w:space="0" w:color="auto"/>
        <w:left w:val="none" w:sz="0" w:space="0" w:color="auto"/>
        <w:bottom w:val="none" w:sz="0" w:space="0" w:color="auto"/>
        <w:right w:val="none" w:sz="0" w:space="0" w:color="auto"/>
      </w:divBdr>
    </w:div>
    <w:div w:id="289017209">
      <w:bodyDiv w:val="1"/>
      <w:marLeft w:val="0"/>
      <w:marRight w:val="0"/>
      <w:marTop w:val="0"/>
      <w:marBottom w:val="0"/>
      <w:divBdr>
        <w:top w:val="none" w:sz="0" w:space="0" w:color="auto"/>
        <w:left w:val="none" w:sz="0" w:space="0" w:color="auto"/>
        <w:bottom w:val="none" w:sz="0" w:space="0" w:color="auto"/>
        <w:right w:val="none" w:sz="0" w:space="0" w:color="auto"/>
      </w:divBdr>
    </w:div>
    <w:div w:id="289678256">
      <w:bodyDiv w:val="1"/>
      <w:marLeft w:val="0"/>
      <w:marRight w:val="0"/>
      <w:marTop w:val="0"/>
      <w:marBottom w:val="0"/>
      <w:divBdr>
        <w:top w:val="none" w:sz="0" w:space="0" w:color="auto"/>
        <w:left w:val="none" w:sz="0" w:space="0" w:color="auto"/>
        <w:bottom w:val="none" w:sz="0" w:space="0" w:color="auto"/>
        <w:right w:val="none" w:sz="0" w:space="0" w:color="auto"/>
      </w:divBdr>
    </w:div>
    <w:div w:id="291910507">
      <w:bodyDiv w:val="1"/>
      <w:marLeft w:val="0"/>
      <w:marRight w:val="0"/>
      <w:marTop w:val="0"/>
      <w:marBottom w:val="0"/>
      <w:divBdr>
        <w:top w:val="none" w:sz="0" w:space="0" w:color="auto"/>
        <w:left w:val="none" w:sz="0" w:space="0" w:color="auto"/>
        <w:bottom w:val="none" w:sz="0" w:space="0" w:color="auto"/>
        <w:right w:val="none" w:sz="0" w:space="0" w:color="auto"/>
      </w:divBdr>
    </w:div>
    <w:div w:id="293607764">
      <w:bodyDiv w:val="1"/>
      <w:marLeft w:val="0"/>
      <w:marRight w:val="0"/>
      <w:marTop w:val="0"/>
      <w:marBottom w:val="0"/>
      <w:divBdr>
        <w:top w:val="none" w:sz="0" w:space="0" w:color="auto"/>
        <w:left w:val="none" w:sz="0" w:space="0" w:color="auto"/>
        <w:bottom w:val="none" w:sz="0" w:space="0" w:color="auto"/>
        <w:right w:val="none" w:sz="0" w:space="0" w:color="auto"/>
      </w:divBdr>
    </w:div>
    <w:div w:id="294143960">
      <w:bodyDiv w:val="1"/>
      <w:marLeft w:val="0"/>
      <w:marRight w:val="0"/>
      <w:marTop w:val="0"/>
      <w:marBottom w:val="0"/>
      <w:divBdr>
        <w:top w:val="none" w:sz="0" w:space="0" w:color="auto"/>
        <w:left w:val="none" w:sz="0" w:space="0" w:color="auto"/>
        <w:bottom w:val="none" w:sz="0" w:space="0" w:color="auto"/>
        <w:right w:val="none" w:sz="0" w:space="0" w:color="auto"/>
      </w:divBdr>
    </w:div>
    <w:div w:id="294916987">
      <w:bodyDiv w:val="1"/>
      <w:marLeft w:val="0"/>
      <w:marRight w:val="0"/>
      <w:marTop w:val="0"/>
      <w:marBottom w:val="0"/>
      <w:divBdr>
        <w:top w:val="none" w:sz="0" w:space="0" w:color="auto"/>
        <w:left w:val="none" w:sz="0" w:space="0" w:color="auto"/>
        <w:bottom w:val="none" w:sz="0" w:space="0" w:color="auto"/>
        <w:right w:val="none" w:sz="0" w:space="0" w:color="auto"/>
      </w:divBdr>
    </w:div>
    <w:div w:id="302782676">
      <w:bodyDiv w:val="1"/>
      <w:marLeft w:val="0"/>
      <w:marRight w:val="0"/>
      <w:marTop w:val="0"/>
      <w:marBottom w:val="0"/>
      <w:divBdr>
        <w:top w:val="none" w:sz="0" w:space="0" w:color="auto"/>
        <w:left w:val="none" w:sz="0" w:space="0" w:color="auto"/>
        <w:bottom w:val="none" w:sz="0" w:space="0" w:color="auto"/>
        <w:right w:val="none" w:sz="0" w:space="0" w:color="auto"/>
      </w:divBdr>
    </w:div>
    <w:div w:id="303849222">
      <w:bodyDiv w:val="1"/>
      <w:marLeft w:val="0"/>
      <w:marRight w:val="0"/>
      <w:marTop w:val="0"/>
      <w:marBottom w:val="0"/>
      <w:divBdr>
        <w:top w:val="none" w:sz="0" w:space="0" w:color="auto"/>
        <w:left w:val="none" w:sz="0" w:space="0" w:color="auto"/>
        <w:bottom w:val="none" w:sz="0" w:space="0" w:color="auto"/>
        <w:right w:val="none" w:sz="0" w:space="0" w:color="auto"/>
      </w:divBdr>
    </w:div>
    <w:div w:id="308051664">
      <w:bodyDiv w:val="1"/>
      <w:marLeft w:val="0"/>
      <w:marRight w:val="0"/>
      <w:marTop w:val="0"/>
      <w:marBottom w:val="0"/>
      <w:divBdr>
        <w:top w:val="none" w:sz="0" w:space="0" w:color="auto"/>
        <w:left w:val="none" w:sz="0" w:space="0" w:color="auto"/>
        <w:bottom w:val="none" w:sz="0" w:space="0" w:color="auto"/>
        <w:right w:val="none" w:sz="0" w:space="0" w:color="auto"/>
      </w:divBdr>
    </w:div>
    <w:div w:id="308443002">
      <w:bodyDiv w:val="1"/>
      <w:marLeft w:val="0"/>
      <w:marRight w:val="0"/>
      <w:marTop w:val="0"/>
      <w:marBottom w:val="0"/>
      <w:divBdr>
        <w:top w:val="none" w:sz="0" w:space="0" w:color="auto"/>
        <w:left w:val="none" w:sz="0" w:space="0" w:color="auto"/>
        <w:bottom w:val="none" w:sz="0" w:space="0" w:color="auto"/>
        <w:right w:val="none" w:sz="0" w:space="0" w:color="auto"/>
      </w:divBdr>
    </w:div>
    <w:div w:id="309865170">
      <w:bodyDiv w:val="1"/>
      <w:marLeft w:val="0"/>
      <w:marRight w:val="0"/>
      <w:marTop w:val="0"/>
      <w:marBottom w:val="0"/>
      <w:divBdr>
        <w:top w:val="none" w:sz="0" w:space="0" w:color="auto"/>
        <w:left w:val="none" w:sz="0" w:space="0" w:color="auto"/>
        <w:bottom w:val="none" w:sz="0" w:space="0" w:color="auto"/>
        <w:right w:val="none" w:sz="0" w:space="0" w:color="auto"/>
      </w:divBdr>
    </w:div>
    <w:div w:id="312637540">
      <w:bodyDiv w:val="1"/>
      <w:marLeft w:val="0"/>
      <w:marRight w:val="0"/>
      <w:marTop w:val="0"/>
      <w:marBottom w:val="0"/>
      <w:divBdr>
        <w:top w:val="none" w:sz="0" w:space="0" w:color="auto"/>
        <w:left w:val="none" w:sz="0" w:space="0" w:color="auto"/>
        <w:bottom w:val="none" w:sz="0" w:space="0" w:color="auto"/>
        <w:right w:val="none" w:sz="0" w:space="0" w:color="auto"/>
      </w:divBdr>
    </w:div>
    <w:div w:id="314143763">
      <w:bodyDiv w:val="1"/>
      <w:marLeft w:val="0"/>
      <w:marRight w:val="0"/>
      <w:marTop w:val="0"/>
      <w:marBottom w:val="0"/>
      <w:divBdr>
        <w:top w:val="none" w:sz="0" w:space="0" w:color="auto"/>
        <w:left w:val="none" w:sz="0" w:space="0" w:color="auto"/>
        <w:bottom w:val="none" w:sz="0" w:space="0" w:color="auto"/>
        <w:right w:val="none" w:sz="0" w:space="0" w:color="auto"/>
      </w:divBdr>
    </w:div>
    <w:div w:id="314993351">
      <w:bodyDiv w:val="1"/>
      <w:marLeft w:val="0"/>
      <w:marRight w:val="0"/>
      <w:marTop w:val="0"/>
      <w:marBottom w:val="0"/>
      <w:divBdr>
        <w:top w:val="none" w:sz="0" w:space="0" w:color="auto"/>
        <w:left w:val="none" w:sz="0" w:space="0" w:color="auto"/>
        <w:bottom w:val="none" w:sz="0" w:space="0" w:color="auto"/>
        <w:right w:val="none" w:sz="0" w:space="0" w:color="auto"/>
      </w:divBdr>
    </w:div>
    <w:div w:id="320937447">
      <w:bodyDiv w:val="1"/>
      <w:marLeft w:val="0"/>
      <w:marRight w:val="0"/>
      <w:marTop w:val="0"/>
      <w:marBottom w:val="0"/>
      <w:divBdr>
        <w:top w:val="none" w:sz="0" w:space="0" w:color="auto"/>
        <w:left w:val="none" w:sz="0" w:space="0" w:color="auto"/>
        <w:bottom w:val="none" w:sz="0" w:space="0" w:color="auto"/>
        <w:right w:val="none" w:sz="0" w:space="0" w:color="auto"/>
      </w:divBdr>
    </w:div>
    <w:div w:id="324355902">
      <w:bodyDiv w:val="1"/>
      <w:marLeft w:val="0"/>
      <w:marRight w:val="0"/>
      <w:marTop w:val="0"/>
      <w:marBottom w:val="0"/>
      <w:divBdr>
        <w:top w:val="none" w:sz="0" w:space="0" w:color="auto"/>
        <w:left w:val="none" w:sz="0" w:space="0" w:color="auto"/>
        <w:bottom w:val="none" w:sz="0" w:space="0" w:color="auto"/>
        <w:right w:val="none" w:sz="0" w:space="0" w:color="auto"/>
      </w:divBdr>
    </w:div>
    <w:div w:id="326323043">
      <w:bodyDiv w:val="1"/>
      <w:marLeft w:val="0"/>
      <w:marRight w:val="0"/>
      <w:marTop w:val="0"/>
      <w:marBottom w:val="0"/>
      <w:divBdr>
        <w:top w:val="none" w:sz="0" w:space="0" w:color="auto"/>
        <w:left w:val="none" w:sz="0" w:space="0" w:color="auto"/>
        <w:bottom w:val="none" w:sz="0" w:space="0" w:color="auto"/>
        <w:right w:val="none" w:sz="0" w:space="0" w:color="auto"/>
      </w:divBdr>
    </w:div>
    <w:div w:id="329604964">
      <w:bodyDiv w:val="1"/>
      <w:marLeft w:val="0"/>
      <w:marRight w:val="0"/>
      <w:marTop w:val="0"/>
      <w:marBottom w:val="0"/>
      <w:divBdr>
        <w:top w:val="none" w:sz="0" w:space="0" w:color="auto"/>
        <w:left w:val="none" w:sz="0" w:space="0" w:color="auto"/>
        <w:bottom w:val="none" w:sz="0" w:space="0" w:color="auto"/>
        <w:right w:val="none" w:sz="0" w:space="0" w:color="auto"/>
      </w:divBdr>
    </w:div>
    <w:div w:id="329867453">
      <w:bodyDiv w:val="1"/>
      <w:marLeft w:val="0"/>
      <w:marRight w:val="0"/>
      <w:marTop w:val="0"/>
      <w:marBottom w:val="0"/>
      <w:divBdr>
        <w:top w:val="none" w:sz="0" w:space="0" w:color="auto"/>
        <w:left w:val="none" w:sz="0" w:space="0" w:color="auto"/>
        <w:bottom w:val="none" w:sz="0" w:space="0" w:color="auto"/>
        <w:right w:val="none" w:sz="0" w:space="0" w:color="auto"/>
      </w:divBdr>
    </w:div>
    <w:div w:id="329867650">
      <w:bodyDiv w:val="1"/>
      <w:marLeft w:val="0"/>
      <w:marRight w:val="0"/>
      <w:marTop w:val="0"/>
      <w:marBottom w:val="0"/>
      <w:divBdr>
        <w:top w:val="none" w:sz="0" w:space="0" w:color="auto"/>
        <w:left w:val="none" w:sz="0" w:space="0" w:color="auto"/>
        <w:bottom w:val="none" w:sz="0" w:space="0" w:color="auto"/>
        <w:right w:val="none" w:sz="0" w:space="0" w:color="auto"/>
      </w:divBdr>
    </w:div>
    <w:div w:id="329987405">
      <w:bodyDiv w:val="1"/>
      <w:marLeft w:val="0"/>
      <w:marRight w:val="0"/>
      <w:marTop w:val="0"/>
      <w:marBottom w:val="0"/>
      <w:divBdr>
        <w:top w:val="none" w:sz="0" w:space="0" w:color="auto"/>
        <w:left w:val="none" w:sz="0" w:space="0" w:color="auto"/>
        <w:bottom w:val="none" w:sz="0" w:space="0" w:color="auto"/>
        <w:right w:val="none" w:sz="0" w:space="0" w:color="auto"/>
      </w:divBdr>
    </w:div>
    <w:div w:id="330644527">
      <w:bodyDiv w:val="1"/>
      <w:marLeft w:val="0"/>
      <w:marRight w:val="0"/>
      <w:marTop w:val="0"/>
      <w:marBottom w:val="0"/>
      <w:divBdr>
        <w:top w:val="none" w:sz="0" w:space="0" w:color="auto"/>
        <w:left w:val="none" w:sz="0" w:space="0" w:color="auto"/>
        <w:bottom w:val="none" w:sz="0" w:space="0" w:color="auto"/>
        <w:right w:val="none" w:sz="0" w:space="0" w:color="auto"/>
      </w:divBdr>
    </w:div>
    <w:div w:id="331839451">
      <w:bodyDiv w:val="1"/>
      <w:marLeft w:val="0"/>
      <w:marRight w:val="0"/>
      <w:marTop w:val="0"/>
      <w:marBottom w:val="0"/>
      <w:divBdr>
        <w:top w:val="none" w:sz="0" w:space="0" w:color="auto"/>
        <w:left w:val="none" w:sz="0" w:space="0" w:color="auto"/>
        <w:bottom w:val="none" w:sz="0" w:space="0" w:color="auto"/>
        <w:right w:val="none" w:sz="0" w:space="0" w:color="auto"/>
      </w:divBdr>
    </w:div>
    <w:div w:id="335349296">
      <w:bodyDiv w:val="1"/>
      <w:marLeft w:val="0"/>
      <w:marRight w:val="0"/>
      <w:marTop w:val="0"/>
      <w:marBottom w:val="0"/>
      <w:divBdr>
        <w:top w:val="none" w:sz="0" w:space="0" w:color="auto"/>
        <w:left w:val="none" w:sz="0" w:space="0" w:color="auto"/>
        <w:bottom w:val="none" w:sz="0" w:space="0" w:color="auto"/>
        <w:right w:val="none" w:sz="0" w:space="0" w:color="auto"/>
      </w:divBdr>
    </w:div>
    <w:div w:id="336078041">
      <w:bodyDiv w:val="1"/>
      <w:marLeft w:val="0"/>
      <w:marRight w:val="0"/>
      <w:marTop w:val="0"/>
      <w:marBottom w:val="0"/>
      <w:divBdr>
        <w:top w:val="none" w:sz="0" w:space="0" w:color="auto"/>
        <w:left w:val="none" w:sz="0" w:space="0" w:color="auto"/>
        <w:bottom w:val="none" w:sz="0" w:space="0" w:color="auto"/>
        <w:right w:val="none" w:sz="0" w:space="0" w:color="auto"/>
      </w:divBdr>
    </w:div>
    <w:div w:id="336083518">
      <w:bodyDiv w:val="1"/>
      <w:marLeft w:val="0"/>
      <w:marRight w:val="0"/>
      <w:marTop w:val="0"/>
      <w:marBottom w:val="0"/>
      <w:divBdr>
        <w:top w:val="none" w:sz="0" w:space="0" w:color="auto"/>
        <w:left w:val="none" w:sz="0" w:space="0" w:color="auto"/>
        <w:bottom w:val="none" w:sz="0" w:space="0" w:color="auto"/>
        <w:right w:val="none" w:sz="0" w:space="0" w:color="auto"/>
      </w:divBdr>
    </w:div>
    <w:div w:id="336731684">
      <w:bodyDiv w:val="1"/>
      <w:marLeft w:val="0"/>
      <w:marRight w:val="0"/>
      <w:marTop w:val="0"/>
      <w:marBottom w:val="0"/>
      <w:divBdr>
        <w:top w:val="none" w:sz="0" w:space="0" w:color="auto"/>
        <w:left w:val="none" w:sz="0" w:space="0" w:color="auto"/>
        <w:bottom w:val="none" w:sz="0" w:space="0" w:color="auto"/>
        <w:right w:val="none" w:sz="0" w:space="0" w:color="auto"/>
      </w:divBdr>
    </w:div>
    <w:div w:id="338195497">
      <w:bodyDiv w:val="1"/>
      <w:marLeft w:val="0"/>
      <w:marRight w:val="0"/>
      <w:marTop w:val="0"/>
      <w:marBottom w:val="0"/>
      <w:divBdr>
        <w:top w:val="none" w:sz="0" w:space="0" w:color="auto"/>
        <w:left w:val="none" w:sz="0" w:space="0" w:color="auto"/>
        <w:bottom w:val="none" w:sz="0" w:space="0" w:color="auto"/>
        <w:right w:val="none" w:sz="0" w:space="0" w:color="auto"/>
      </w:divBdr>
    </w:div>
    <w:div w:id="341317196">
      <w:bodyDiv w:val="1"/>
      <w:marLeft w:val="0"/>
      <w:marRight w:val="0"/>
      <w:marTop w:val="0"/>
      <w:marBottom w:val="0"/>
      <w:divBdr>
        <w:top w:val="none" w:sz="0" w:space="0" w:color="auto"/>
        <w:left w:val="none" w:sz="0" w:space="0" w:color="auto"/>
        <w:bottom w:val="none" w:sz="0" w:space="0" w:color="auto"/>
        <w:right w:val="none" w:sz="0" w:space="0" w:color="auto"/>
      </w:divBdr>
    </w:div>
    <w:div w:id="342166466">
      <w:bodyDiv w:val="1"/>
      <w:marLeft w:val="0"/>
      <w:marRight w:val="0"/>
      <w:marTop w:val="0"/>
      <w:marBottom w:val="0"/>
      <w:divBdr>
        <w:top w:val="none" w:sz="0" w:space="0" w:color="auto"/>
        <w:left w:val="none" w:sz="0" w:space="0" w:color="auto"/>
        <w:bottom w:val="none" w:sz="0" w:space="0" w:color="auto"/>
        <w:right w:val="none" w:sz="0" w:space="0" w:color="auto"/>
      </w:divBdr>
    </w:div>
    <w:div w:id="343439555">
      <w:bodyDiv w:val="1"/>
      <w:marLeft w:val="0"/>
      <w:marRight w:val="0"/>
      <w:marTop w:val="0"/>
      <w:marBottom w:val="0"/>
      <w:divBdr>
        <w:top w:val="none" w:sz="0" w:space="0" w:color="auto"/>
        <w:left w:val="none" w:sz="0" w:space="0" w:color="auto"/>
        <w:bottom w:val="none" w:sz="0" w:space="0" w:color="auto"/>
        <w:right w:val="none" w:sz="0" w:space="0" w:color="auto"/>
      </w:divBdr>
    </w:div>
    <w:div w:id="345980350">
      <w:bodyDiv w:val="1"/>
      <w:marLeft w:val="0"/>
      <w:marRight w:val="0"/>
      <w:marTop w:val="0"/>
      <w:marBottom w:val="0"/>
      <w:divBdr>
        <w:top w:val="none" w:sz="0" w:space="0" w:color="auto"/>
        <w:left w:val="none" w:sz="0" w:space="0" w:color="auto"/>
        <w:bottom w:val="none" w:sz="0" w:space="0" w:color="auto"/>
        <w:right w:val="none" w:sz="0" w:space="0" w:color="auto"/>
      </w:divBdr>
    </w:div>
    <w:div w:id="348678378">
      <w:bodyDiv w:val="1"/>
      <w:marLeft w:val="0"/>
      <w:marRight w:val="0"/>
      <w:marTop w:val="0"/>
      <w:marBottom w:val="0"/>
      <w:divBdr>
        <w:top w:val="none" w:sz="0" w:space="0" w:color="auto"/>
        <w:left w:val="none" w:sz="0" w:space="0" w:color="auto"/>
        <w:bottom w:val="none" w:sz="0" w:space="0" w:color="auto"/>
        <w:right w:val="none" w:sz="0" w:space="0" w:color="auto"/>
      </w:divBdr>
    </w:div>
    <w:div w:id="352728272">
      <w:bodyDiv w:val="1"/>
      <w:marLeft w:val="0"/>
      <w:marRight w:val="0"/>
      <w:marTop w:val="0"/>
      <w:marBottom w:val="0"/>
      <w:divBdr>
        <w:top w:val="none" w:sz="0" w:space="0" w:color="auto"/>
        <w:left w:val="none" w:sz="0" w:space="0" w:color="auto"/>
        <w:bottom w:val="none" w:sz="0" w:space="0" w:color="auto"/>
        <w:right w:val="none" w:sz="0" w:space="0" w:color="auto"/>
      </w:divBdr>
    </w:div>
    <w:div w:id="352849923">
      <w:bodyDiv w:val="1"/>
      <w:marLeft w:val="0"/>
      <w:marRight w:val="0"/>
      <w:marTop w:val="0"/>
      <w:marBottom w:val="0"/>
      <w:divBdr>
        <w:top w:val="none" w:sz="0" w:space="0" w:color="auto"/>
        <w:left w:val="none" w:sz="0" w:space="0" w:color="auto"/>
        <w:bottom w:val="none" w:sz="0" w:space="0" w:color="auto"/>
        <w:right w:val="none" w:sz="0" w:space="0" w:color="auto"/>
      </w:divBdr>
    </w:div>
    <w:div w:id="355892794">
      <w:bodyDiv w:val="1"/>
      <w:marLeft w:val="0"/>
      <w:marRight w:val="0"/>
      <w:marTop w:val="0"/>
      <w:marBottom w:val="0"/>
      <w:divBdr>
        <w:top w:val="none" w:sz="0" w:space="0" w:color="auto"/>
        <w:left w:val="none" w:sz="0" w:space="0" w:color="auto"/>
        <w:bottom w:val="none" w:sz="0" w:space="0" w:color="auto"/>
        <w:right w:val="none" w:sz="0" w:space="0" w:color="auto"/>
      </w:divBdr>
    </w:div>
    <w:div w:id="360981312">
      <w:bodyDiv w:val="1"/>
      <w:marLeft w:val="0"/>
      <w:marRight w:val="0"/>
      <w:marTop w:val="0"/>
      <w:marBottom w:val="0"/>
      <w:divBdr>
        <w:top w:val="none" w:sz="0" w:space="0" w:color="auto"/>
        <w:left w:val="none" w:sz="0" w:space="0" w:color="auto"/>
        <w:bottom w:val="none" w:sz="0" w:space="0" w:color="auto"/>
        <w:right w:val="none" w:sz="0" w:space="0" w:color="auto"/>
      </w:divBdr>
    </w:div>
    <w:div w:id="366639827">
      <w:bodyDiv w:val="1"/>
      <w:marLeft w:val="0"/>
      <w:marRight w:val="0"/>
      <w:marTop w:val="0"/>
      <w:marBottom w:val="0"/>
      <w:divBdr>
        <w:top w:val="none" w:sz="0" w:space="0" w:color="auto"/>
        <w:left w:val="none" w:sz="0" w:space="0" w:color="auto"/>
        <w:bottom w:val="none" w:sz="0" w:space="0" w:color="auto"/>
        <w:right w:val="none" w:sz="0" w:space="0" w:color="auto"/>
      </w:divBdr>
    </w:div>
    <w:div w:id="374041270">
      <w:bodyDiv w:val="1"/>
      <w:marLeft w:val="0"/>
      <w:marRight w:val="0"/>
      <w:marTop w:val="0"/>
      <w:marBottom w:val="0"/>
      <w:divBdr>
        <w:top w:val="none" w:sz="0" w:space="0" w:color="auto"/>
        <w:left w:val="none" w:sz="0" w:space="0" w:color="auto"/>
        <w:bottom w:val="none" w:sz="0" w:space="0" w:color="auto"/>
        <w:right w:val="none" w:sz="0" w:space="0" w:color="auto"/>
      </w:divBdr>
    </w:div>
    <w:div w:id="374080843">
      <w:bodyDiv w:val="1"/>
      <w:marLeft w:val="0"/>
      <w:marRight w:val="0"/>
      <w:marTop w:val="0"/>
      <w:marBottom w:val="0"/>
      <w:divBdr>
        <w:top w:val="none" w:sz="0" w:space="0" w:color="auto"/>
        <w:left w:val="none" w:sz="0" w:space="0" w:color="auto"/>
        <w:bottom w:val="none" w:sz="0" w:space="0" w:color="auto"/>
        <w:right w:val="none" w:sz="0" w:space="0" w:color="auto"/>
      </w:divBdr>
    </w:div>
    <w:div w:id="375591370">
      <w:bodyDiv w:val="1"/>
      <w:marLeft w:val="0"/>
      <w:marRight w:val="0"/>
      <w:marTop w:val="0"/>
      <w:marBottom w:val="0"/>
      <w:divBdr>
        <w:top w:val="none" w:sz="0" w:space="0" w:color="auto"/>
        <w:left w:val="none" w:sz="0" w:space="0" w:color="auto"/>
        <w:bottom w:val="none" w:sz="0" w:space="0" w:color="auto"/>
        <w:right w:val="none" w:sz="0" w:space="0" w:color="auto"/>
      </w:divBdr>
    </w:div>
    <w:div w:id="376858235">
      <w:bodyDiv w:val="1"/>
      <w:marLeft w:val="0"/>
      <w:marRight w:val="0"/>
      <w:marTop w:val="0"/>
      <w:marBottom w:val="0"/>
      <w:divBdr>
        <w:top w:val="none" w:sz="0" w:space="0" w:color="auto"/>
        <w:left w:val="none" w:sz="0" w:space="0" w:color="auto"/>
        <w:bottom w:val="none" w:sz="0" w:space="0" w:color="auto"/>
        <w:right w:val="none" w:sz="0" w:space="0" w:color="auto"/>
      </w:divBdr>
    </w:div>
    <w:div w:id="381290761">
      <w:bodyDiv w:val="1"/>
      <w:marLeft w:val="0"/>
      <w:marRight w:val="0"/>
      <w:marTop w:val="0"/>
      <w:marBottom w:val="0"/>
      <w:divBdr>
        <w:top w:val="none" w:sz="0" w:space="0" w:color="auto"/>
        <w:left w:val="none" w:sz="0" w:space="0" w:color="auto"/>
        <w:bottom w:val="none" w:sz="0" w:space="0" w:color="auto"/>
        <w:right w:val="none" w:sz="0" w:space="0" w:color="auto"/>
      </w:divBdr>
    </w:div>
    <w:div w:id="387001084">
      <w:bodyDiv w:val="1"/>
      <w:marLeft w:val="0"/>
      <w:marRight w:val="0"/>
      <w:marTop w:val="0"/>
      <w:marBottom w:val="0"/>
      <w:divBdr>
        <w:top w:val="none" w:sz="0" w:space="0" w:color="auto"/>
        <w:left w:val="none" w:sz="0" w:space="0" w:color="auto"/>
        <w:bottom w:val="none" w:sz="0" w:space="0" w:color="auto"/>
        <w:right w:val="none" w:sz="0" w:space="0" w:color="auto"/>
      </w:divBdr>
    </w:div>
    <w:div w:id="387458138">
      <w:bodyDiv w:val="1"/>
      <w:marLeft w:val="0"/>
      <w:marRight w:val="0"/>
      <w:marTop w:val="0"/>
      <w:marBottom w:val="0"/>
      <w:divBdr>
        <w:top w:val="none" w:sz="0" w:space="0" w:color="auto"/>
        <w:left w:val="none" w:sz="0" w:space="0" w:color="auto"/>
        <w:bottom w:val="none" w:sz="0" w:space="0" w:color="auto"/>
        <w:right w:val="none" w:sz="0" w:space="0" w:color="auto"/>
      </w:divBdr>
    </w:div>
    <w:div w:id="387653171">
      <w:bodyDiv w:val="1"/>
      <w:marLeft w:val="0"/>
      <w:marRight w:val="0"/>
      <w:marTop w:val="0"/>
      <w:marBottom w:val="0"/>
      <w:divBdr>
        <w:top w:val="none" w:sz="0" w:space="0" w:color="auto"/>
        <w:left w:val="none" w:sz="0" w:space="0" w:color="auto"/>
        <w:bottom w:val="none" w:sz="0" w:space="0" w:color="auto"/>
        <w:right w:val="none" w:sz="0" w:space="0" w:color="auto"/>
      </w:divBdr>
    </w:div>
    <w:div w:id="391776156">
      <w:bodyDiv w:val="1"/>
      <w:marLeft w:val="0"/>
      <w:marRight w:val="0"/>
      <w:marTop w:val="0"/>
      <w:marBottom w:val="0"/>
      <w:divBdr>
        <w:top w:val="none" w:sz="0" w:space="0" w:color="auto"/>
        <w:left w:val="none" w:sz="0" w:space="0" w:color="auto"/>
        <w:bottom w:val="none" w:sz="0" w:space="0" w:color="auto"/>
        <w:right w:val="none" w:sz="0" w:space="0" w:color="auto"/>
      </w:divBdr>
    </w:div>
    <w:div w:id="394279045">
      <w:bodyDiv w:val="1"/>
      <w:marLeft w:val="0"/>
      <w:marRight w:val="0"/>
      <w:marTop w:val="0"/>
      <w:marBottom w:val="0"/>
      <w:divBdr>
        <w:top w:val="none" w:sz="0" w:space="0" w:color="auto"/>
        <w:left w:val="none" w:sz="0" w:space="0" w:color="auto"/>
        <w:bottom w:val="none" w:sz="0" w:space="0" w:color="auto"/>
        <w:right w:val="none" w:sz="0" w:space="0" w:color="auto"/>
      </w:divBdr>
    </w:div>
    <w:div w:id="399714489">
      <w:bodyDiv w:val="1"/>
      <w:marLeft w:val="0"/>
      <w:marRight w:val="0"/>
      <w:marTop w:val="0"/>
      <w:marBottom w:val="0"/>
      <w:divBdr>
        <w:top w:val="none" w:sz="0" w:space="0" w:color="auto"/>
        <w:left w:val="none" w:sz="0" w:space="0" w:color="auto"/>
        <w:bottom w:val="none" w:sz="0" w:space="0" w:color="auto"/>
        <w:right w:val="none" w:sz="0" w:space="0" w:color="auto"/>
      </w:divBdr>
    </w:div>
    <w:div w:id="399985615">
      <w:bodyDiv w:val="1"/>
      <w:marLeft w:val="0"/>
      <w:marRight w:val="0"/>
      <w:marTop w:val="0"/>
      <w:marBottom w:val="0"/>
      <w:divBdr>
        <w:top w:val="none" w:sz="0" w:space="0" w:color="auto"/>
        <w:left w:val="none" w:sz="0" w:space="0" w:color="auto"/>
        <w:bottom w:val="none" w:sz="0" w:space="0" w:color="auto"/>
        <w:right w:val="none" w:sz="0" w:space="0" w:color="auto"/>
      </w:divBdr>
    </w:div>
    <w:div w:id="407460319">
      <w:bodyDiv w:val="1"/>
      <w:marLeft w:val="0"/>
      <w:marRight w:val="0"/>
      <w:marTop w:val="0"/>
      <w:marBottom w:val="0"/>
      <w:divBdr>
        <w:top w:val="none" w:sz="0" w:space="0" w:color="auto"/>
        <w:left w:val="none" w:sz="0" w:space="0" w:color="auto"/>
        <w:bottom w:val="none" w:sz="0" w:space="0" w:color="auto"/>
        <w:right w:val="none" w:sz="0" w:space="0" w:color="auto"/>
      </w:divBdr>
    </w:div>
    <w:div w:id="408037794">
      <w:bodyDiv w:val="1"/>
      <w:marLeft w:val="0"/>
      <w:marRight w:val="0"/>
      <w:marTop w:val="0"/>
      <w:marBottom w:val="0"/>
      <w:divBdr>
        <w:top w:val="none" w:sz="0" w:space="0" w:color="auto"/>
        <w:left w:val="none" w:sz="0" w:space="0" w:color="auto"/>
        <w:bottom w:val="none" w:sz="0" w:space="0" w:color="auto"/>
        <w:right w:val="none" w:sz="0" w:space="0" w:color="auto"/>
      </w:divBdr>
    </w:div>
    <w:div w:id="411397477">
      <w:bodyDiv w:val="1"/>
      <w:marLeft w:val="0"/>
      <w:marRight w:val="0"/>
      <w:marTop w:val="0"/>
      <w:marBottom w:val="0"/>
      <w:divBdr>
        <w:top w:val="none" w:sz="0" w:space="0" w:color="auto"/>
        <w:left w:val="none" w:sz="0" w:space="0" w:color="auto"/>
        <w:bottom w:val="none" w:sz="0" w:space="0" w:color="auto"/>
        <w:right w:val="none" w:sz="0" w:space="0" w:color="auto"/>
      </w:divBdr>
    </w:div>
    <w:div w:id="412236775">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16051471">
      <w:bodyDiv w:val="1"/>
      <w:marLeft w:val="0"/>
      <w:marRight w:val="0"/>
      <w:marTop w:val="0"/>
      <w:marBottom w:val="0"/>
      <w:divBdr>
        <w:top w:val="none" w:sz="0" w:space="0" w:color="auto"/>
        <w:left w:val="none" w:sz="0" w:space="0" w:color="auto"/>
        <w:bottom w:val="none" w:sz="0" w:space="0" w:color="auto"/>
        <w:right w:val="none" w:sz="0" w:space="0" w:color="auto"/>
      </w:divBdr>
    </w:div>
    <w:div w:id="416098637">
      <w:bodyDiv w:val="1"/>
      <w:marLeft w:val="0"/>
      <w:marRight w:val="0"/>
      <w:marTop w:val="0"/>
      <w:marBottom w:val="0"/>
      <w:divBdr>
        <w:top w:val="none" w:sz="0" w:space="0" w:color="auto"/>
        <w:left w:val="none" w:sz="0" w:space="0" w:color="auto"/>
        <w:bottom w:val="none" w:sz="0" w:space="0" w:color="auto"/>
        <w:right w:val="none" w:sz="0" w:space="0" w:color="auto"/>
      </w:divBdr>
    </w:div>
    <w:div w:id="424958017">
      <w:bodyDiv w:val="1"/>
      <w:marLeft w:val="0"/>
      <w:marRight w:val="0"/>
      <w:marTop w:val="0"/>
      <w:marBottom w:val="0"/>
      <w:divBdr>
        <w:top w:val="none" w:sz="0" w:space="0" w:color="auto"/>
        <w:left w:val="none" w:sz="0" w:space="0" w:color="auto"/>
        <w:bottom w:val="none" w:sz="0" w:space="0" w:color="auto"/>
        <w:right w:val="none" w:sz="0" w:space="0" w:color="auto"/>
      </w:divBdr>
    </w:div>
    <w:div w:id="426509655">
      <w:bodyDiv w:val="1"/>
      <w:marLeft w:val="0"/>
      <w:marRight w:val="0"/>
      <w:marTop w:val="0"/>
      <w:marBottom w:val="0"/>
      <w:divBdr>
        <w:top w:val="none" w:sz="0" w:space="0" w:color="auto"/>
        <w:left w:val="none" w:sz="0" w:space="0" w:color="auto"/>
        <w:bottom w:val="none" w:sz="0" w:space="0" w:color="auto"/>
        <w:right w:val="none" w:sz="0" w:space="0" w:color="auto"/>
      </w:divBdr>
    </w:div>
    <w:div w:id="435178022">
      <w:bodyDiv w:val="1"/>
      <w:marLeft w:val="0"/>
      <w:marRight w:val="0"/>
      <w:marTop w:val="0"/>
      <w:marBottom w:val="0"/>
      <w:divBdr>
        <w:top w:val="none" w:sz="0" w:space="0" w:color="auto"/>
        <w:left w:val="none" w:sz="0" w:space="0" w:color="auto"/>
        <w:bottom w:val="none" w:sz="0" w:space="0" w:color="auto"/>
        <w:right w:val="none" w:sz="0" w:space="0" w:color="auto"/>
      </w:divBdr>
    </w:div>
    <w:div w:id="435179328">
      <w:bodyDiv w:val="1"/>
      <w:marLeft w:val="0"/>
      <w:marRight w:val="0"/>
      <w:marTop w:val="0"/>
      <w:marBottom w:val="0"/>
      <w:divBdr>
        <w:top w:val="none" w:sz="0" w:space="0" w:color="auto"/>
        <w:left w:val="none" w:sz="0" w:space="0" w:color="auto"/>
        <w:bottom w:val="none" w:sz="0" w:space="0" w:color="auto"/>
        <w:right w:val="none" w:sz="0" w:space="0" w:color="auto"/>
      </w:divBdr>
    </w:div>
    <w:div w:id="438598872">
      <w:bodyDiv w:val="1"/>
      <w:marLeft w:val="0"/>
      <w:marRight w:val="0"/>
      <w:marTop w:val="0"/>
      <w:marBottom w:val="0"/>
      <w:divBdr>
        <w:top w:val="none" w:sz="0" w:space="0" w:color="auto"/>
        <w:left w:val="none" w:sz="0" w:space="0" w:color="auto"/>
        <w:bottom w:val="none" w:sz="0" w:space="0" w:color="auto"/>
        <w:right w:val="none" w:sz="0" w:space="0" w:color="auto"/>
      </w:divBdr>
    </w:div>
    <w:div w:id="441195028">
      <w:bodyDiv w:val="1"/>
      <w:marLeft w:val="0"/>
      <w:marRight w:val="0"/>
      <w:marTop w:val="0"/>
      <w:marBottom w:val="0"/>
      <w:divBdr>
        <w:top w:val="none" w:sz="0" w:space="0" w:color="auto"/>
        <w:left w:val="none" w:sz="0" w:space="0" w:color="auto"/>
        <w:bottom w:val="none" w:sz="0" w:space="0" w:color="auto"/>
        <w:right w:val="none" w:sz="0" w:space="0" w:color="auto"/>
      </w:divBdr>
    </w:div>
    <w:div w:id="441458108">
      <w:bodyDiv w:val="1"/>
      <w:marLeft w:val="0"/>
      <w:marRight w:val="0"/>
      <w:marTop w:val="0"/>
      <w:marBottom w:val="0"/>
      <w:divBdr>
        <w:top w:val="none" w:sz="0" w:space="0" w:color="auto"/>
        <w:left w:val="none" w:sz="0" w:space="0" w:color="auto"/>
        <w:bottom w:val="none" w:sz="0" w:space="0" w:color="auto"/>
        <w:right w:val="none" w:sz="0" w:space="0" w:color="auto"/>
      </w:divBdr>
    </w:div>
    <w:div w:id="441844801">
      <w:bodyDiv w:val="1"/>
      <w:marLeft w:val="0"/>
      <w:marRight w:val="0"/>
      <w:marTop w:val="0"/>
      <w:marBottom w:val="0"/>
      <w:divBdr>
        <w:top w:val="none" w:sz="0" w:space="0" w:color="auto"/>
        <w:left w:val="none" w:sz="0" w:space="0" w:color="auto"/>
        <w:bottom w:val="none" w:sz="0" w:space="0" w:color="auto"/>
        <w:right w:val="none" w:sz="0" w:space="0" w:color="auto"/>
      </w:divBdr>
    </w:div>
    <w:div w:id="444926373">
      <w:bodyDiv w:val="1"/>
      <w:marLeft w:val="0"/>
      <w:marRight w:val="0"/>
      <w:marTop w:val="0"/>
      <w:marBottom w:val="0"/>
      <w:divBdr>
        <w:top w:val="none" w:sz="0" w:space="0" w:color="auto"/>
        <w:left w:val="none" w:sz="0" w:space="0" w:color="auto"/>
        <w:bottom w:val="none" w:sz="0" w:space="0" w:color="auto"/>
        <w:right w:val="none" w:sz="0" w:space="0" w:color="auto"/>
      </w:divBdr>
    </w:div>
    <w:div w:id="452872927">
      <w:bodyDiv w:val="1"/>
      <w:marLeft w:val="0"/>
      <w:marRight w:val="0"/>
      <w:marTop w:val="0"/>
      <w:marBottom w:val="0"/>
      <w:divBdr>
        <w:top w:val="none" w:sz="0" w:space="0" w:color="auto"/>
        <w:left w:val="none" w:sz="0" w:space="0" w:color="auto"/>
        <w:bottom w:val="none" w:sz="0" w:space="0" w:color="auto"/>
        <w:right w:val="none" w:sz="0" w:space="0" w:color="auto"/>
      </w:divBdr>
    </w:div>
    <w:div w:id="457190999">
      <w:bodyDiv w:val="1"/>
      <w:marLeft w:val="0"/>
      <w:marRight w:val="0"/>
      <w:marTop w:val="0"/>
      <w:marBottom w:val="0"/>
      <w:divBdr>
        <w:top w:val="none" w:sz="0" w:space="0" w:color="auto"/>
        <w:left w:val="none" w:sz="0" w:space="0" w:color="auto"/>
        <w:bottom w:val="none" w:sz="0" w:space="0" w:color="auto"/>
        <w:right w:val="none" w:sz="0" w:space="0" w:color="auto"/>
      </w:divBdr>
    </w:div>
    <w:div w:id="457726494">
      <w:bodyDiv w:val="1"/>
      <w:marLeft w:val="0"/>
      <w:marRight w:val="0"/>
      <w:marTop w:val="0"/>
      <w:marBottom w:val="0"/>
      <w:divBdr>
        <w:top w:val="none" w:sz="0" w:space="0" w:color="auto"/>
        <w:left w:val="none" w:sz="0" w:space="0" w:color="auto"/>
        <w:bottom w:val="none" w:sz="0" w:space="0" w:color="auto"/>
        <w:right w:val="none" w:sz="0" w:space="0" w:color="auto"/>
      </w:divBdr>
    </w:div>
    <w:div w:id="460850428">
      <w:bodyDiv w:val="1"/>
      <w:marLeft w:val="0"/>
      <w:marRight w:val="0"/>
      <w:marTop w:val="0"/>
      <w:marBottom w:val="0"/>
      <w:divBdr>
        <w:top w:val="none" w:sz="0" w:space="0" w:color="auto"/>
        <w:left w:val="none" w:sz="0" w:space="0" w:color="auto"/>
        <w:bottom w:val="none" w:sz="0" w:space="0" w:color="auto"/>
        <w:right w:val="none" w:sz="0" w:space="0" w:color="auto"/>
      </w:divBdr>
    </w:div>
    <w:div w:id="472992651">
      <w:bodyDiv w:val="1"/>
      <w:marLeft w:val="0"/>
      <w:marRight w:val="0"/>
      <w:marTop w:val="0"/>
      <w:marBottom w:val="0"/>
      <w:divBdr>
        <w:top w:val="none" w:sz="0" w:space="0" w:color="auto"/>
        <w:left w:val="none" w:sz="0" w:space="0" w:color="auto"/>
        <w:bottom w:val="none" w:sz="0" w:space="0" w:color="auto"/>
        <w:right w:val="none" w:sz="0" w:space="0" w:color="auto"/>
      </w:divBdr>
    </w:div>
    <w:div w:id="481194505">
      <w:bodyDiv w:val="1"/>
      <w:marLeft w:val="0"/>
      <w:marRight w:val="0"/>
      <w:marTop w:val="0"/>
      <w:marBottom w:val="0"/>
      <w:divBdr>
        <w:top w:val="none" w:sz="0" w:space="0" w:color="auto"/>
        <w:left w:val="none" w:sz="0" w:space="0" w:color="auto"/>
        <w:bottom w:val="none" w:sz="0" w:space="0" w:color="auto"/>
        <w:right w:val="none" w:sz="0" w:space="0" w:color="auto"/>
      </w:divBdr>
    </w:div>
    <w:div w:id="483859063">
      <w:bodyDiv w:val="1"/>
      <w:marLeft w:val="0"/>
      <w:marRight w:val="0"/>
      <w:marTop w:val="0"/>
      <w:marBottom w:val="0"/>
      <w:divBdr>
        <w:top w:val="none" w:sz="0" w:space="0" w:color="auto"/>
        <w:left w:val="none" w:sz="0" w:space="0" w:color="auto"/>
        <w:bottom w:val="none" w:sz="0" w:space="0" w:color="auto"/>
        <w:right w:val="none" w:sz="0" w:space="0" w:color="auto"/>
      </w:divBdr>
    </w:div>
    <w:div w:id="487475908">
      <w:bodyDiv w:val="1"/>
      <w:marLeft w:val="0"/>
      <w:marRight w:val="0"/>
      <w:marTop w:val="0"/>
      <w:marBottom w:val="0"/>
      <w:divBdr>
        <w:top w:val="none" w:sz="0" w:space="0" w:color="auto"/>
        <w:left w:val="none" w:sz="0" w:space="0" w:color="auto"/>
        <w:bottom w:val="none" w:sz="0" w:space="0" w:color="auto"/>
        <w:right w:val="none" w:sz="0" w:space="0" w:color="auto"/>
      </w:divBdr>
    </w:div>
    <w:div w:id="490566927">
      <w:bodyDiv w:val="1"/>
      <w:marLeft w:val="0"/>
      <w:marRight w:val="0"/>
      <w:marTop w:val="0"/>
      <w:marBottom w:val="0"/>
      <w:divBdr>
        <w:top w:val="none" w:sz="0" w:space="0" w:color="auto"/>
        <w:left w:val="none" w:sz="0" w:space="0" w:color="auto"/>
        <w:bottom w:val="none" w:sz="0" w:space="0" w:color="auto"/>
        <w:right w:val="none" w:sz="0" w:space="0" w:color="auto"/>
      </w:divBdr>
    </w:div>
    <w:div w:id="494341610">
      <w:bodyDiv w:val="1"/>
      <w:marLeft w:val="0"/>
      <w:marRight w:val="0"/>
      <w:marTop w:val="0"/>
      <w:marBottom w:val="0"/>
      <w:divBdr>
        <w:top w:val="none" w:sz="0" w:space="0" w:color="auto"/>
        <w:left w:val="none" w:sz="0" w:space="0" w:color="auto"/>
        <w:bottom w:val="none" w:sz="0" w:space="0" w:color="auto"/>
        <w:right w:val="none" w:sz="0" w:space="0" w:color="auto"/>
      </w:divBdr>
    </w:div>
    <w:div w:id="495415503">
      <w:bodyDiv w:val="1"/>
      <w:marLeft w:val="0"/>
      <w:marRight w:val="0"/>
      <w:marTop w:val="0"/>
      <w:marBottom w:val="0"/>
      <w:divBdr>
        <w:top w:val="none" w:sz="0" w:space="0" w:color="auto"/>
        <w:left w:val="none" w:sz="0" w:space="0" w:color="auto"/>
        <w:bottom w:val="none" w:sz="0" w:space="0" w:color="auto"/>
        <w:right w:val="none" w:sz="0" w:space="0" w:color="auto"/>
      </w:divBdr>
    </w:div>
    <w:div w:id="496775222">
      <w:bodyDiv w:val="1"/>
      <w:marLeft w:val="0"/>
      <w:marRight w:val="0"/>
      <w:marTop w:val="0"/>
      <w:marBottom w:val="0"/>
      <w:divBdr>
        <w:top w:val="none" w:sz="0" w:space="0" w:color="auto"/>
        <w:left w:val="none" w:sz="0" w:space="0" w:color="auto"/>
        <w:bottom w:val="none" w:sz="0" w:space="0" w:color="auto"/>
        <w:right w:val="none" w:sz="0" w:space="0" w:color="auto"/>
      </w:divBdr>
    </w:div>
    <w:div w:id="498468078">
      <w:bodyDiv w:val="1"/>
      <w:marLeft w:val="0"/>
      <w:marRight w:val="0"/>
      <w:marTop w:val="0"/>
      <w:marBottom w:val="0"/>
      <w:divBdr>
        <w:top w:val="none" w:sz="0" w:space="0" w:color="auto"/>
        <w:left w:val="none" w:sz="0" w:space="0" w:color="auto"/>
        <w:bottom w:val="none" w:sz="0" w:space="0" w:color="auto"/>
        <w:right w:val="none" w:sz="0" w:space="0" w:color="auto"/>
      </w:divBdr>
    </w:div>
    <w:div w:id="501240161">
      <w:bodyDiv w:val="1"/>
      <w:marLeft w:val="0"/>
      <w:marRight w:val="0"/>
      <w:marTop w:val="0"/>
      <w:marBottom w:val="0"/>
      <w:divBdr>
        <w:top w:val="none" w:sz="0" w:space="0" w:color="auto"/>
        <w:left w:val="none" w:sz="0" w:space="0" w:color="auto"/>
        <w:bottom w:val="none" w:sz="0" w:space="0" w:color="auto"/>
        <w:right w:val="none" w:sz="0" w:space="0" w:color="auto"/>
      </w:divBdr>
    </w:div>
    <w:div w:id="511143364">
      <w:bodyDiv w:val="1"/>
      <w:marLeft w:val="0"/>
      <w:marRight w:val="0"/>
      <w:marTop w:val="0"/>
      <w:marBottom w:val="0"/>
      <w:divBdr>
        <w:top w:val="none" w:sz="0" w:space="0" w:color="auto"/>
        <w:left w:val="none" w:sz="0" w:space="0" w:color="auto"/>
        <w:bottom w:val="none" w:sz="0" w:space="0" w:color="auto"/>
        <w:right w:val="none" w:sz="0" w:space="0" w:color="auto"/>
      </w:divBdr>
    </w:div>
    <w:div w:id="516236782">
      <w:bodyDiv w:val="1"/>
      <w:marLeft w:val="0"/>
      <w:marRight w:val="0"/>
      <w:marTop w:val="0"/>
      <w:marBottom w:val="0"/>
      <w:divBdr>
        <w:top w:val="none" w:sz="0" w:space="0" w:color="auto"/>
        <w:left w:val="none" w:sz="0" w:space="0" w:color="auto"/>
        <w:bottom w:val="none" w:sz="0" w:space="0" w:color="auto"/>
        <w:right w:val="none" w:sz="0" w:space="0" w:color="auto"/>
      </w:divBdr>
    </w:div>
    <w:div w:id="518616864">
      <w:bodyDiv w:val="1"/>
      <w:marLeft w:val="0"/>
      <w:marRight w:val="0"/>
      <w:marTop w:val="0"/>
      <w:marBottom w:val="0"/>
      <w:divBdr>
        <w:top w:val="none" w:sz="0" w:space="0" w:color="auto"/>
        <w:left w:val="none" w:sz="0" w:space="0" w:color="auto"/>
        <w:bottom w:val="none" w:sz="0" w:space="0" w:color="auto"/>
        <w:right w:val="none" w:sz="0" w:space="0" w:color="auto"/>
      </w:divBdr>
    </w:div>
    <w:div w:id="525948425">
      <w:bodyDiv w:val="1"/>
      <w:marLeft w:val="0"/>
      <w:marRight w:val="0"/>
      <w:marTop w:val="0"/>
      <w:marBottom w:val="0"/>
      <w:divBdr>
        <w:top w:val="none" w:sz="0" w:space="0" w:color="auto"/>
        <w:left w:val="none" w:sz="0" w:space="0" w:color="auto"/>
        <w:bottom w:val="none" w:sz="0" w:space="0" w:color="auto"/>
        <w:right w:val="none" w:sz="0" w:space="0" w:color="auto"/>
      </w:divBdr>
    </w:div>
    <w:div w:id="530998497">
      <w:bodyDiv w:val="1"/>
      <w:marLeft w:val="0"/>
      <w:marRight w:val="0"/>
      <w:marTop w:val="0"/>
      <w:marBottom w:val="0"/>
      <w:divBdr>
        <w:top w:val="none" w:sz="0" w:space="0" w:color="auto"/>
        <w:left w:val="none" w:sz="0" w:space="0" w:color="auto"/>
        <w:bottom w:val="none" w:sz="0" w:space="0" w:color="auto"/>
        <w:right w:val="none" w:sz="0" w:space="0" w:color="auto"/>
      </w:divBdr>
    </w:div>
    <w:div w:id="538469541">
      <w:bodyDiv w:val="1"/>
      <w:marLeft w:val="0"/>
      <w:marRight w:val="0"/>
      <w:marTop w:val="0"/>
      <w:marBottom w:val="0"/>
      <w:divBdr>
        <w:top w:val="none" w:sz="0" w:space="0" w:color="auto"/>
        <w:left w:val="none" w:sz="0" w:space="0" w:color="auto"/>
        <w:bottom w:val="none" w:sz="0" w:space="0" w:color="auto"/>
        <w:right w:val="none" w:sz="0" w:space="0" w:color="auto"/>
      </w:divBdr>
    </w:div>
    <w:div w:id="539898367">
      <w:bodyDiv w:val="1"/>
      <w:marLeft w:val="0"/>
      <w:marRight w:val="0"/>
      <w:marTop w:val="0"/>
      <w:marBottom w:val="0"/>
      <w:divBdr>
        <w:top w:val="none" w:sz="0" w:space="0" w:color="auto"/>
        <w:left w:val="none" w:sz="0" w:space="0" w:color="auto"/>
        <w:bottom w:val="none" w:sz="0" w:space="0" w:color="auto"/>
        <w:right w:val="none" w:sz="0" w:space="0" w:color="auto"/>
      </w:divBdr>
    </w:div>
    <w:div w:id="541285118">
      <w:bodyDiv w:val="1"/>
      <w:marLeft w:val="0"/>
      <w:marRight w:val="0"/>
      <w:marTop w:val="0"/>
      <w:marBottom w:val="0"/>
      <w:divBdr>
        <w:top w:val="none" w:sz="0" w:space="0" w:color="auto"/>
        <w:left w:val="none" w:sz="0" w:space="0" w:color="auto"/>
        <w:bottom w:val="none" w:sz="0" w:space="0" w:color="auto"/>
        <w:right w:val="none" w:sz="0" w:space="0" w:color="auto"/>
      </w:divBdr>
    </w:div>
    <w:div w:id="543446089">
      <w:bodyDiv w:val="1"/>
      <w:marLeft w:val="0"/>
      <w:marRight w:val="0"/>
      <w:marTop w:val="0"/>
      <w:marBottom w:val="0"/>
      <w:divBdr>
        <w:top w:val="none" w:sz="0" w:space="0" w:color="auto"/>
        <w:left w:val="none" w:sz="0" w:space="0" w:color="auto"/>
        <w:bottom w:val="none" w:sz="0" w:space="0" w:color="auto"/>
        <w:right w:val="none" w:sz="0" w:space="0" w:color="auto"/>
      </w:divBdr>
    </w:div>
    <w:div w:id="545486374">
      <w:bodyDiv w:val="1"/>
      <w:marLeft w:val="0"/>
      <w:marRight w:val="0"/>
      <w:marTop w:val="0"/>
      <w:marBottom w:val="0"/>
      <w:divBdr>
        <w:top w:val="none" w:sz="0" w:space="0" w:color="auto"/>
        <w:left w:val="none" w:sz="0" w:space="0" w:color="auto"/>
        <w:bottom w:val="none" w:sz="0" w:space="0" w:color="auto"/>
        <w:right w:val="none" w:sz="0" w:space="0" w:color="auto"/>
      </w:divBdr>
    </w:div>
    <w:div w:id="550196219">
      <w:bodyDiv w:val="1"/>
      <w:marLeft w:val="0"/>
      <w:marRight w:val="0"/>
      <w:marTop w:val="0"/>
      <w:marBottom w:val="0"/>
      <w:divBdr>
        <w:top w:val="none" w:sz="0" w:space="0" w:color="auto"/>
        <w:left w:val="none" w:sz="0" w:space="0" w:color="auto"/>
        <w:bottom w:val="none" w:sz="0" w:space="0" w:color="auto"/>
        <w:right w:val="none" w:sz="0" w:space="0" w:color="auto"/>
      </w:divBdr>
    </w:div>
    <w:div w:id="554318405">
      <w:bodyDiv w:val="1"/>
      <w:marLeft w:val="0"/>
      <w:marRight w:val="0"/>
      <w:marTop w:val="0"/>
      <w:marBottom w:val="0"/>
      <w:divBdr>
        <w:top w:val="none" w:sz="0" w:space="0" w:color="auto"/>
        <w:left w:val="none" w:sz="0" w:space="0" w:color="auto"/>
        <w:bottom w:val="none" w:sz="0" w:space="0" w:color="auto"/>
        <w:right w:val="none" w:sz="0" w:space="0" w:color="auto"/>
      </w:divBdr>
    </w:div>
    <w:div w:id="555942862">
      <w:bodyDiv w:val="1"/>
      <w:marLeft w:val="0"/>
      <w:marRight w:val="0"/>
      <w:marTop w:val="0"/>
      <w:marBottom w:val="0"/>
      <w:divBdr>
        <w:top w:val="none" w:sz="0" w:space="0" w:color="auto"/>
        <w:left w:val="none" w:sz="0" w:space="0" w:color="auto"/>
        <w:bottom w:val="none" w:sz="0" w:space="0" w:color="auto"/>
        <w:right w:val="none" w:sz="0" w:space="0" w:color="auto"/>
      </w:divBdr>
    </w:div>
    <w:div w:id="558713131">
      <w:bodyDiv w:val="1"/>
      <w:marLeft w:val="0"/>
      <w:marRight w:val="0"/>
      <w:marTop w:val="0"/>
      <w:marBottom w:val="0"/>
      <w:divBdr>
        <w:top w:val="none" w:sz="0" w:space="0" w:color="auto"/>
        <w:left w:val="none" w:sz="0" w:space="0" w:color="auto"/>
        <w:bottom w:val="none" w:sz="0" w:space="0" w:color="auto"/>
        <w:right w:val="none" w:sz="0" w:space="0" w:color="auto"/>
      </w:divBdr>
    </w:div>
    <w:div w:id="559558738">
      <w:bodyDiv w:val="1"/>
      <w:marLeft w:val="0"/>
      <w:marRight w:val="0"/>
      <w:marTop w:val="0"/>
      <w:marBottom w:val="0"/>
      <w:divBdr>
        <w:top w:val="none" w:sz="0" w:space="0" w:color="auto"/>
        <w:left w:val="none" w:sz="0" w:space="0" w:color="auto"/>
        <w:bottom w:val="none" w:sz="0" w:space="0" w:color="auto"/>
        <w:right w:val="none" w:sz="0" w:space="0" w:color="auto"/>
      </w:divBdr>
    </w:div>
    <w:div w:id="559679233">
      <w:bodyDiv w:val="1"/>
      <w:marLeft w:val="0"/>
      <w:marRight w:val="0"/>
      <w:marTop w:val="0"/>
      <w:marBottom w:val="0"/>
      <w:divBdr>
        <w:top w:val="none" w:sz="0" w:space="0" w:color="auto"/>
        <w:left w:val="none" w:sz="0" w:space="0" w:color="auto"/>
        <w:bottom w:val="none" w:sz="0" w:space="0" w:color="auto"/>
        <w:right w:val="none" w:sz="0" w:space="0" w:color="auto"/>
      </w:divBdr>
    </w:div>
    <w:div w:id="566719958">
      <w:bodyDiv w:val="1"/>
      <w:marLeft w:val="0"/>
      <w:marRight w:val="0"/>
      <w:marTop w:val="0"/>
      <w:marBottom w:val="0"/>
      <w:divBdr>
        <w:top w:val="none" w:sz="0" w:space="0" w:color="auto"/>
        <w:left w:val="none" w:sz="0" w:space="0" w:color="auto"/>
        <w:bottom w:val="none" w:sz="0" w:space="0" w:color="auto"/>
        <w:right w:val="none" w:sz="0" w:space="0" w:color="auto"/>
      </w:divBdr>
    </w:div>
    <w:div w:id="573079057">
      <w:bodyDiv w:val="1"/>
      <w:marLeft w:val="0"/>
      <w:marRight w:val="0"/>
      <w:marTop w:val="0"/>
      <w:marBottom w:val="0"/>
      <w:divBdr>
        <w:top w:val="none" w:sz="0" w:space="0" w:color="auto"/>
        <w:left w:val="none" w:sz="0" w:space="0" w:color="auto"/>
        <w:bottom w:val="none" w:sz="0" w:space="0" w:color="auto"/>
        <w:right w:val="none" w:sz="0" w:space="0" w:color="auto"/>
      </w:divBdr>
    </w:div>
    <w:div w:id="573587561">
      <w:bodyDiv w:val="1"/>
      <w:marLeft w:val="0"/>
      <w:marRight w:val="0"/>
      <w:marTop w:val="0"/>
      <w:marBottom w:val="0"/>
      <w:divBdr>
        <w:top w:val="none" w:sz="0" w:space="0" w:color="auto"/>
        <w:left w:val="none" w:sz="0" w:space="0" w:color="auto"/>
        <w:bottom w:val="none" w:sz="0" w:space="0" w:color="auto"/>
        <w:right w:val="none" w:sz="0" w:space="0" w:color="auto"/>
      </w:divBdr>
    </w:div>
    <w:div w:id="574366029">
      <w:bodyDiv w:val="1"/>
      <w:marLeft w:val="0"/>
      <w:marRight w:val="0"/>
      <w:marTop w:val="0"/>
      <w:marBottom w:val="0"/>
      <w:divBdr>
        <w:top w:val="none" w:sz="0" w:space="0" w:color="auto"/>
        <w:left w:val="none" w:sz="0" w:space="0" w:color="auto"/>
        <w:bottom w:val="none" w:sz="0" w:space="0" w:color="auto"/>
        <w:right w:val="none" w:sz="0" w:space="0" w:color="auto"/>
      </w:divBdr>
    </w:div>
    <w:div w:id="57798200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680031">
      <w:bodyDiv w:val="1"/>
      <w:marLeft w:val="0"/>
      <w:marRight w:val="0"/>
      <w:marTop w:val="0"/>
      <w:marBottom w:val="0"/>
      <w:divBdr>
        <w:top w:val="none" w:sz="0" w:space="0" w:color="auto"/>
        <w:left w:val="none" w:sz="0" w:space="0" w:color="auto"/>
        <w:bottom w:val="none" w:sz="0" w:space="0" w:color="auto"/>
        <w:right w:val="none" w:sz="0" w:space="0" w:color="auto"/>
      </w:divBdr>
    </w:div>
    <w:div w:id="579946219">
      <w:bodyDiv w:val="1"/>
      <w:marLeft w:val="0"/>
      <w:marRight w:val="0"/>
      <w:marTop w:val="0"/>
      <w:marBottom w:val="0"/>
      <w:divBdr>
        <w:top w:val="none" w:sz="0" w:space="0" w:color="auto"/>
        <w:left w:val="none" w:sz="0" w:space="0" w:color="auto"/>
        <w:bottom w:val="none" w:sz="0" w:space="0" w:color="auto"/>
        <w:right w:val="none" w:sz="0" w:space="0" w:color="auto"/>
      </w:divBdr>
    </w:div>
    <w:div w:id="579947754">
      <w:bodyDiv w:val="1"/>
      <w:marLeft w:val="0"/>
      <w:marRight w:val="0"/>
      <w:marTop w:val="0"/>
      <w:marBottom w:val="0"/>
      <w:divBdr>
        <w:top w:val="none" w:sz="0" w:space="0" w:color="auto"/>
        <w:left w:val="none" w:sz="0" w:space="0" w:color="auto"/>
        <w:bottom w:val="none" w:sz="0" w:space="0" w:color="auto"/>
        <w:right w:val="none" w:sz="0" w:space="0" w:color="auto"/>
      </w:divBdr>
    </w:div>
    <w:div w:id="580679700">
      <w:bodyDiv w:val="1"/>
      <w:marLeft w:val="0"/>
      <w:marRight w:val="0"/>
      <w:marTop w:val="0"/>
      <w:marBottom w:val="0"/>
      <w:divBdr>
        <w:top w:val="none" w:sz="0" w:space="0" w:color="auto"/>
        <w:left w:val="none" w:sz="0" w:space="0" w:color="auto"/>
        <w:bottom w:val="none" w:sz="0" w:space="0" w:color="auto"/>
        <w:right w:val="none" w:sz="0" w:space="0" w:color="auto"/>
      </w:divBdr>
    </w:div>
    <w:div w:id="587424528">
      <w:bodyDiv w:val="1"/>
      <w:marLeft w:val="0"/>
      <w:marRight w:val="0"/>
      <w:marTop w:val="0"/>
      <w:marBottom w:val="0"/>
      <w:divBdr>
        <w:top w:val="none" w:sz="0" w:space="0" w:color="auto"/>
        <w:left w:val="none" w:sz="0" w:space="0" w:color="auto"/>
        <w:bottom w:val="none" w:sz="0" w:space="0" w:color="auto"/>
        <w:right w:val="none" w:sz="0" w:space="0" w:color="auto"/>
      </w:divBdr>
    </w:div>
    <w:div w:id="588855611">
      <w:bodyDiv w:val="1"/>
      <w:marLeft w:val="0"/>
      <w:marRight w:val="0"/>
      <w:marTop w:val="0"/>
      <w:marBottom w:val="0"/>
      <w:divBdr>
        <w:top w:val="none" w:sz="0" w:space="0" w:color="auto"/>
        <w:left w:val="none" w:sz="0" w:space="0" w:color="auto"/>
        <w:bottom w:val="none" w:sz="0" w:space="0" w:color="auto"/>
        <w:right w:val="none" w:sz="0" w:space="0" w:color="auto"/>
      </w:divBdr>
    </w:div>
    <w:div w:id="590627922">
      <w:bodyDiv w:val="1"/>
      <w:marLeft w:val="0"/>
      <w:marRight w:val="0"/>
      <w:marTop w:val="0"/>
      <w:marBottom w:val="0"/>
      <w:divBdr>
        <w:top w:val="none" w:sz="0" w:space="0" w:color="auto"/>
        <w:left w:val="none" w:sz="0" w:space="0" w:color="auto"/>
        <w:bottom w:val="none" w:sz="0" w:space="0" w:color="auto"/>
        <w:right w:val="none" w:sz="0" w:space="0" w:color="auto"/>
      </w:divBdr>
    </w:div>
    <w:div w:id="591860002">
      <w:bodyDiv w:val="1"/>
      <w:marLeft w:val="0"/>
      <w:marRight w:val="0"/>
      <w:marTop w:val="0"/>
      <w:marBottom w:val="0"/>
      <w:divBdr>
        <w:top w:val="none" w:sz="0" w:space="0" w:color="auto"/>
        <w:left w:val="none" w:sz="0" w:space="0" w:color="auto"/>
        <w:bottom w:val="none" w:sz="0" w:space="0" w:color="auto"/>
        <w:right w:val="none" w:sz="0" w:space="0" w:color="auto"/>
      </w:divBdr>
    </w:div>
    <w:div w:id="592252002">
      <w:bodyDiv w:val="1"/>
      <w:marLeft w:val="0"/>
      <w:marRight w:val="0"/>
      <w:marTop w:val="0"/>
      <w:marBottom w:val="0"/>
      <w:divBdr>
        <w:top w:val="none" w:sz="0" w:space="0" w:color="auto"/>
        <w:left w:val="none" w:sz="0" w:space="0" w:color="auto"/>
        <w:bottom w:val="none" w:sz="0" w:space="0" w:color="auto"/>
        <w:right w:val="none" w:sz="0" w:space="0" w:color="auto"/>
      </w:divBdr>
    </w:div>
    <w:div w:id="592670143">
      <w:bodyDiv w:val="1"/>
      <w:marLeft w:val="0"/>
      <w:marRight w:val="0"/>
      <w:marTop w:val="0"/>
      <w:marBottom w:val="0"/>
      <w:divBdr>
        <w:top w:val="none" w:sz="0" w:space="0" w:color="auto"/>
        <w:left w:val="none" w:sz="0" w:space="0" w:color="auto"/>
        <w:bottom w:val="none" w:sz="0" w:space="0" w:color="auto"/>
        <w:right w:val="none" w:sz="0" w:space="0" w:color="auto"/>
      </w:divBdr>
    </w:div>
    <w:div w:id="596914026">
      <w:bodyDiv w:val="1"/>
      <w:marLeft w:val="0"/>
      <w:marRight w:val="0"/>
      <w:marTop w:val="0"/>
      <w:marBottom w:val="0"/>
      <w:divBdr>
        <w:top w:val="none" w:sz="0" w:space="0" w:color="auto"/>
        <w:left w:val="none" w:sz="0" w:space="0" w:color="auto"/>
        <w:bottom w:val="none" w:sz="0" w:space="0" w:color="auto"/>
        <w:right w:val="none" w:sz="0" w:space="0" w:color="auto"/>
      </w:divBdr>
    </w:div>
    <w:div w:id="598411953">
      <w:bodyDiv w:val="1"/>
      <w:marLeft w:val="0"/>
      <w:marRight w:val="0"/>
      <w:marTop w:val="0"/>
      <w:marBottom w:val="0"/>
      <w:divBdr>
        <w:top w:val="none" w:sz="0" w:space="0" w:color="auto"/>
        <w:left w:val="none" w:sz="0" w:space="0" w:color="auto"/>
        <w:bottom w:val="none" w:sz="0" w:space="0" w:color="auto"/>
        <w:right w:val="none" w:sz="0" w:space="0" w:color="auto"/>
      </w:divBdr>
    </w:div>
    <w:div w:id="598490926">
      <w:bodyDiv w:val="1"/>
      <w:marLeft w:val="0"/>
      <w:marRight w:val="0"/>
      <w:marTop w:val="0"/>
      <w:marBottom w:val="0"/>
      <w:divBdr>
        <w:top w:val="none" w:sz="0" w:space="0" w:color="auto"/>
        <w:left w:val="none" w:sz="0" w:space="0" w:color="auto"/>
        <w:bottom w:val="none" w:sz="0" w:space="0" w:color="auto"/>
        <w:right w:val="none" w:sz="0" w:space="0" w:color="auto"/>
      </w:divBdr>
    </w:div>
    <w:div w:id="608008341">
      <w:bodyDiv w:val="1"/>
      <w:marLeft w:val="0"/>
      <w:marRight w:val="0"/>
      <w:marTop w:val="0"/>
      <w:marBottom w:val="0"/>
      <w:divBdr>
        <w:top w:val="none" w:sz="0" w:space="0" w:color="auto"/>
        <w:left w:val="none" w:sz="0" w:space="0" w:color="auto"/>
        <w:bottom w:val="none" w:sz="0" w:space="0" w:color="auto"/>
        <w:right w:val="none" w:sz="0" w:space="0" w:color="auto"/>
      </w:divBdr>
    </w:div>
    <w:div w:id="608202964">
      <w:bodyDiv w:val="1"/>
      <w:marLeft w:val="0"/>
      <w:marRight w:val="0"/>
      <w:marTop w:val="0"/>
      <w:marBottom w:val="0"/>
      <w:divBdr>
        <w:top w:val="none" w:sz="0" w:space="0" w:color="auto"/>
        <w:left w:val="none" w:sz="0" w:space="0" w:color="auto"/>
        <w:bottom w:val="none" w:sz="0" w:space="0" w:color="auto"/>
        <w:right w:val="none" w:sz="0" w:space="0" w:color="auto"/>
      </w:divBdr>
    </w:div>
    <w:div w:id="610090384">
      <w:bodyDiv w:val="1"/>
      <w:marLeft w:val="0"/>
      <w:marRight w:val="0"/>
      <w:marTop w:val="0"/>
      <w:marBottom w:val="0"/>
      <w:divBdr>
        <w:top w:val="none" w:sz="0" w:space="0" w:color="auto"/>
        <w:left w:val="none" w:sz="0" w:space="0" w:color="auto"/>
        <w:bottom w:val="none" w:sz="0" w:space="0" w:color="auto"/>
        <w:right w:val="none" w:sz="0" w:space="0" w:color="auto"/>
      </w:divBdr>
    </w:div>
    <w:div w:id="612178824">
      <w:bodyDiv w:val="1"/>
      <w:marLeft w:val="0"/>
      <w:marRight w:val="0"/>
      <w:marTop w:val="0"/>
      <w:marBottom w:val="0"/>
      <w:divBdr>
        <w:top w:val="none" w:sz="0" w:space="0" w:color="auto"/>
        <w:left w:val="none" w:sz="0" w:space="0" w:color="auto"/>
        <w:bottom w:val="none" w:sz="0" w:space="0" w:color="auto"/>
        <w:right w:val="none" w:sz="0" w:space="0" w:color="auto"/>
      </w:divBdr>
    </w:div>
    <w:div w:id="612638363">
      <w:bodyDiv w:val="1"/>
      <w:marLeft w:val="0"/>
      <w:marRight w:val="0"/>
      <w:marTop w:val="0"/>
      <w:marBottom w:val="0"/>
      <w:divBdr>
        <w:top w:val="none" w:sz="0" w:space="0" w:color="auto"/>
        <w:left w:val="none" w:sz="0" w:space="0" w:color="auto"/>
        <w:bottom w:val="none" w:sz="0" w:space="0" w:color="auto"/>
        <w:right w:val="none" w:sz="0" w:space="0" w:color="auto"/>
      </w:divBdr>
    </w:div>
    <w:div w:id="613750955">
      <w:bodyDiv w:val="1"/>
      <w:marLeft w:val="0"/>
      <w:marRight w:val="0"/>
      <w:marTop w:val="0"/>
      <w:marBottom w:val="0"/>
      <w:divBdr>
        <w:top w:val="none" w:sz="0" w:space="0" w:color="auto"/>
        <w:left w:val="none" w:sz="0" w:space="0" w:color="auto"/>
        <w:bottom w:val="none" w:sz="0" w:space="0" w:color="auto"/>
        <w:right w:val="none" w:sz="0" w:space="0" w:color="auto"/>
      </w:divBdr>
    </w:div>
    <w:div w:id="613950572">
      <w:bodyDiv w:val="1"/>
      <w:marLeft w:val="0"/>
      <w:marRight w:val="0"/>
      <w:marTop w:val="0"/>
      <w:marBottom w:val="0"/>
      <w:divBdr>
        <w:top w:val="none" w:sz="0" w:space="0" w:color="auto"/>
        <w:left w:val="none" w:sz="0" w:space="0" w:color="auto"/>
        <w:bottom w:val="none" w:sz="0" w:space="0" w:color="auto"/>
        <w:right w:val="none" w:sz="0" w:space="0" w:color="auto"/>
      </w:divBdr>
    </w:div>
    <w:div w:id="615139129">
      <w:bodyDiv w:val="1"/>
      <w:marLeft w:val="0"/>
      <w:marRight w:val="0"/>
      <w:marTop w:val="0"/>
      <w:marBottom w:val="0"/>
      <w:divBdr>
        <w:top w:val="none" w:sz="0" w:space="0" w:color="auto"/>
        <w:left w:val="none" w:sz="0" w:space="0" w:color="auto"/>
        <w:bottom w:val="none" w:sz="0" w:space="0" w:color="auto"/>
        <w:right w:val="none" w:sz="0" w:space="0" w:color="auto"/>
      </w:divBdr>
    </w:div>
    <w:div w:id="615872932">
      <w:bodyDiv w:val="1"/>
      <w:marLeft w:val="0"/>
      <w:marRight w:val="0"/>
      <w:marTop w:val="0"/>
      <w:marBottom w:val="0"/>
      <w:divBdr>
        <w:top w:val="none" w:sz="0" w:space="0" w:color="auto"/>
        <w:left w:val="none" w:sz="0" w:space="0" w:color="auto"/>
        <w:bottom w:val="none" w:sz="0" w:space="0" w:color="auto"/>
        <w:right w:val="none" w:sz="0" w:space="0" w:color="auto"/>
      </w:divBdr>
    </w:div>
    <w:div w:id="616260623">
      <w:bodyDiv w:val="1"/>
      <w:marLeft w:val="0"/>
      <w:marRight w:val="0"/>
      <w:marTop w:val="0"/>
      <w:marBottom w:val="0"/>
      <w:divBdr>
        <w:top w:val="none" w:sz="0" w:space="0" w:color="auto"/>
        <w:left w:val="none" w:sz="0" w:space="0" w:color="auto"/>
        <w:bottom w:val="none" w:sz="0" w:space="0" w:color="auto"/>
        <w:right w:val="none" w:sz="0" w:space="0" w:color="auto"/>
      </w:divBdr>
    </w:div>
    <w:div w:id="618340828">
      <w:bodyDiv w:val="1"/>
      <w:marLeft w:val="0"/>
      <w:marRight w:val="0"/>
      <w:marTop w:val="0"/>
      <w:marBottom w:val="0"/>
      <w:divBdr>
        <w:top w:val="none" w:sz="0" w:space="0" w:color="auto"/>
        <w:left w:val="none" w:sz="0" w:space="0" w:color="auto"/>
        <w:bottom w:val="none" w:sz="0" w:space="0" w:color="auto"/>
        <w:right w:val="none" w:sz="0" w:space="0" w:color="auto"/>
      </w:divBdr>
    </w:div>
    <w:div w:id="619917316">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26662610">
      <w:bodyDiv w:val="1"/>
      <w:marLeft w:val="0"/>
      <w:marRight w:val="0"/>
      <w:marTop w:val="0"/>
      <w:marBottom w:val="0"/>
      <w:divBdr>
        <w:top w:val="none" w:sz="0" w:space="0" w:color="auto"/>
        <w:left w:val="none" w:sz="0" w:space="0" w:color="auto"/>
        <w:bottom w:val="none" w:sz="0" w:space="0" w:color="auto"/>
        <w:right w:val="none" w:sz="0" w:space="0" w:color="auto"/>
      </w:divBdr>
    </w:div>
    <w:div w:id="627200203">
      <w:bodyDiv w:val="1"/>
      <w:marLeft w:val="0"/>
      <w:marRight w:val="0"/>
      <w:marTop w:val="0"/>
      <w:marBottom w:val="0"/>
      <w:divBdr>
        <w:top w:val="none" w:sz="0" w:space="0" w:color="auto"/>
        <w:left w:val="none" w:sz="0" w:space="0" w:color="auto"/>
        <w:bottom w:val="none" w:sz="0" w:space="0" w:color="auto"/>
        <w:right w:val="none" w:sz="0" w:space="0" w:color="auto"/>
      </w:divBdr>
    </w:div>
    <w:div w:id="627710982">
      <w:bodyDiv w:val="1"/>
      <w:marLeft w:val="0"/>
      <w:marRight w:val="0"/>
      <w:marTop w:val="0"/>
      <w:marBottom w:val="0"/>
      <w:divBdr>
        <w:top w:val="none" w:sz="0" w:space="0" w:color="auto"/>
        <w:left w:val="none" w:sz="0" w:space="0" w:color="auto"/>
        <w:bottom w:val="none" w:sz="0" w:space="0" w:color="auto"/>
        <w:right w:val="none" w:sz="0" w:space="0" w:color="auto"/>
      </w:divBdr>
    </w:div>
    <w:div w:id="630208159">
      <w:bodyDiv w:val="1"/>
      <w:marLeft w:val="0"/>
      <w:marRight w:val="0"/>
      <w:marTop w:val="0"/>
      <w:marBottom w:val="0"/>
      <w:divBdr>
        <w:top w:val="none" w:sz="0" w:space="0" w:color="auto"/>
        <w:left w:val="none" w:sz="0" w:space="0" w:color="auto"/>
        <w:bottom w:val="none" w:sz="0" w:space="0" w:color="auto"/>
        <w:right w:val="none" w:sz="0" w:space="0" w:color="auto"/>
      </w:divBdr>
    </w:div>
    <w:div w:id="631516667">
      <w:bodyDiv w:val="1"/>
      <w:marLeft w:val="0"/>
      <w:marRight w:val="0"/>
      <w:marTop w:val="0"/>
      <w:marBottom w:val="0"/>
      <w:divBdr>
        <w:top w:val="none" w:sz="0" w:space="0" w:color="auto"/>
        <w:left w:val="none" w:sz="0" w:space="0" w:color="auto"/>
        <w:bottom w:val="none" w:sz="0" w:space="0" w:color="auto"/>
        <w:right w:val="none" w:sz="0" w:space="0" w:color="auto"/>
      </w:divBdr>
    </w:div>
    <w:div w:id="633364781">
      <w:bodyDiv w:val="1"/>
      <w:marLeft w:val="0"/>
      <w:marRight w:val="0"/>
      <w:marTop w:val="0"/>
      <w:marBottom w:val="0"/>
      <w:divBdr>
        <w:top w:val="none" w:sz="0" w:space="0" w:color="auto"/>
        <w:left w:val="none" w:sz="0" w:space="0" w:color="auto"/>
        <w:bottom w:val="none" w:sz="0" w:space="0" w:color="auto"/>
        <w:right w:val="none" w:sz="0" w:space="0" w:color="auto"/>
      </w:divBdr>
    </w:div>
    <w:div w:id="642127333">
      <w:bodyDiv w:val="1"/>
      <w:marLeft w:val="0"/>
      <w:marRight w:val="0"/>
      <w:marTop w:val="0"/>
      <w:marBottom w:val="0"/>
      <w:divBdr>
        <w:top w:val="none" w:sz="0" w:space="0" w:color="auto"/>
        <w:left w:val="none" w:sz="0" w:space="0" w:color="auto"/>
        <w:bottom w:val="none" w:sz="0" w:space="0" w:color="auto"/>
        <w:right w:val="none" w:sz="0" w:space="0" w:color="auto"/>
      </w:divBdr>
    </w:div>
    <w:div w:id="642780609">
      <w:bodyDiv w:val="1"/>
      <w:marLeft w:val="0"/>
      <w:marRight w:val="0"/>
      <w:marTop w:val="0"/>
      <w:marBottom w:val="0"/>
      <w:divBdr>
        <w:top w:val="none" w:sz="0" w:space="0" w:color="auto"/>
        <w:left w:val="none" w:sz="0" w:space="0" w:color="auto"/>
        <w:bottom w:val="none" w:sz="0" w:space="0" w:color="auto"/>
        <w:right w:val="none" w:sz="0" w:space="0" w:color="auto"/>
      </w:divBdr>
    </w:div>
    <w:div w:id="644512441">
      <w:bodyDiv w:val="1"/>
      <w:marLeft w:val="0"/>
      <w:marRight w:val="0"/>
      <w:marTop w:val="0"/>
      <w:marBottom w:val="0"/>
      <w:divBdr>
        <w:top w:val="none" w:sz="0" w:space="0" w:color="auto"/>
        <w:left w:val="none" w:sz="0" w:space="0" w:color="auto"/>
        <w:bottom w:val="none" w:sz="0" w:space="0" w:color="auto"/>
        <w:right w:val="none" w:sz="0" w:space="0" w:color="auto"/>
      </w:divBdr>
    </w:div>
    <w:div w:id="646979498">
      <w:bodyDiv w:val="1"/>
      <w:marLeft w:val="0"/>
      <w:marRight w:val="0"/>
      <w:marTop w:val="0"/>
      <w:marBottom w:val="0"/>
      <w:divBdr>
        <w:top w:val="none" w:sz="0" w:space="0" w:color="auto"/>
        <w:left w:val="none" w:sz="0" w:space="0" w:color="auto"/>
        <w:bottom w:val="none" w:sz="0" w:space="0" w:color="auto"/>
        <w:right w:val="none" w:sz="0" w:space="0" w:color="auto"/>
      </w:divBdr>
    </w:div>
    <w:div w:id="646979509">
      <w:bodyDiv w:val="1"/>
      <w:marLeft w:val="0"/>
      <w:marRight w:val="0"/>
      <w:marTop w:val="0"/>
      <w:marBottom w:val="0"/>
      <w:divBdr>
        <w:top w:val="none" w:sz="0" w:space="0" w:color="auto"/>
        <w:left w:val="none" w:sz="0" w:space="0" w:color="auto"/>
        <w:bottom w:val="none" w:sz="0" w:space="0" w:color="auto"/>
        <w:right w:val="none" w:sz="0" w:space="0" w:color="auto"/>
      </w:divBdr>
    </w:div>
    <w:div w:id="647902205">
      <w:bodyDiv w:val="1"/>
      <w:marLeft w:val="0"/>
      <w:marRight w:val="0"/>
      <w:marTop w:val="0"/>
      <w:marBottom w:val="0"/>
      <w:divBdr>
        <w:top w:val="none" w:sz="0" w:space="0" w:color="auto"/>
        <w:left w:val="none" w:sz="0" w:space="0" w:color="auto"/>
        <w:bottom w:val="none" w:sz="0" w:space="0" w:color="auto"/>
        <w:right w:val="none" w:sz="0" w:space="0" w:color="auto"/>
      </w:divBdr>
    </w:div>
    <w:div w:id="651178323">
      <w:bodyDiv w:val="1"/>
      <w:marLeft w:val="0"/>
      <w:marRight w:val="0"/>
      <w:marTop w:val="0"/>
      <w:marBottom w:val="0"/>
      <w:divBdr>
        <w:top w:val="none" w:sz="0" w:space="0" w:color="auto"/>
        <w:left w:val="none" w:sz="0" w:space="0" w:color="auto"/>
        <w:bottom w:val="none" w:sz="0" w:space="0" w:color="auto"/>
        <w:right w:val="none" w:sz="0" w:space="0" w:color="auto"/>
      </w:divBdr>
    </w:div>
    <w:div w:id="658775405">
      <w:bodyDiv w:val="1"/>
      <w:marLeft w:val="0"/>
      <w:marRight w:val="0"/>
      <w:marTop w:val="0"/>
      <w:marBottom w:val="0"/>
      <w:divBdr>
        <w:top w:val="none" w:sz="0" w:space="0" w:color="auto"/>
        <w:left w:val="none" w:sz="0" w:space="0" w:color="auto"/>
        <w:bottom w:val="none" w:sz="0" w:space="0" w:color="auto"/>
        <w:right w:val="none" w:sz="0" w:space="0" w:color="auto"/>
      </w:divBdr>
    </w:div>
    <w:div w:id="660743037">
      <w:bodyDiv w:val="1"/>
      <w:marLeft w:val="0"/>
      <w:marRight w:val="0"/>
      <w:marTop w:val="0"/>
      <w:marBottom w:val="0"/>
      <w:divBdr>
        <w:top w:val="none" w:sz="0" w:space="0" w:color="auto"/>
        <w:left w:val="none" w:sz="0" w:space="0" w:color="auto"/>
        <w:bottom w:val="none" w:sz="0" w:space="0" w:color="auto"/>
        <w:right w:val="none" w:sz="0" w:space="0" w:color="auto"/>
      </w:divBdr>
    </w:div>
    <w:div w:id="661275185">
      <w:bodyDiv w:val="1"/>
      <w:marLeft w:val="0"/>
      <w:marRight w:val="0"/>
      <w:marTop w:val="0"/>
      <w:marBottom w:val="0"/>
      <w:divBdr>
        <w:top w:val="none" w:sz="0" w:space="0" w:color="auto"/>
        <w:left w:val="none" w:sz="0" w:space="0" w:color="auto"/>
        <w:bottom w:val="none" w:sz="0" w:space="0" w:color="auto"/>
        <w:right w:val="none" w:sz="0" w:space="0" w:color="auto"/>
      </w:divBdr>
    </w:div>
    <w:div w:id="669715861">
      <w:bodyDiv w:val="1"/>
      <w:marLeft w:val="0"/>
      <w:marRight w:val="0"/>
      <w:marTop w:val="0"/>
      <w:marBottom w:val="0"/>
      <w:divBdr>
        <w:top w:val="none" w:sz="0" w:space="0" w:color="auto"/>
        <w:left w:val="none" w:sz="0" w:space="0" w:color="auto"/>
        <w:bottom w:val="none" w:sz="0" w:space="0" w:color="auto"/>
        <w:right w:val="none" w:sz="0" w:space="0" w:color="auto"/>
      </w:divBdr>
    </w:div>
    <w:div w:id="674385488">
      <w:bodyDiv w:val="1"/>
      <w:marLeft w:val="0"/>
      <w:marRight w:val="0"/>
      <w:marTop w:val="0"/>
      <w:marBottom w:val="0"/>
      <w:divBdr>
        <w:top w:val="none" w:sz="0" w:space="0" w:color="auto"/>
        <w:left w:val="none" w:sz="0" w:space="0" w:color="auto"/>
        <w:bottom w:val="none" w:sz="0" w:space="0" w:color="auto"/>
        <w:right w:val="none" w:sz="0" w:space="0" w:color="auto"/>
      </w:divBdr>
    </w:div>
    <w:div w:id="674724525">
      <w:bodyDiv w:val="1"/>
      <w:marLeft w:val="0"/>
      <w:marRight w:val="0"/>
      <w:marTop w:val="0"/>
      <w:marBottom w:val="0"/>
      <w:divBdr>
        <w:top w:val="none" w:sz="0" w:space="0" w:color="auto"/>
        <w:left w:val="none" w:sz="0" w:space="0" w:color="auto"/>
        <w:bottom w:val="none" w:sz="0" w:space="0" w:color="auto"/>
        <w:right w:val="none" w:sz="0" w:space="0" w:color="auto"/>
      </w:divBdr>
    </w:div>
    <w:div w:id="677343068">
      <w:bodyDiv w:val="1"/>
      <w:marLeft w:val="0"/>
      <w:marRight w:val="0"/>
      <w:marTop w:val="0"/>
      <w:marBottom w:val="0"/>
      <w:divBdr>
        <w:top w:val="none" w:sz="0" w:space="0" w:color="auto"/>
        <w:left w:val="none" w:sz="0" w:space="0" w:color="auto"/>
        <w:bottom w:val="none" w:sz="0" w:space="0" w:color="auto"/>
        <w:right w:val="none" w:sz="0" w:space="0" w:color="auto"/>
      </w:divBdr>
    </w:div>
    <w:div w:id="681130209">
      <w:bodyDiv w:val="1"/>
      <w:marLeft w:val="0"/>
      <w:marRight w:val="0"/>
      <w:marTop w:val="0"/>
      <w:marBottom w:val="0"/>
      <w:divBdr>
        <w:top w:val="none" w:sz="0" w:space="0" w:color="auto"/>
        <w:left w:val="none" w:sz="0" w:space="0" w:color="auto"/>
        <w:bottom w:val="none" w:sz="0" w:space="0" w:color="auto"/>
        <w:right w:val="none" w:sz="0" w:space="0" w:color="auto"/>
      </w:divBdr>
    </w:div>
    <w:div w:id="685208574">
      <w:bodyDiv w:val="1"/>
      <w:marLeft w:val="0"/>
      <w:marRight w:val="0"/>
      <w:marTop w:val="0"/>
      <w:marBottom w:val="0"/>
      <w:divBdr>
        <w:top w:val="none" w:sz="0" w:space="0" w:color="auto"/>
        <w:left w:val="none" w:sz="0" w:space="0" w:color="auto"/>
        <w:bottom w:val="none" w:sz="0" w:space="0" w:color="auto"/>
        <w:right w:val="none" w:sz="0" w:space="0" w:color="auto"/>
      </w:divBdr>
    </w:div>
    <w:div w:id="689335568">
      <w:bodyDiv w:val="1"/>
      <w:marLeft w:val="0"/>
      <w:marRight w:val="0"/>
      <w:marTop w:val="0"/>
      <w:marBottom w:val="0"/>
      <w:divBdr>
        <w:top w:val="none" w:sz="0" w:space="0" w:color="auto"/>
        <w:left w:val="none" w:sz="0" w:space="0" w:color="auto"/>
        <w:bottom w:val="none" w:sz="0" w:space="0" w:color="auto"/>
        <w:right w:val="none" w:sz="0" w:space="0" w:color="auto"/>
      </w:divBdr>
    </w:div>
    <w:div w:id="689647831">
      <w:bodyDiv w:val="1"/>
      <w:marLeft w:val="0"/>
      <w:marRight w:val="0"/>
      <w:marTop w:val="0"/>
      <w:marBottom w:val="0"/>
      <w:divBdr>
        <w:top w:val="none" w:sz="0" w:space="0" w:color="auto"/>
        <w:left w:val="none" w:sz="0" w:space="0" w:color="auto"/>
        <w:bottom w:val="none" w:sz="0" w:space="0" w:color="auto"/>
        <w:right w:val="none" w:sz="0" w:space="0" w:color="auto"/>
      </w:divBdr>
    </w:div>
    <w:div w:id="691104795">
      <w:bodyDiv w:val="1"/>
      <w:marLeft w:val="0"/>
      <w:marRight w:val="0"/>
      <w:marTop w:val="0"/>
      <w:marBottom w:val="0"/>
      <w:divBdr>
        <w:top w:val="none" w:sz="0" w:space="0" w:color="auto"/>
        <w:left w:val="none" w:sz="0" w:space="0" w:color="auto"/>
        <w:bottom w:val="none" w:sz="0" w:space="0" w:color="auto"/>
        <w:right w:val="none" w:sz="0" w:space="0" w:color="auto"/>
      </w:divBdr>
    </w:div>
    <w:div w:id="692729036">
      <w:bodyDiv w:val="1"/>
      <w:marLeft w:val="0"/>
      <w:marRight w:val="0"/>
      <w:marTop w:val="0"/>
      <w:marBottom w:val="0"/>
      <w:divBdr>
        <w:top w:val="none" w:sz="0" w:space="0" w:color="auto"/>
        <w:left w:val="none" w:sz="0" w:space="0" w:color="auto"/>
        <w:bottom w:val="none" w:sz="0" w:space="0" w:color="auto"/>
        <w:right w:val="none" w:sz="0" w:space="0" w:color="auto"/>
      </w:divBdr>
    </w:div>
    <w:div w:id="703363600">
      <w:bodyDiv w:val="1"/>
      <w:marLeft w:val="0"/>
      <w:marRight w:val="0"/>
      <w:marTop w:val="0"/>
      <w:marBottom w:val="0"/>
      <w:divBdr>
        <w:top w:val="none" w:sz="0" w:space="0" w:color="auto"/>
        <w:left w:val="none" w:sz="0" w:space="0" w:color="auto"/>
        <w:bottom w:val="none" w:sz="0" w:space="0" w:color="auto"/>
        <w:right w:val="none" w:sz="0" w:space="0" w:color="auto"/>
      </w:divBdr>
    </w:div>
    <w:div w:id="706413728">
      <w:bodyDiv w:val="1"/>
      <w:marLeft w:val="0"/>
      <w:marRight w:val="0"/>
      <w:marTop w:val="0"/>
      <w:marBottom w:val="0"/>
      <w:divBdr>
        <w:top w:val="none" w:sz="0" w:space="0" w:color="auto"/>
        <w:left w:val="none" w:sz="0" w:space="0" w:color="auto"/>
        <w:bottom w:val="none" w:sz="0" w:space="0" w:color="auto"/>
        <w:right w:val="none" w:sz="0" w:space="0" w:color="auto"/>
      </w:divBdr>
    </w:div>
    <w:div w:id="709571669">
      <w:bodyDiv w:val="1"/>
      <w:marLeft w:val="0"/>
      <w:marRight w:val="0"/>
      <w:marTop w:val="0"/>
      <w:marBottom w:val="0"/>
      <w:divBdr>
        <w:top w:val="none" w:sz="0" w:space="0" w:color="auto"/>
        <w:left w:val="none" w:sz="0" w:space="0" w:color="auto"/>
        <w:bottom w:val="none" w:sz="0" w:space="0" w:color="auto"/>
        <w:right w:val="none" w:sz="0" w:space="0" w:color="auto"/>
      </w:divBdr>
    </w:div>
    <w:div w:id="715159136">
      <w:bodyDiv w:val="1"/>
      <w:marLeft w:val="0"/>
      <w:marRight w:val="0"/>
      <w:marTop w:val="0"/>
      <w:marBottom w:val="0"/>
      <w:divBdr>
        <w:top w:val="none" w:sz="0" w:space="0" w:color="auto"/>
        <w:left w:val="none" w:sz="0" w:space="0" w:color="auto"/>
        <w:bottom w:val="none" w:sz="0" w:space="0" w:color="auto"/>
        <w:right w:val="none" w:sz="0" w:space="0" w:color="auto"/>
      </w:divBdr>
    </w:div>
    <w:div w:id="715398347">
      <w:bodyDiv w:val="1"/>
      <w:marLeft w:val="0"/>
      <w:marRight w:val="0"/>
      <w:marTop w:val="0"/>
      <w:marBottom w:val="0"/>
      <w:divBdr>
        <w:top w:val="none" w:sz="0" w:space="0" w:color="auto"/>
        <w:left w:val="none" w:sz="0" w:space="0" w:color="auto"/>
        <w:bottom w:val="none" w:sz="0" w:space="0" w:color="auto"/>
        <w:right w:val="none" w:sz="0" w:space="0" w:color="auto"/>
      </w:divBdr>
    </w:div>
    <w:div w:id="716004267">
      <w:bodyDiv w:val="1"/>
      <w:marLeft w:val="0"/>
      <w:marRight w:val="0"/>
      <w:marTop w:val="0"/>
      <w:marBottom w:val="0"/>
      <w:divBdr>
        <w:top w:val="none" w:sz="0" w:space="0" w:color="auto"/>
        <w:left w:val="none" w:sz="0" w:space="0" w:color="auto"/>
        <w:bottom w:val="none" w:sz="0" w:space="0" w:color="auto"/>
        <w:right w:val="none" w:sz="0" w:space="0" w:color="auto"/>
      </w:divBdr>
    </w:div>
    <w:div w:id="716515805">
      <w:bodyDiv w:val="1"/>
      <w:marLeft w:val="0"/>
      <w:marRight w:val="0"/>
      <w:marTop w:val="0"/>
      <w:marBottom w:val="0"/>
      <w:divBdr>
        <w:top w:val="none" w:sz="0" w:space="0" w:color="auto"/>
        <w:left w:val="none" w:sz="0" w:space="0" w:color="auto"/>
        <w:bottom w:val="none" w:sz="0" w:space="0" w:color="auto"/>
        <w:right w:val="none" w:sz="0" w:space="0" w:color="auto"/>
      </w:divBdr>
    </w:div>
    <w:div w:id="723724722">
      <w:bodyDiv w:val="1"/>
      <w:marLeft w:val="0"/>
      <w:marRight w:val="0"/>
      <w:marTop w:val="0"/>
      <w:marBottom w:val="0"/>
      <w:divBdr>
        <w:top w:val="none" w:sz="0" w:space="0" w:color="auto"/>
        <w:left w:val="none" w:sz="0" w:space="0" w:color="auto"/>
        <w:bottom w:val="none" w:sz="0" w:space="0" w:color="auto"/>
        <w:right w:val="none" w:sz="0" w:space="0" w:color="auto"/>
      </w:divBdr>
    </w:div>
    <w:div w:id="727385994">
      <w:bodyDiv w:val="1"/>
      <w:marLeft w:val="0"/>
      <w:marRight w:val="0"/>
      <w:marTop w:val="0"/>
      <w:marBottom w:val="0"/>
      <w:divBdr>
        <w:top w:val="none" w:sz="0" w:space="0" w:color="auto"/>
        <w:left w:val="none" w:sz="0" w:space="0" w:color="auto"/>
        <w:bottom w:val="none" w:sz="0" w:space="0" w:color="auto"/>
        <w:right w:val="none" w:sz="0" w:space="0" w:color="auto"/>
      </w:divBdr>
    </w:div>
    <w:div w:id="729185661">
      <w:bodyDiv w:val="1"/>
      <w:marLeft w:val="0"/>
      <w:marRight w:val="0"/>
      <w:marTop w:val="0"/>
      <w:marBottom w:val="0"/>
      <w:divBdr>
        <w:top w:val="none" w:sz="0" w:space="0" w:color="auto"/>
        <w:left w:val="none" w:sz="0" w:space="0" w:color="auto"/>
        <w:bottom w:val="none" w:sz="0" w:space="0" w:color="auto"/>
        <w:right w:val="none" w:sz="0" w:space="0" w:color="auto"/>
      </w:divBdr>
    </w:div>
    <w:div w:id="729692966">
      <w:bodyDiv w:val="1"/>
      <w:marLeft w:val="0"/>
      <w:marRight w:val="0"/>
      <w:marTop w:val="0"/>
      <w:marBottom w:val="0"/>
      <w:divBdr>
        <w:top w:val="none" w:sz="0" w:space="0" w:color="auto"/>
        <w:left w:val="none" w:sz="0" w:space="0" w:color="auto"/>
        <w:bottom w:val="none" w:sz="0" w:space="0" w:color="auto"/>
        <w:right w:val="none" w:sz="0" w:space="0" w:color="auto"/>
      </w:divBdr>
    </w:div>
    <w:div w:id="735472413">
      <w:bodyDiv w:val="1"/>
      <w:marLeft w:val="0"/>
      <w:marRight w:val="0"/>
      <w:marTop w:val="0"/>
      <w:marBottom w:val="0"/>
      <w:divBdr>
        <w:top w:val="none" w:sz="0" w:space="0" w:color="auto"/>
        <w:left w:val="none" w:sz="0" w:space="0" w:color="auto"/>
        <w:bottom w:val="none" w:sz="0" w:space="0" w:color="auto"/>
        <w:right w:val="none" w:sz="0" w:space="0" w:color="auto"/>
      </w:divBdr>
    </w:div>
    <w:div w:id="736631625">
      <w:bodyDiv w:val="1"/>
      <w:marLeft w:val="0"/>
      <w:marRight w:val="0"/>
      <w:marTop w:val="0"/>
      <w:marBottom w:val="0"/>
      <w:divBdr>
        <w:top w:val="none" w:sz="0" w:space="0" w:color="auto"/>
        <w:left w:val="none" w:sz="0" w:space="0" w:color="auto"/>
        <w:bottom w:val="none" w:sz="0" w:space="0" w:color="auto"/>
        <w:right w:val="none" w:sz="0" w:space="0" w:color="auto"/>
      </w:divBdr>
    </w:div>
    <w:div w:id="738285320">
      <w:bodyDiv w:val="1"/>
      <w:marLeft w:val="0"/>
      <w:marRight w:val="0"/>
      <w:marTop w:val="0"/>
      <w:marBottom w:val="0"/>
      <w:divBdr>
        <w:top w:val="none" w:sz="0" w:space="0" w:color="auto"/>
        <w:left w:val="none" w:sz="0" w:space="0" w:color="auto"/>
        <w:bottom w:val="none" w:sz="0" w:space="0" w:color="auto"/>
        <w:right w:val="none" w:sz="0" w:space="0" w:color="auto"/>
      </w:divBdr>
    </w:div>
    <w:div w:id="744763278">
      <w:bodyDiv w:val="1"/>
      <w:marLeft w:val="0"/>
      <w:marRight w:val="0"/>
      <w:marTop w:val="0"/>
      <w:marBottom w:val="0"/>
      <w:divBdr>
        <w:top w:val="none" w:sz="0" w:space="0" w:color="auto"/>
        <w:left w:val="none" w:sz="0" w:space="0" w:color="auto"/>
        <w:bottom w:val="none" w:sz="0" w:space="0" w:color="auto"/>
        <w:right w:val="none" w:sz="0" w:space="0" w:color="auto"/>
      </w:divBdr>
    </w:div>
    <w:div w:id="747263979">
      <w:bodyDiv w:val="1"/>
      <w:marLeft w:val="0"/>
      <w:marRight w:val="0"/>
      <w:marTop w:val="0"/>
      <w:marBottom w:val="0"/>
      <w:divBdr>
        <w:top w:val="none" w:sz="0" w:space="0" w:color="auto"/>
        <w:left w:val="none" w:sz="0" w:space="0" w:color="auto"/>
        <w:bottom w:val="none" w:sz="0" w:space="0" w:color="auto"/>
        <w:right w:val="none" w:sz="0" w:space="0" w:color="auto"/>
      </w:divBdr>
    </w:div>
    <w:div w:id="748502489">
      <w:bodyDiv w:val="1"/>
      <w:marLeft w:val="0"/>
      <w:marRight w:val="0"/>
      <w:marTop w:val="0"/>
      <w:marBottom w:val="0"/>
      <w:divBdr>
        <w:top w:val="none" w:sz="0" w:space="0" w:color="auto"/>
        <w:left w:val="none" w:sz="0" w:space="0" w:color="auto"/>
        <w:bottom w:val="none" w:sz="0" w:space="0" w:color="auto"/>
        <w:right w:val="none" w:sz="0" w:space="0" w:color="auto"/>
      </w:divBdr>
    </w:div>
    <w:div w:id="749279517">
      <w:bodyDiv w:val="1"/>
      <w:marLeft w:val="0"/>
      <w:marRight w:val="0"/>
      <w:marTop w:val="0"/>
      <w:marBottom w:val="0"/>
      <w:divBdr>
        <w:top w:val="none" w:sz="0" w:space="0" w:color="auto"/>
        <w:left w:val="none" w:sz="0" w:space="0" w:color="auto"/>
        <w:bottom w:val="none" w:sz="0" w:space="0" w:color="auto"/>
        <w:right w:val="none" w:sz="0" w:space="0" w:color="auto"/>
      </w:divBdr>
    </w:div>
    <w:div w:id="750927841">
      <w:bodyDiv w:val="1"/>
      <w:marLeft w:val="0"/>
      <w:marRight w:val="0"/>
      <w:marTop w:val="0"/>
      <w:marBottom w:val="0"/>
      <w:divBdr>
        <w:top w:val="none" w:sz="0" w:space="0" w:color="auto"/>
        <w:left w:val="none" w:sz="0" w:space="0" w:color="auto"/>
        <w:bottom w:val="none" w:sz="0" w:space="0" w:color="auto"/>
        <w:right w:val="none" w:sz="0" w:space="0" w:color="auto"/>
      </w:divBdr>
    </w:div>
    <w:div w:id="751318849">
      <w:bodyDiv w:val="1"/>
      <w:marLeft w:val="0"/>
      <w:marRight w:val="0"/>
      <w:marTop w:val="0"/>
      <w:marBottom w:val="0"/>
      <w:divBdr>
        <w:top w:val="none" w:sz="0" w:space="0" w:color="auto"/>
        <w:left w:val="none" w:sz="0" w:space="0" w:color="auto"/>
        <w:bottom w:val="none" w:sz="0" w:space="0" w:color="auto"/>
        <w:right w:val="none" w:sz="0" w:space="0" w:color="auto"/>
      </w:divBdr>
    </w:div>
    <w:div w:id="751663467">
      <w:bodyDiv w:val="1"/>
      <w:marLeft w:val="0"/>
      <w:marRight w:val="0"/>
      <w:marTop w:val="0"/>
      <w:marBottom w:val="0"/>
      <w:divBdr>
        <w:top w:val="none" w:sz="0" w:space="0" w:color="auto"/>
        <w:left w:val="none" w:sz="0" w:space="0" w:color="auto"/>
        <w:bottom w:val="none" w:sz="0" w:space="0" w:color="auto"/>
        <w:right w:val="none" w:sz="0" w:space="0" w:color="auto"/>
      </w:divBdr>
    </w:div>
    <w:div w:id="753865719">
      <w:bodyDiv w:val="1"/>
      <w:marLeft w:val="0"/>
      <w:marRight w:val="0"/>
      <w:marTop w:val="0"/>
      <w:marBottom w:val="0"/>
      <w:divBdr>
        <w:top w:val="none" w:sz="0" w:space="0" w:color="auto"/>
        <w:left w:val="none" w:sz="0" w:space="0" w:color="auto"/>
        <w:bottom w:val="none" w:sz="0" w:space="0" w:color="auto"/>
        <w:right w:val="none" w:sz="0" w:space="0" w:color="auto"/>
      </w:divBdr>
    </w:div>
    <w:div w:id="755176715">
      <w:bodyDiv w:val="1"/>
      <w:marLeft w:val="0"/>
      <w:marRight w:val="0"/>
      <w:marTop w:val="0"/>
      <w:marBottom w:val="0"/>
      <w:divBdr>
        <w:top w:val="none" w:sz="0" w:space="0" w:color="auto"/>
        <w:left w:val="none" w:sz="0" w:space="0" w:color="auto"/>
        <w:bottom w:val="none" w:sz="0" w:space="0" w:color="auto"/>
        <w:right w:val="none" w:sz="0" w:space="0" w:color="auto"/>
      </w:divBdr>
    </w:div>
    <w:div w:id="761604185">
      <w:bodyDiv w:val="1"/>
      <w:marLeft w:val="0"/>
      <w:marRight w:val="0"/>
      <w:marTop w:val="0"/>
      <w:marBottom w:val="0"/>
      <w:divBdr>
        <w:top w:val="none" w:sz="0" w:space="0" w:color="auto"/>
        <w:left w:val="none" w:sz="0" w:space="0" w:color="auto"/>
        <w:bottom w:val="none" w:sz="0" w:space="0" w:color="auto"/>
        <w:right w:val="none" w:sz="0" w:space="0" w:color="auto"/>
      </w:divBdr>
    </w:div>
    <w:div w:id="761797330">
      <w:bodyDiv w:val="1"/>
      <w:marLeft w:val="0"/>
      <w:marRight w:val="0"/>
      <w:marTop w:val="0"/>
      <w:marBottom w:val="0"/>
      <w:divBdr>
        <w:top w:val="none" w:sz="0" w:space="0" w:color="auto"/>
        <w:left w:val="none" w:sz="0" w:space="0" w:color="auto"/>
        <w:bottom w:val="none" w:sz="0" w:space="0" w:color="auto"/>
        <w:right w:val="none" w:sz="0" w:space="0" w:color="auto"/>
      </w:divBdr>
    </w:div>
    <w:div w:id="770315592">
      <w:bodyDiv w:val="1"/>
      <w:marLeft w:val="0"/>
      <w:marRight w:val="0"/>
      <w:marTop w:val="0"/>
      <w:marBottom w:val="0"/>
      <w:divBdr>
        <w:top w:val="none" w:sz="0" w:space="0" w:color="auto"/>
        <w:left w:val="none" w:sz="0" w:space="0" w:color="auto"/>
        <w:bottom w:val="none" w:sz="0" w:space="0" w:color="auto"/>
        <w:right w:val="none" w:sz="0" w:space="0" w:color="auto"/>
      </w:divBdr>
    </w:div>
    <w:div w:id="777725690">
      <w:bodyDiv w:val="1"/>
      <w:marLeft w:val="0"/>
      <w:marRight w:val="0"/>
      <w:marTop w:val="0"/>
      <w:marBottom w:val="0"/>
      <w:divBdr>
        <w:top w:val="none" w:sz="0" w:space="0" w:color="auto"/>
        <w:left w:val="none" w:sz="0" w:space="0" w:color="auto"/>
        <w:bottom w:val="none" w:sz="0" w:space="0" w:color="auto"/>
        <w:right w:val="none" w:sz="0" w:space="0" w:color="auto"/>
      </w:divBdr>
    </w:div>
    <w:div w:id="777942918">
      <w:bodyDiv w:val="1"/>
      <w:marLeft w:val="0"/>
      <w:marRight w:val="0"/>
      <w:marTop w:val="0"/>
      <w:marBottom w:val="0"/>
      <w:divBdr>
        <w:top w:val="none" w:sz="0" w:space="0" w:color="auto"/>
        <w:left w:val="none" w:sz="0" w:space="0" w:color="auto"/>
        <w:bottom w:val="none" w:sz="0" w:space="0" w:color="auto"/>
        <w:right w:val="none" w:sz="0" w:space="0" w:color="auto"/>
      </w:divBdr>
    </w:div>
    <w:div w:id="781997661">
      <w:bodyDiv w:val="1"/>
      <w:marLeft w:val="0"/>
      <w:marRight w:val="0"/>
      <w:marTop w:val="0"/>
      <w:marBottom w:val="0"/>
      <w:divBdr>
        <w:top w:val="none" w:sz="0" w:space="0" w:color="auto"/>
        <w:left w:val="none" w:sz="0" w:space="0" w:color="auto"/>
        <w:bottom w:val="none" w:sz="0" w:space="0" w:color="auto"/>
        <w:right w:val="none" w:sz="0" w:space="0" w:color="auto"/>
      </w:divBdr>
    </w:div>
    <w:div w:id="787814470">
      <w:bodyDiv w:val="1"/>
      <w:marLeft w:val="0"/>
      <w:marRight w:val="0"/>
      <w:marTop w:val="0"/>
      <w:marBottom w:val="0"/>
      <w:divBdr>
        <w:top w:val="none" w:sz="0" w:space="0" w:color="auto"/>
        <w:left w:val="none" w:sz="0" w:space="0" w:color="auto"/>
        <w:bottom w:val="none" w:sz="0" w:space="0" w:color="auto"/>
        <w:right w:val="none" w:sz="0" w:space="0" w:color="auto"/>
      </w:divBdr>
    </w:div>
    <w:div w:id="789251344">
      <w:bodyDiv w:val="1"/>
      <w:marLeft w:val="0"/>
      <w:marRight w:val="0"/>
      <w:marTop w:val="0"/>
      <w:marBottom w:val="0"/>
      <w:divBdr>
        <w:top w:val="none" w:sz="0" w:space="0" w:color="auto"/>
        <w:left w:val="none" w:sz="0" w:space="0" w:color="auto"/>
        <w:bottom w:val="none" w:sz="0" w:space="0" w:color="auto"/>
        <w:right w:val="none" w:sz="0" w:space="0" w:color="auto"/>
      </w:divBdr>
    </w:div>
    <w:div w:id="791051289">
      <w:bodyDiv w:val="1"/>
      <w:marLeft w:val="0"/>
      <w:marRight w:val="0"/>
      <w:marTop w:val="0"/>
      <w:marBottom w:val="0"/>
      <w:divBdr>
        <w:top w:val="none" w:sz="0" w:space="0" w:color="auto"/>
        <w:left w:val="none" w:sz="0" w:space="0" w:color="auto"/>
        <w:bottom w:val="none" w:sz="0" w:space="0" w:color="auto"/>
        <w:right w:val="none" w:sz="0" w:space="0" w:color="auto"/>
      </w:divBdr>
    </w:div>
    <w:div w:id="796290045">
      <w:bodyDiv w:val="1"/>
      <w:marLeft w:val="0"/>
      <w:marRight w:val="0"/>
      <w:marTop w:val="0"/>
      <w:marBottom w:val="0"/>
      <w:divBdr>
        <w:top w:val="none" w:sz="0" w:space="0" w:color="auto"/>
        <w:left w:val="none" w:sz="0" w:space="0" w:color="auto"/>
        <w:bottom w:val="none" w:sz="0" w:space="0" w:color="auto"/>
        <w:right w:val="none" w:sz="0" w:space="0" w:color="auto"/>
      </w:divBdr>
    </w:div>
    <w:div w:id="799030562">
      <w:bodyDiv w:val="1"/>
      <w:marLeft w:val="0"/>
      <w:marRight w:val="0"/>
      <w:marTop w:val="0"/>
      <w:marBottom w:val="0"/>
      <w:divBdr>
        <w:top w:val="none" w:sz="0" w:space="0" w:color="auto"/>
        <w:left w:val="none" w:sz="0" w:space="0" w:color="auto"/>
        <w:bottom w:val="none" w:sz="0" w:space="0" w:color="auto"/>
        <w:right w:val="none" w:sz="0" w:space="0" w:color="auto"/>
      </w:divBdr>
    </w:div>
    <w:div w:id="799225438">
      <w:bodyDiv w:val="1"/>
      <w:marLeft w:val="0"/>
      <w:marRight w:val="0"/>
      <w:marTop w:val="0"/>
      <w:marBottom w:val="0"/>
      <w:divBdr>
        <w:top w:val="none" w:sz="0" w:space="0" w:color="auto"/>
        <w:left w:val="none" w:sz="0" w:space="0" w:color="auto"/>
        <w:bottom w:val="none" w:sz="0" w:space="0" w:color="auto"/>
        <w:right w:val="none" w:sz="0" w:space="0" w:color="auto"/>
      </w:divBdr>
    </w:div>
    <w:div w:id="799883888">
      <w:bodyDiv w:val="1"/>
      <w:marLeft w:val="0"/>
      <w:marRight w:val="0"/>
      <w:marTop w:val="0"/>
      <w:marBottom w:val="0"/>
      <w:divBdr>
        <w:top w:val="none" w:sz="0" w:space="0" w:color="auto"/>
        <w:left w:val="none" w:sz="0" w:space="0" w:color="auto"/>
        <w:bottom w:val="none" w:sz="0" w:space="0" w:color="auto"/>
        <w:right w:val="none" w:sz="0" w:space="0" w:color="auto"/>
      </w:divBdr>
    </w:div>
    <w:div w:id="801583675">
      <w:bodyDiv w:val="1"/>
      <w:marLeft w:val="0"/>
      <w:marRight w:val="0"/>
      <w:marTop w:val="0"/>
      <w:marBottom w:val="0"/>
      <w:divBdr>
        <w:top w:val="none" w:sz="0" w:space="0" w:color="auto"/>
        <w:left w:val="none" w:sz="0" w:space="0" w:color="auto"/>
        <w:bottom w:val="none" w:sz="0" w:space="0" w:color="auto"/>
        <w:right w:val="none" w:sz="0" w:space="0" w:color="auto"/>
      </w:divBdr>
    </w:div>
    <w:div w:id="803695733">
      <w:bodyDiv w:val="1"/>
      <w:marLeft w:val="0"/>
      <w:marRight w:val="0"/>
      <w:marTop w:val="0"/>
      <w:marBottom w:val="0"/>
      <w:divBdr>
        <w:top w:val="none" w:sz="0" w:space="0" w:color="auto"/>
        <w:left w:val="none" w:sz="0" w:space="0" w:color="auto"/>
        <w:bottom w:val="none" w:sz="0" w:space="0" w:color="auto"/>
        <w:right w:val="none" w:sz="0" w:space="0" w:color="auto"/>
      </w:divBdr>
    </w:div>
    <w:div w:id="804350968">
      <w:bodyDiv w:val="1"/>
      <w:marLeft w:val="0"/>
      <w:marRight w:val="0"/>
      <w:marTop w:val="0"/>
      <w:marBottom w:val="0"/>
      <w:divBdr>
        <w:top w:val="none" w:sz="0" w:space="0" w:color="auto"/>
        <w:left w:val="none" w:sz="0" w:space="0" w:color="auto"/>
        <w:bottom w:val="none" w:sz="0" w:space="0" w:color="auto"/>
        <w:right w:val="none" w:sz="0" w:space="0" w:color="auto"/>
      </w:divBdr>
    </w:div>
    <w:div w:id="805392799">
      <w:bodyDiv w:val="1"/>
      <w:marLeft w:val="0"/>
      <w:marRight w:val="0"/>
      <w:marTop w:val="0"/>
      <w:marBottom w:val="0"/>
      <w:divBdr>
        <w:top w:val="none" w:sz="0" w:space="0" w:color="auto"/>
        <w:left w:val="none" w:sz="0" w:space="0" w:color="auto"/>
        <w:bottom w:val="none" w:sz="0" w:space="0" w:color="auto"/>
        <w:right w:val="none" w:sz="0" w:space="0" w:color="auto"/>
      </w:divBdr>
    </w:div>
    <w:div w:id="807816577">
      <w:bodyDiv w:val="1"/>
      <w:marLeft w:val="0"/>
      <w:marRight w:val="0"/>
      <w:marTop w:val="0"/>
      <w:marBottom w:val="0"/>
      <w:divBdr>
        <w:top w:val="none" w:sz="0" w:space="0" w:color="auto"/>
        <w:left w:val="none" w:sz="0" w:space="0" w:color="auto"/>
        <w:bottom w:val="none" w:sz="0" w:space="0" w:color="auto"/>
        <w:right w:val="none" w:sz="0" w:space="0" w:color="auto"/>
      </w:divBdr>
    </w:div>
    <w:div w:id="812716477">
      <w:bodyDiv w:val="1"/>
      <w:marLeft w:val="0"/>
      <w:marRight w:val="0"/>
      <w:marTop w:val="0"/>
      <w:marBottom w:val="0"/>
      <w:divBdr>
        <w:top w:val="none" w:sz="0" w:space="0" w:color="auto"/>
        <w:left w:val="none" w:sz="0" w:space="0" w:color="auto"/>
        <w:bottom w:val="none" w:sz="0" w:space="0" w:color="auto"/>
        <w:right w:val="none" w:sz="0" w:space="0" w:color="auto"/>
      </w:divBdr>
    </w:div>
    <w:div w:id="816650076">
      <w:bodyDiv w:val="1"/>
      <w:marLeft w:val="0"/>
      <w:marRight w:val="0"/>
      <w:marTop w:val="0"/>
      <w:marBottom w:val="0"/>
      <w:divBdr>
        <w:top w:val="none" w:sz="0" w:space="0" w:color="auto"/>
        <w:left w:val="none" w:sz="0" w:space="0" w:color="auto"/>
        <w:bottom w:val="none" w:sz="0" w:space="0" w:color="auto"/>
        <w:right w:val="none" w:sz="0" w:space="0" w:color="auto"/>
      </w:divBdr>
    </w:div>
    <w:div w:id="816923056">
      <w:bodyDiv w:val="1"/>
      <w:marLeft w:val="0"/>
      <w:marRight w:val="0"/>
      <w:marTop w:val="0"/>
      <w:marBottom w:val="0"/>
      <w:divBdr>
        <w:top w:val="none" w:sz="0" w:space="0" w:color="auto"/>
        <w:left w:val="none" w:sz="0" w:space="0" w:color="auto"/>
        <w:bottom w:val="none" w:sz="0" w:space="0" w:color="auto"/>
        <w:right w:val="none" w:sz="0" w:space="0" w:color="auto"/>
      </w:divBdr>
    </w:div>
    <w:div w:id="819421082">
      <w:bodyDiv w:val="1"/>
      <w:marLeft w:val="0"/>
      <w:marRight w:val="0"/>
      <w:marTop w:val="0"/>
      <w:marBottom w:val="0"/>
      <w:divBdr>
        <w:top w:val="none" w:sz="0" w:space="0" w:color="auto"/>
        <w:left w:val="none" w:sz="0" w:space="0" w:color="auto"/>
        <w:bottom w:val="none" w:sz="0" w:space="0" w:color="auto"/>
        <w:right w:val="none" w:sz="0" w:space="0" w:color="auto"/>
      </w:divBdr>
    </w:div>
    <w:div w:id="820316895">
      <w:bodyDiv w:val="1"/>
      <w:marLeft w:val="0"/>
      <w:marRight w:val="0"/>
      <w:marTop w:val="0"/>
      <w:marBottom w:val="0"/>
      <w:divBdr>
        <w:top w:val="none" w:sz="0" w:space="0" w:color="auto"/>
        <w:left w:val="none" w:sz="0" w:space="0" w:color="auto"/>
        <w:bottom w:val="none" w:sz="0" w:space="0" w:color="auto"/>
        <w:right w:val="none" w:sz="0" w:space="0" w:color="auto"/>
      </w:divBdr>
    </w:div>
    <w:div w:id="821313323">
      <w:bodyDiv w:val="1"/>
      <w:marLeft w:val="0"/>
      <w:marRight w:val="0"/>
      <w:marTop w:val="0"/>
      <w:marBottom w:val="0"/>
      <w:divBdr>
        <w:top w:val="none" w:sz="0" w:space="0" w:color="auto"/>
        <w:left w:val="none" w:sz="0" w:space="0" w:color="auto"/>
        <w:bottom w:val="none" w:sz="0" w:space="0" w:color="auto"/>
        <w:right w:val="none" w:sz="0" w:space="0" w:color="auto"/>
      </w:divBdr>
    </w:div>
    <w:div w:id="823164505">
      <w:bodyDiv w:val="1"/>
      <w:marLeft w:val="0"/>
      <w:marRight w:val="0"/>
      <w:marTop w:val="0"/>
      <w:marBottom w:val="0"/>
      <w:divBdr>
        <w:top w:val="none" w:sz="0" w:space="0" w:color="auto"/>
        <w:left w:val="none" w:sz="0" w:space="0" w:color="auto"/>
        <w:bottom w:val="none" w:sz="0" w:space="0" w:color="auto"/>
        <w:right w:val="none" w:sz="0" w:space="0" w:color="auto"/>
      </w:divBdr>
    </w:div>
    <w:div w:id="830289766">
      <w:bodyDiv w:val="1"/>
      <w:marLeft w:val="0"/>
      <w:marRight w:val="0"/>
      <w:marTop w:val="0"/>
      <w:marBottom w:val="0"/>
      <w:divBdr>
        <w:top w:val="none" w:sz="0" w:space="0" w:color="auto"/>
        <w:left w:val="none" w:sz="0" w:space="0" w:color="auto"/>
        <w:bottom w:val="none" w:sz="0" w:space="0" w:color="auto"/>
        <w:right w:val="none" w:sz="0" w:space="0" w:color="auto"/>
      </w:divBdr>
    </w:div>
    <w:div w:id="830946160">
      <w:bodyDiv w:val="1"/>
      <w:marLeft w:val="0"/>
      <w:marRight w:val="0"/>
      <w:marTop w:val="0"/>
      <w:marBottom w:val="0"/>
      <w:divBdr>
        <w:top w:val="none" w:sz="0" w:space="0" w:color="auto"/>
        <w:left w:val="none" w:sz="0" w:space="0" w:color="auto"/>
        <w:bottom w:val="none" w:sz="0" w:space="0" w:color="auto"/>
        <w:right w:val="none" w:sz="0" w:space="0" w:color="auto"/>
      </w:divBdr>
    </w:div>
    <w:div w:id="834302458">
      <w:bodyDiv w:val="1"/>
      <w:marLeft w:val="0"/>
      <w:marRight w:val="0"/>
      <w:marTop w:val="0"/>
      <w:marBottom w:val="0"/>
      <w:divBdr>
        <w:top w:val="none" w:sz="0" w:space="0" w:color="auto"/>
        <w:left w:val="none" w:sz="0" w:space="0" w:color="auto"/>
        <w:bottom w:val="none" w:sz="0" w:space="0" w:color="auto"/>
        <w:right w:val="none" w:sz="0" w:space="0" w:color="auto"/>
      </w:divBdr>
    </w:div>
    <w:div w:id="835725941">
      <w:bodyDiv w:val="1"/>
      <w:marLeft w:val="0"/>
      <w:marRight w:val="0"/>
      <w:marTop w:val="0"/>
      <w:marBottom w:val="0"/>
      <w:divBdr>
        <w:top w:val="none" w:sz="0" w:space="0" w:color="auto"/>
        <w:left w:val="none" w:sz="0" w:space="0" w:color="auto"/>
        <w:bottom w:val="none" w:sz="0" w:space="0" w:color="auto"/>
        <w:right w:val="none" w:sz="0" w:space="0" w:color="auto"/>
      </w:divBdr>
    </w:div>
    <w:div w:id="837424607">
      <w:bodyDiv w:val="1"/>
      <w:marLeft w:val="0"/>
      <w:marRight w:val="0"/>
      <w:marTop w:val="0"/>
      <w:marBottom w:val="0"/>
      <w:divBdr>
        <w:top w:val="none" w:sz="0" w:space="0" w:color="auto"/>
        <w:left w:val="none" w:sz="0" w:space="0" w:color="auto"/>
        <w:bottom w:val="none" w:sz="0" w:space="0" w:color="auto"/>
        <w:right w:val="none" w:sz="0" w:space="0" w:color="auto"/>
      </w:divBdr>
    </w:div>
    <w:div w:id="837573223">
      <w:bodyDiv w:val="1"/>
      <w:marLeft w:val="0"/>
      <w:marRight w:val="0"/>
      <w:marTop w:val="0"/>
      <w:marBottom w:val="0"/>
      <w:divBdr>
        <w:top w:val="none" w:sz="0" w:space="0" w:color="auto"/>
        <w:left w:val="none" w:sz="0" w:space="0" w:color="auto"/>
        <w:bottom w:val="none" w:sz="0" w:space="0" w:color="auto"/>
        <w:right w:val="none" w:sz="0" w:space="0" w:color="auto"/>
      </w:divBdr>
    </w:div>
    <w:div w:id="847059131">
      <w:bodyDiv w:val="1"/>
      <w:marLeft w:val="0"/>
      <w:marRight w:val="0"/>
      <w:marTop w:val="0"/>
      <w:marBottom w:val="0"/>
      <w:divBdr>
        <w:top w:val="none" w:sz="0" w:space="0" w:color="auto"/>
        <w:left w:val="none" w:sz="0" w:space="0" w:color="auto"/>
        <w:bottom w:val="none" w:sz="0" w:space="0" w:color="auto"/>
        <w:right w:val="none" w:sz="0" w:space="0" w:color="auto"/>
      </w:divBdr>
    </w:div>
    <w:div w:id="850485249">
      <w:bodyDiv w:val="1"/>
      <w:marLeft w:val="0"/>
      <w:marRight w:val="0"/>
      <w:marTop w:val="0"/>
      <w:marBottom w:val="0"/>
      <w:divBdr>
        <w:top w:val="none" w:sz="0" w:space="0" w:color="auto"/>
        <w:left w:val="none" w:sz="0" w:space="0" w:color="auto"/>
        <w:bottom w:val="none" w:sz="0" w:space="0" w:color="auto"/>
        <w:right w:val="none" w:sz="0" w:space="0" w:color="auto"/>
      </w:divBdr>
    </w:div>
    <w:div w:id="850683528">
      <w:bodyDiv w:val="1"/>
      <w:marLeft w:val="0"/>
      <w:marRight w:val="0"/>
      <w:marTop w:val="0"/>
      <w:marBottom w:val="0"/>
      <w:divBdr>
        <w:top w:val="none" w:sz="0" w:space="0" w:color="auto"/>
        <w:left w:val="none" w:sz="0" w:space="0" w:color="auto"/>
        <w:bottom w:val="none" w:sz="0" w:space="0" w:color="auto"/>
        <w:right w:val="none" w:sz="0" w:space="0" w:color="auto"/>
      </w:divBdr>
    </w:div>
    <w:div w:id="852576321">
      <w:bodyDiv w:val="1"/>
      <w:marLeft w:val="0"/>
      <w:marRight w:val="0"/>
      <w:marTop w:val="0"/>
      <w:marBottom w:val="0"/>
      <w:divBdr>
        <w:top w:val="none" w:sz="0" w:space="0" w:color="auto"/>
        <w:left w:val="none" w:sz="0" w:space="0" w:color="auto"/>
        <w:bottom w:val="none" w:sz="0" w:space="0" w:color="auto"/>
        <w:right w:val="none" w:sz="0" w:space="0" w:color="auto"/>
      </w:divBdr>
    </w:div>
    <w:div w:id="856583701">
      <w:bodyDiv w:val="1"/>
      <w:marLeft w:val="0"/>
      <w:marRight w:val="0"/>
      <w:marTop w:val="0"/>
      <w:marBottom w:val="0"/>
      <w:divBdr>
        <w:top w:val="none" w:sz="0" w:space="0" w:color="auto"/>
        <w:left w:val="none" w:sz="0" w:space="0" w:color="auto"/>
        <w:bottom w:val="none" w:sz="0" w:space="0" w:color="auto"/>
        <w:right w:val="none" w:sz="0" w:space="0" w:color="auto"/>
      </w:divBdr>
    </w:div>
    <w:div w:id="857893175">
      <w:bodyDiv w:val="1"/>
      <w:marLeft w:val="0"/>
      <w:marRight w:val="0"/>
      <w:marTop w:val="0"/>
      <w:marBottom w:val="0"/>
      <w:divBdr>
        <w:top w:val="none" w:sz="0" w:space="0" w:color="auto"/>
        <w:left w:val="none" w:sz="0" w:space="0" w:color="auto"/>
        <w:bottom w:val="none" w:sz="0" w:space="0" w:color="auto"/>
        <w:right w:val="none" w:sz="0" w:space="0" w:color="auto"/>
      </w:divBdr>
    </w:div>
    <w:div w:id="858280865">
      <w:bodyDiv w:val="1"/>
      <w:marLeft w:val="0"/>
      <w:marRight w:val="0"/>
      <w:marTop w:val="0"/>
      <w:marBottom w:val="0"/>
      <w:divBdr>
        <w:top w:val="none" w:sz="0" w:space="0" w:color="auto"/>
        <w:left w:val="none" w:sz="0" w:space="0" w:color="auto"/>
        <w:bottom w:val="none" w:sz="0" w:space="0" w:color="auto"/>
        <w:right w:val="none" w:sz="0" w:space="0" w:color="auto"/>
      </w:divBdr>
    </w:div>
    <w:div w:id="862596011">
      <w:bodyDiv w:val="1"/>
      <w:marLeft w:val="0"/>
      <w:marRight w:val="0"/>
      <w:marTop w:val="0"/>
      <w:marBottom w:val="0"/>
      <w:divBdr>
        <w:top w:val="none" w:sz="0" w:space="0" w:color="auto"/>
        <w:left w:val="none" w:sz="0" w:space="0" w:color="auto"/>
        <w:bottom w:val="none" w:sz="0" w:space="0" w:color="auto"/>
        <w:right w:val="none" w:sz="0" w:space="0" w:color="auto"/>
      </w:divBdr>
    </w:div>
    <w:div w:id="862716665">
      <w:bodyDiv w:val="1"/>
      <w:marLeft w:val="0"/>
      <w:marRight w:val="0"/>
      <w:marTop w:val="0"/>
      <w:marBottom w:val="0"/>
      <w:divBdr>
        <w:top w:val="none" w:sz="0" w:space="0" w:color="auto"/>
        <w:left w:val="none" w:sz="0" w:space="0" w:color="auto"/>
        <w:bottom w:val="none" w:sz="0" w:space="0" w:color="auto"/>
        <w:right w:val="none" w:sz="0" w:space="0" w:color="auto"/>
      </w:divBdr>
    </w:div>
    <w:div w:id="863399434">
      <w:bodyDiv w:val="1"/>
      <w:marLeft w:val="0"/>
      <w:marRight w:val="0"/>
      <w:marTop w:val="0"/>
      <w:marBottom w:val="0"/>
      <w:divBdr>
        <w:top w:val="none" w:sz="0" w:space="0" w:color="auto"/>
        <w:left w:val="none" w:sz="0" w:space="0" w:color="auto"/>
        <w:bottom w:val="none" w:sz="0" w:space="0" w:color="auto"/>
        <w:right w:val="none" w:sz="0" w:space="0" w:color="auto"/>
      </w:divBdr>
    </w:div>
    <w:div w:id="864830122">
      <w:bodyDiv w:val="1"/>
      <w:marLeft w:val="0"/>
      <w:marRight w:val="0"/>
      <w:marTop w:val="0"/>
      <w:marBottom w:val="0"/>
      <w:divBdr>
        <w:top w:val="none" w:sz="0" w:space="0" w:color="auto"/>
        <w:left w:val="none" w:sz="0" w:space="0" w:color="auto"/>
        <w:bottom w:val="none" w:sz="0" w:space="0" w:color="auto"/>
        <w:right w:val="none" w:sz="0" w:space="0" w:color="auto"/>
      </w:divBdr>
    </w:div>
    <w:div w:id="865559428">
      <w:bodyDiv w:val="1"/>
      <w:marLeft w:val="0"/>
      <w:marRight w:val="0"/>
      <w:marTop w:val="0"/>
      <w:marBottom w:val="0"/>
      <w:divBdr>
        <w:top w:val="none" w:sz="0" w:space="0" w:color="auto"/>
        <w:left w:val="none" w:sz="0" w:space="0" w:color="auto"/>
        <w:bottom w:val="none" w:sz="0" w:space="0" w:color="auto"/>
        <w:right w:val="none" w:sz="0" w:space="0" w:color="auto"/>
      </w:divBdr>
    </w:div>
    <w:div w:id="868447257">
      <w:bodyDiv w:val="1"/>
      <w:marLeft w:val="0"/>
      <w:marRight w:val="0"/>
      <w:marTop w:val="0"/>
      <w:marBottom w:val="0"/>
      <w:divBdr>
        <w:top w:val="none" w:sz="0" w:space="0" w:color="auto"/>
        <w:left w:val="none" w:sz="0" w:space="0" w:color="auto"/>
        <w:bottom w:val="none" w:sz="0" w:space="0" w:color="auto"/>
        <w:right w:val="none" w:sz="0" w:space="0" w:color="auto"/>
      </w:divBdr>
    </w:div>
    <w:div w:id="869954319">
      <w:bodyDiv w:val="1"/>
      <w:marLeft w:val="0"/>
      <w:marRight w:val="0"/>
      <w:marTop w:val="0"/>
      <w:marBottom w:val="0"/>
      <w:divBdr>
        <w:top w:val="none" w:sz="0" w:space="0" w:color="auto"/>
        <w:left w:val="none" w:sz="0" w:space="0" w:color="auto"/>
        <w:bottom w:val="none" w:sz="0" w:space="0" w:color="auto"/>
        <w:right w:val="none" w:sz="0" w:space="0" w:color="auto"/>
      </w:divBdr>
    </w:div>
    <w:div w:id="870188383">
      <w:bodyDiv w:val="1"/>
      <w:marLeft w:val="0"/>
      <w:marRight w:val="0"/>
      <w:marTop w:val="0"/>
      <w:marBottom w:val="0"/>
      <w:divBdr>
        <w:top w:val="none" w:sz="0" w:space="0" w:color="auto"/>
        <w:left w:val="none" w:sz="0" w:space="0" w:color="auto"/>
        <w:bottom w:val="none" w:sz="0" w:space="0" w:color="auto"/>
        <w:right w:val="none" w:sz="0" w:space="0" w:color="auto"/>
      </w:divBdr>
    </w:div>
    <w:div w:id="872496975">
      <w:bodyDiv w:val="1"/>
      <w:marLeft w:val="0"/>
      <w:marRight w:val="0"/>
      <w:marTop w:val="0"/>
      <w:marBottom w:val="0"/>
      <w:divBdr>
        <w:top w:val="none" w:sz="0" w:space="0" w:color="auto"/>
        <w:left w:val="none" w:sz="0" w:space="0" w:color="auto"/>
        <w:bottom w:val="none" w:sz="0" w:space="0" w:color="auto"/>
        <w:right w:val="none" w:sz="0" w:space="0" w:color="auto"/>
      </w:divBdr>
    </w:div>
    <w:div w:id="873424852">
      <w:bodyDiv w:val="1"/>
      <w:marLeft w:val="0"/>
      <w:marRight w:val="0"/>
      <w:marTop w:val="0"/>
      <w:marBottom w:val="0"/>
      <w:divBdr>
        <w:top w:val="none" w:sz="0" w:space="0" w:color="auto"/>
        <w:left w:val="none" w:sz="0" w:space="0" w:color="auto"/>
        <w:bottom w:val="none" w:sz="0" w:space="0" w:color="auto"/>
        <w:right w:val="none" w:sz="0" w:space="0" w:color="auto"/>
      </w:divBdr>
    </w:div>
    <w:div w:id="874122977">
      <w:bodyDiv w:val="1"/>
      <w:marLeft w:val="0"/>
      <w:marRight w:val="0"/>
      <w:marTop w:val="0"/>
      <w:marBottom w:val="0"/>
      <w:divBdr>
        <w:top w:val="none" w:sz="0" w:space="0" w:color="auto"/>
        <w:left w:val="none" w:sz="0" w:space="0" w:color="auto"/>
        <w:bottom w:val="none" w:sz="0" w:space="0" w:color="auto"/>
        <w:right w:val="none" w:sz="0" w:space="0" w:color="auto"/>
      </w:divBdr>
    </w:div>
    <w:div w:id="874389436">
      <w:bodyDiv w:val="1"/>
      <w:marLeft w:val="0"/>
      <w:marRight w:val="0"/>
      <w:marTop w:val="0"/>
      <w:marBottom w:val="0"/>
      <w:divBdr>
        <w:top w:val="none" w:sz="0" w:space="0" w:color="auto"/>
        <w:left w:val="none" w:sz="0" w:space="0" w:color="auto"/>
        <w:bottom w:val="none" w:sz="0" w:space="0" w:color="auto"/>
        <w:right w:val="none" w:sz="0" w:space="0" w:color="auto"/>
      </w:divBdr>
    </w:div>
    <w:div w:id="874779703">
      <w:bodyDiv w:val="1"/>
      <w:marLeft w:val="0"/>
      <w:marRight w:val="0"/>
      <w:marTop w:val="0"/>
      <w:marBottom w:val="0"/>
      <w:divBdr>
        <w:top w:val="none" w:sz="0" w:space="0" w:color="auto"/>
        <w:left w:val="none" w:sz="0" w:space="0" w:color="auto"/>
        <w:bottom w:val="none" w:sz="0" w:space="0" w:color="auto"/>
        <w:right w:val="none" w:sz="0" w:space="0" w:color="auto"/>
      </w:divBdr>
    </w:div>
    <w:div w:id="875893651">
      <w:bodyDiv w:val="1"/>
      <w:marLeft w:val="0"/>
      <w:marRight w:val="0"/>
      <w:marTop w:val="0"/>
      <w:marBottom w:val="0"/>
      <w:divBdr>
        <w:top w:val="none" w:sz="0" w:space="0" w:color="auto"/>
        <w:left w:val="none" w:sz="0" w:space="0" w:color="auto"/>
        <w:bottom w:val="none" w:sz="0" w:space="0" w:color="auto"/>
        <w:right w:val="none" w:sz="0" w:space="0" w:color="auto"/>
      </w:divBdr>
    </w:div>
    <w:div w:id="876115536">
      <w:bodyDiv w:val="1"/>
      <w:marLeft w:val="0"/>
      <w:marRight w:val="0"/>
      <w:marTop w:val="0"/>
      <w:marBottom w:val="0"/>
      <w:divBdr>
        <w:top w:val="none" w:sz="0" w:space="0" w:color="auto"/>
        <w:left w:val="none" w:sz="0" w:space="0" w:color="auto"/>
        <w:bottom w:val="none" w:sz="0" w:space="0" w:color="auto"/>
        <w:right w:val="none" w:sz="0" w:space="0" w:color="auto"/>
      </w:divBdr>
    </w:div>
    <w:div w:id="890921015">
      <w:bodyDiv w:val="1"/>
      <w:marLeft w:val="0"/>
      <w:marRight w:val="0"/>
      <w:marTop w:val="0"/>
      <w:marBottom w:val="0"/>
      <w:divBdr>
        <w:top w:val="none" w:sz="0" w:space="0" w:color="auto"/>
        <w:left w:val="none" w:sz="0" w:space="0" w:color="auto"/>
        <w:bottom w:val="none" w:sz="0" w:space="0" w:color="auto"/>
        <w:right w:val="none" w:sz="0" w:space="0" w:color="auto"/>
      </w:divBdr>
    </w:div>
    <w:div w:id="896010513">
      <w:bodyDiv w:val="1"/>
      <w:marLeft w:val="0"/>
      <w:marRight w:val="0"/>
      <w:marTop w:val="0"/>
      <w:marBottom w:val="0"/>
      <w:divBdr>
        <w:top w:val="none" w:sz="0" w:space="0" w:color="auto"/>
        <w:left w:val="none" w:sz="0" w:space="0" w:color="auto"/>
        <w:bottom w:val="none" w:sz="0" w:space="0" w:color="auto"/>
        <w:right w:val="none" w:sz="0" w:space="0" w:color="auto"/>
      </w:divBdr>
    </w:div>
    <w:div w:id="897131571">
      <w:bodyDiv w:val="1"/>
      <w:marLeft w:val="0"/>
      <w:marRight w:val="0"/>
      <w:marTop w:val="0"/>
      <w:marBottom w:val="0"/>
      <w:divBdr>
        <w:top w:val="none" w:sz="0" w:space="0" w:color="auto"/>
        <w:left w:val="none" w:sz="0" w:space="0" w:color="auto"/>
        <w:bottom w:val="none" w:sz="0" w:space="0" w:color="auto"/>
        <w:right w:val="none" w:sz="0" w:space="0" w:color="auto"/>
      </w:divBdr>
    </w:div>
    <w:div w:id="906260681">
      <w:bodyDiv w:val="1"/>
      <w:marLeft w:val="0"/>
      <w:marRight w:val="0"/>
      <w:marTop w:val="0"/>
      <w:marBottom w:val="0"/>
      <w:divBdr>
        <w:top w:val="none" w:sz="0" w:space="0" w:color="auto"/>
        <w:left w:val="none" w:sz="0" w:space="0" w:color="auto"/>
        <w:bottom w:val="none" w:sz="0" w:space="0" w:color="auto"/>
        <w:right w:val="none" w:sz="0" w:space="0" w:color="auto"/>
      </w:divBdr>
    </w:div>
    <w:div w:id="909386214">
      <w:bodyDiv w:val="1"/>
      <w:marLeft w:val="0"/>
      <w:marRight w:val="0"/>
      <w:marTop w:val="0"/>
      <w:marBottom w:val="0"/>
      <w:divBdr>
        <w:top w:val="none" w:sz="0" w:space="0" w:color="auto"/>
        <w:left w:val="none" w:sz="0" w:space="0" w:color="auto"/>
        <w:bottom w:val="none" w:sz="0" w:space="0" w:color="auto"/>
        <w:right w:val="none" w:sz="0" w:space="0" w:color="auto"/>
      </w:divBdr>
    </w:div>
    <w:div w:id="913517023">
      <w:bodyDiv w:val="1"/>
      <w:marLeft w:val="0"/>
      <w:marRight w:val="0"/>
      <w:marTop w:val="0"/>
      <w:marBottom w:val="0"/>
      <w:divBdr>
        <w:top w:val="none" w:sz="0" w:space="0" w:color="auto"/>
        <w:left w:val="none" w:sz="0" w:space="0" w:color="auto"/>
        <w:bottom w:val="none" w:sz="0" w:space="0" w:color="auto"/>
        <w:right w:val="none" w:sz="0" w:space="0" w:color="auto"/>
      </w:divBdr>
    </w:div>
    <w:div w:id="916137182">
      <w:bodyDiv w:val="1"/>
      <w:marLeft w:val="0"/>
      <w:marRight w:val="0"/>
      <w:marTop w:val="0"/>
      <w:marBottom w:val="0"/>
      <w:divBdr>
        <w:top w:val="none" w:sz="0" w:space="0" w:color="auto"/>
        <w:left w:val="none" w:sz="0" w:space="0" w:color="auto"/>
        <w:bottom w:val="none" w:sz="0" w:space="0" w:color="auto"/>
        <w:right w:val="none" w:sz="0" w:space="0" w:color="auto"/>
      </w:divBdr>
    </w:div>
    <w:div w:id="918367091">
      <w:bodyDiv w:val="1"/>
      <w:marLeft w:val="0"/>
      <w:marRight w:val="0"/>
      <w:marTop w:val="0"/>
      <w:marBottom w:val="0"/>
      <w:divBdr>
        <w:top w:val="none" w:sz="0" w:space="0" w:color="auto"/>
        <w:left w:val="none" w:sz="0" w:space="0" w:color="auto"/>
        <w:bottom w:val="none" w:sz="0" w:space="0" w:color="auto"/>
        <w:right w:val="none" w:sz="0" w:space="0" w:color="auto"/>
      </w:divBdr>
    </w:div>
    <w:div w:id="919873169">
      <w:bodyDiv w:val="1"/>
      <w:marLeft w:val="0"/>
      <w:marRight w:val="0"/>
      <w:marTop w:val="0"/>
      <w:marBottom w:val="0"/>
      <w:divBdr>
        <w:top w:val="none" w:sz="0" w:space="0" w:color="auto"/>
        <w:left w:val="none" w:sz="0" w:space="0" w:color="auto"/>
        <w:bottom w:val="none" w:sz="0" w:space="0" w:color="auto"/>
        <w:right w:val="none" w:sz="0" w:space="0" w:color="auto"/>
      </w:divBdr>
    </w:div>
    <w:div w:id="921640083">
      <w:bodyDiv w:val="1"/>
      <w:marLeft w:val="0"/>
      <w:marRight w:val="0"/>
      <w:marTop w:val="0"/>
      <w:marBottom w:val="0"/>
      <w:divBdr>
        <w:top w:val="none" w:sz="0" w:space="0" w:color="auto"/>
        <w:left w:val="none" w:sz="0" w:space="0" w:color="auto"/>
        <w:bottom w:val="none" w:sz="0" w:space="0" w:color="auto"/>
        <w:right w:val="none" w:sz="0" w:space="0" w:color="auto"/>
      </w:divBdr>
    </w:div>
    <w:div w:id="923301352">
      <w:bodyDiv w:val="1"/>
      <w:marLeft w:val="0"/>
      <w:marRight w:val="0"/>
      <w:marTop w:val="0"/>
      <w:marBottom w:val="0"/>
      <w:divBdr>
        <w:top w:val="none" w:sz="0" w:space="0" w:color="auto"/>
        <w:left w:val="none" w:sz="0" w:space="0" w:color="auto"/>
        <w:bottom w:val="none" w:sz="0" w:space="0" w:color="auto"/>
        <w:right w:val="none" w:sz="0" w:space="0" w:color="auto"/>
      </w:divBdr>
    </w:div>
    <w:div w:id="927269976">
      <w:bodyDiv w:val="1"/>
      <w:marLeft w:val="0"/>
      <w:marRight w:val="0"/>
      <w:marTop w:val="0"/>
      <w:marBottom w:val="0"/>
      <w:divBdr>
        <w:top w:val="none" w:sz="0" w:space="0" w:color="auto"/>
        <w:left w:val="none" w:sz="0" w:space="0" w:color="auto"/>
        <w:bottom w:val="none" w:sz="0" w:space="0" w:color="auto"/>
        <w:right w:val="none" w:sz="0" w:space="0" w:color="auto"/>
      </w:divBdr>
    </w:div>
    <w:div w:id="930703844">
      <w:bodyDiv w:val="1"/>
      <w:marLeft w:val="0"/>
      <w:marRight w:val="0"/>
      <w:marTop w:val="0"/>
      <w:marBottom w:val="0"/>
      <w:divBdr>
        <w:top w:val="none" w:sz="0" w:space="0" w:color="auto"/>
        <w:left w:val="none" w:sz="0" w:space="0" w:color="auto"/>
        <w:bottom w:val="none" w:sz="0" w:space="0" w:color="auto"/>
        <w:right w:val="none" w:sz="0" w:space="0" w:color="auto"/>
      </w:divBdr>
    </w:div>
    <w:div w:id="931282884">
      <w:bodyDiv w:val="1"/>
      <w:marLeft w:val="0"/>
      <w:marRight w:val="0"/>
      <w:marTop w:val="0"/>
      <w:marBottom w:val="0"/>
      <w:divBdr>
        <w:top w:val="none" w:sz="0" w:space="0" w:color="auto"/>
        <w:left w:val="none" w:sz="0" w:space="0" w:color="auto"/>
        <w:bottom w:val="none" w:sz="0" w:space="0" w:color="auto"/>
        <w:right w:val="none" w:sz="0" w:space="0" w:color="auto"/>
      </w:divBdr>
    </w:div>
    <w:div w:id="931860623">
      <w:bodyDiv w:val="1"/>
      <w:marLeft w:val="0"/>
      <w:marRight w:val="0"/>
      <w:marTop w:val="0"/>
      <w:marBottom w:val="0"/>
      <w:divBdr>
        <w:top w:val="none" w:sz="0" w:space="0" w:color="auto"/>
        <w:left w:val="none" w:sz="0" w:space="0" w:color="auto"/>
        <w:bottom w:val="none" w:sz="0" w:space="0" w:color="auto"/>
        <w:right w:val="none" w:sz="0" w:space="0" w:color="auto"/>
      </w:divBdr>
    </w:div>
    <w:div w:id="932931240">
      <w:bodyDiv w:val="1"/>
      <w:marLeft w:val="0"/>
      <w:marRight w:val="0"/>
      <w:marTop w:val="0"/>
      <w:marBottom w:val="0"/>
      <w:divBdr>
        <w:top w:val="none" w:sz="0" w:space="0" w:color="auto"/>
        <w:left w:val="none" w:sz="0" w:space="0" w:color="auto"/>
        <w:bottom w:val="none" w:sz="0" w:space="0" w:color="auto"/>
        <w:right w:val="none" w:sz="0" w:space="0" w:color="auto"/>
      </w:divBdr>
    </w:div>
    <w:div w:id="935985629">
      <w:bodyDiv w:val="1"/>
      <w:marLeft w:val="0"/>
      <w:marRight w:val="0"/>
      <w:marTop w:val="0"/>
      <w:marBottom w:val="0"/>
      <w:divBdr>
        <w:top w:val="none" w:sz="0" w:space="0" w:color="auto"/>
        <w:left w:val="none" w:sz="0" w:space="0" w:color="auto"/>
        <w:bottom w:val="none" w:sz="0" w:space="0" w:color="auto"/>
        <w:right w:val="none" w:sz="0" w:space="0" w:color="auto"/>
      </w:divBdr>
    </w:div>
    <w:div w:id="940919823">
      <w:bodyDiv w:val="1"/>
      <w:marLeft w:val="0"/>
      <w:marRight w:val="0"/>
      <w:marTop w:val="0"/>
      <w:marBottom w:val="0"/>
      <w:divBdr>
        <w:top w:val="none" w:sz="0" w:space="0" w:color="auto"/>
        <w:left w:val="none" w:sz="0" w:space="0" w:color="auto"/>
        <w:bottom w:val="none" w:sz="0" w:space="0" w:color="auto"/>
        <w:right w:val="none" w:sz="0" w:space="0" w:color="auto"/>
      </w:divBdr>
    </w:div>
    <w:div w:id="942496473">
      <w:bodyDiv w:val="1"/>
      <w:marLeft w:val="0"/>
      <w:marRight w:val="0"/>
      <w:marTop w:val="0"/>
      <w:marBottom w:val="0"/>
      <w:divBdr>
        <w:top w:val="none" w:sz="0" w:space="0" w:color="auto"/>
        <w:left w:val="none" w:sz="0" w:space="0" w:color="auto"/>
        <w:bottom w:val="none" w:sz="0" w:space="0" w:color="auto"/>
        <w:right w:val="none" w:sz="0" w:space="0" w:color="auto"/>
      </w:divBdr>
    </w:div>
    <w:div w:id="945885427">
      <w:bodyDiv w:val="1"/>
      <w:marLeft w:val="0"/>
      <w:marRight w:val="0"/>
      <w:marTop w:val="0"/>
      <w:marBottom w:val="0"/>
      <w:divBdr>
        <w:top w:val="none" w:sz="0" w:space="0" w:color="auto"/>
        <w:left w:val="none" w:sz="0" w:space="0" w:color="auto"/>
        <w:bottom w:val="none" w:sz="0" w:space="0" w:color="auto"/>
        <w:right w:val="none" w:sz="0" w:space="0" w:color="auto"/>
      </w:divBdr>
    </w:div>
    <w:div w:id="946885624">
      <w:bodyDiv w:val="1"/>
      <w:marLeft w:val="0"/>
      <w:marRight w:val="0"/>
      <w:marTop w:val="0"/>
      <w:marBottom w:val="0"/>
      <w:divBdr>
        <w:top w:val="none" w:sz="0" w:space="0" w:color="auto"/>
        <w:left w:val="none" w:sz="0" w:space="0" w:color="auto"/>
        <w:bottom w:val="none" w:sz="0" w:space="0" w:color="auto"/>
        <w:right w:val="none" w:sz="0" w:space="0" w:color="auto"/>
      </w:divBdr>
    </w:div>
    <w:div w:id="947203097">
      <w:bodyDiv w:val="1"/>
      <w:marLeft w:val="0"/>
      <w:marRight w:val="0"/>
      <w:marTop w:val="0"/>
      <w:marBottom w:val="0"/>
      <w:divBdr>
        <w:top w:val="none" w:sz="0" w:space="0" w:color="auto"/>
        <w:left w:val="none" w:sz="0" w:space="0" w:color="auto"/>
        <w:bottom w:val="none" w:sz="0" w:space="0" w:color="auto"/>
        <w:right w:val="none" w:sz="0" w:space="0" w:color="auto"/>
      </w:divBdr>
    </w:div>
    <w:div w:id="952051423">
      <w:bodyDiv w:val="1"/>
      <w:marLeft w:val="0"/>
      <w:marRight w:val="0"/>
      <w:marTop w:val="0"/>
      <w:marBottom w:val="0"/>
      <w:divBdr>
        <w:top w:val="none" w:sz="0" w:space="0" w:color="auto"/>
        <w:left w:val="none" w:sz="0" w:space="0" w:color="auto"/>
        <w:bottom w:val="none" w:sz="0" w:space="0" w:color="auto"/>
        <w:right w:val="none" w:sz="0" w:space="0" w:color="auto"/>
      </w:divBdr>
    </w:div>
    <w:div w:id="953439806">
      <w:bodyDiv w:val="1"/>
      <w:marLeft w:val="0"/>
      <w:marRight w:val="0"/>
      <w:marTop w:val="0"/>
      <w:marBottom w:val="0"/>
      <w:divBdr>
        <w:top w:val="none" w:sz="0" w:space="0" w:color="auto"/>
        <w:left w:val="none" w:sz="0" w:space="0" w:color="auto"/>
        <w:bottom w:val="none" w:sz="0" w:space="0" w:color="auto"/>
        <w:right w:val="none" w:sz="0" w:space="0" w:color="auto"/>
      </w:divBdr>
    </w:div>
    <w:div w:id="954214437">
      <w:bodyDiv w:val="1"/>
      <w:marLeft w:val="0"/>
      <w:marRight w:val="0"/>
      <w:marTop w:val="0"/>
      <w:marBottom w:val="0"/>
      <w:divBdr>
        <w:top w:val="none" w:sz="0" w:space="0" w:color="auto"/>
        <w:left w:val="none" w:sz="0" w:space="0" w:color="auto"/>
        <w:bottom w:val="none" w:sz="0" w:space="0" w:color="auto"/>
        <w:right w:val="none" w:sz="0" w:space="0" w:color="auto"/>
      </w:divBdr>
    </w:div>
    <w:div w:id="956595472">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0695938">
      <w:bodyDiv w:val="1"/>
      <w:marLeft w:val="0"/>
      <w:marRight w:val="0"/>
      <w:marTop w:val="0"/>
      <w:marBottom w:val="0"/>
      <w:divBdr>
        <w:top w:val="none" w:sz="0" w:space="0" w:color="auto"/>
        <w:left w:val="none" w:sz="0" w:space="0" w:color="auto"/>
        <w:bottom w:val="none" w:sz="0" w:space="0" w:color="auto"/>
        <w:right w:val="none" w:sz="0" w:space="0" w:color="auto"/>
      </w:divBdr>
    </w:div>
    <w:div w:id="962730106">
      <w:bodyDiv w:val="1"/>
      <w:marLeft w:val="0"/>
      <w:marRight w:val="0"/>
      <w:marTop w:val="0"/>
      <w:marBottom w:val="0"/>
      <w:divBdr>
        <w:top w:val="none" w:sz="0" w:space="0" w:color="auto"/>
        <w:left w:val="none" w:sz="0" w:space="0" w:color="auto"/>
        <w:bottom w:val="none" w:sz="0" w:space="0" w:color="auto"/>
        <w:right w:val="none" w:sz="0" w:space="0" w:color="auto"/>
      </w:divBdr>
    </w:div>
    <w:div w:id="963731519">
      <w:bodyDiv w:val="1"/>
      <w:marLeft w:val="0"/>
      <w:marRight w:val="0"/>
      <w:marTop w:val="0"/>
      <w:marBottom w:val="0"/>
      <w:divBdr>
        <w:top w:val="none" w:sz="0" w:space="0" w:color="auto"/>
        <w:left w:val="none" w:sz="0" w:space="0" w:color="auto"/>
        <w:bottom w:val="none" w:sz="0" w:space="0" w:color="auto"/>
        <w:right w:val="none" w:sz="0" w:space="0" w:color="auto"/>
      </w:divBdr>
    </w:div>
    <w:div w:id="965701297">
      <w:bodyDiv w:val="1"/>
      <w:marLeft w:val="0"/>
      <w:marRight w:val="0"/>
      <w:marTop w:val="0"/>
      <w:marBottom w:val="0"/>
      <w:divBdr>
        <w:top w:val="none" w:sz="0" w:space="0" w:color="auto"/>
        <w:left w:val="none" w:sz="0" w:space="0" w:color="auto"/>
        <w:bottom w:val="none" w:sz="0" w:space="0" w:color="auto"/>
        <w:right w:val="none" w:sz="0" w:space="0" w:color="auto"/>
      </w:divBdr>
    </w:div>
    <w:div w:id="968389798">
      <w:bodyDiv w:val="1"/>
      <w:marLeft w:val="0"/>
      <w:marRight w:val="0"/>
      <w:marTop w:val="0"/>
      <w:marBottom w:val="0"/>
      <w:divBdr>
        <w:top w:val="none" w:sz="0" w:space="0" w:color="auto"/>
        <w:left w:val="none" w:sz="0" w:space="0" w:color="auto"/>
        <w:bottom w:val="none" w:sz="0" w:space="0" w:color="auto"/>
        <w:right w:val="none" w:sz="0" w:space="0" w:color="auto"/>
      </w:divBdr>
    </w:div>
    <w:div w:id="969818374">
      <w:bodyDiv w:val="1"/>
      <w:marLeft w:val="0"/>
      <w:marRight w:val="0"/>
      <w:marTop w:val="0"/>
      <w:marBottom w:val="0"/>
      <w:divBdr>
        <w:top w:val="none" w:sz="0" w:space="0" w:color="auto"/>
        <w:left w:val="none" w:sz="0" w:space="0" w:color="auto"/>
        <w:bottom w:val="none" w:sz="0" w:space="0" w:color="auto"/>
        <w:right w:val="none" w:sz="0" w:space="0" w:color="auto"/>
      </w:divBdr>
    </w:div>
    <w:div w:id="973145428">
      <w:bodyDiv w:val="1"/>
      <w:marLeft w:val="0"/>
      <w:marRight w:val="0"/>
      <w:marTop w:val="0"/>
      <w:marBottom w:val="0"/>
      <w:divBdr>
        <w:top w:val="none" w:sz="0" w:space="0" w:color="auto"/>
        <w:left w:val="none" w:sz="0" w:space="0" w:color="auto"/>
        <w:bottom w:val="none" w:sz="0" w:space="0" w:color="auto"/>
        <w:right w:val="none" w:sz="0" w:space="0" w:color="auto"/>
      </w:divBdr>
    </w:div>
    <w:div w:id="974288417">
      <w:bodyDiv w:val="1"/>
      <w:marLeft w:val="0"/>
      <w:marRight w:val="0"/>
      <w:marTop w:val="0"/>
      <w:marBottom w:val="0"/>
      <w:divBdr>
        <w:top w:val="none" w:sz="0" w:space="0" w:color="auto"/>
        <w:left w:val="none" w:sz="0" w:space="0" w:color="auto"/>
        <w:bottom w:val="none" w:sz="0" w:space="0" w:color="auto"/>
        <w:right w:val="none" w:sz="0" w:space="0" w:color="auto"/>
      </w:divBdr>
    </w:div>
    <w:div w:id="976641920">
      <w:bodyDiv w:val="1"/>
      <w:marLeft w:val="0"/>
      <w:marRight w:val="0"/>
      <w:marTop w:val="0"/>
      <w:marBottom w:val="0"/>
      <w:divBdr>
        <w:top w:val="none" w:sz="0" w:space="0" w:color="auto"/>
        <w:left w:val="none" w:sz="0" w:space="0" w:color="auto"/>
        <w:bottom w:val="none" w:sz="0" w:space="0" w:color="auto"/>
        <w:right w:val="none" w:sz="0" w:space="0" w:color="auto"/>
      </w:divBdr>
    </w:div>
    <w:div w:id="980040966">
      <w:bodyDiv w:val="1"/>
      <w:marLeft w:val="0"/>
      <w:marRight w:val="0"/>
      <w:marTop w:val="0"/>
      <w:marBottom w:val="0"/>
      <w:divBdr>
        <w:top w:val="none" w:sz="0" w:space="0" w:color="auto"/>
        <w:left w:val="none" w:sz="0" w:space="0" w:color="auto"/>
        <w:bottom w:val="none" w:sz="0" w:space="0" w:color="auto"/>
        <w:right w:val="none" w:sz="0" w:space="0" w:color="auto"/>
      </w:divBdr>
    </w:div>
    <w:div w:id="980235291">
      <w:bodyDiv w:val="1"/>
      <w:marLeft w:val="0"/>
      <w:marRight w:val="0"/>
      <w:marTop w:val="0"/>
      <w:marBottom w:val="0"/>
      <w:divBdr>
        <w:top w:val="none" w:sz="0" w:space="0" w:color="auto"/>
        <w:left w:val="none" w:sz="0" w:space="0" w:color="auto"/>
        <w:bottom w:val="none" w:sz="0" w:space="0" w:color="auto"/>
        <w:right w:val="none" w:sz="0" w:space="0" w:color="auto"/>
      </w:divBdr>
    </w:div>
    <w:div w:id="982320054">
      <w:bodyDiv w:val="1"/>
      <w:marLeft w:val="0"/>
      <w:marRight w:val="0"/>
      <w:marTop w:val="0"/>
      <w:marBottom w:val="0"/>
      <w:divBdr>
        <w:top w:val="none" w:sz="0" w:space="0" w:color="auto"/>
        <w:left w:val="none" w:sz="0" w:space="0" w:color="auto"/>
        <w:bottom w:val="none" w:sz="0" w:space="0" w:color="auto"/>
        <w:right w:val="none" w:sz="0" w:space="0" w:color="auto"/>
      </w:divBdr>
    </w:div>
    <w:div w:id="985279332">
      <w:bodyDiv w:val="1"/>
      <w:marLeft w:val="0"/>
      <w:marRight w:val="0"/>
      <w:marTop w:val="0"/>
      <w:marBottom w:val="0"/>
      <w:divBdr>
        <w:top w:val="none" w:sz="0" w:space="0" w:color="auto"/>
        <w:left w:val="none" w:sz="0" w:space="0" w:color="auto"/>
        <w:bottom w:val="none" w:sz="0" w:space="0" w:color="auto"/>
        <w:right w:val="none" w:sz="0" w:space="0" w:color="auto"/>
      </w:divBdr>
    </w:div>
    <w:div w:id="985546819">
      <w:bodyDiv w:val="1"/>
      <w:marLeft w:val="0"/>
      <w:marRight w:val="0"/>
      <w:marTop w:val="0"/>
      <w:marBottom w:val="0"/>
      <w:divBdr>
        <w:top w:val="none" w:sz="0" w:space="0" w:color="auto"/>
        <w:left w:val="none" w:sz="0" w:space="0" w:color="auto"/>
        <w:bottom w:val="none" w:sz="0" w:space="0" w:color="auto"/>
        <w:right w:val="none" w:sz="0" w:space="0" w:color="auto"/>
      </w:divBdr>
    </w:div>
    <w:div w:id="991173464">
      <w:bodyDiv w:val="1"/>
      <w:marLeft w:val="0"/>
      <w:marRight w:val="0"/>
      <w:marTop w:val="0"/>
      <w:marBottom w:val="0"/>
      <w:divBdr>
        <w:top w:val="none" w:sz="0" w:space="0" w:color="auto"/>
        <w:left w:val="none" w:sz="0" w:space="0" w:color="auto"/>
        <w:bottom w:val="none" w:sz="0" w:space="0" w:color="auto"/>
        <w:right w:val="none" w:sz="0" w:space="0" w:color="auto"/>
      </w:divBdr>
    </w:div>
    <w:div w:id="992174445">
      <w:bodyDiv w:val="1"/>
      <w:marLeft w:val="0"/>
      <w:marRight w:val="0"/>
      <w:marTop w:val="0"/>
      <w:marBottom w:val="0"/>
      <w:divBdr>
        <w:top w:val="none" w:sz="0" w:space="0" w:color="auto"/>
        <w:left w:val="none" w:sz="0" w:space="0" w:color="auto"/>
        <w:bottom w:val="none" w:sz="0" w:space="0" w:color="auto"/>
        <w:right w:val="none" w:sz="0" w:space="0" w:color="auto"/>
      </w:divBdr>
    </w:div>
    <w:div w:id="993027504">
      <w:bodyDiv w:val="1"/>
      <w:marLeft w:val="0"/>
      <w:marRight w:val="0"/>
      <w:marTop w:val="0"/>
      <w:marBottom w:val="0"/>
      <w:divBdr>
        <w:top w:val="none" w:sz="0" w:space="0" w:color="auto"/>
        <w:left w:val="none" w:sz="0" w:space="0" w:color="auto"/>
        <w:bottom w:val="none" w:sz="0" w:space="0" w:color="auto"/>
        <w:right w:val="none" w:sz="0" w:space="0" w:color="auto"/>
      </w:divBdr>
    </w:div>
    <w:div w:id="993681549">
      <w:bodyDiv w:val="1"/>
      <w:marLeft w:val="0"/>
      <w:marRight w:val="0"/>
      <w:marTop w:val="0"/>
      <w:marBottom w:val="0"/>
      <w:divBdr>
        <w:top w:val="none" w:sz="0" w:space="0" w:color="auto"/>
        <w:left w:val="none" w:sz="0" w:space="0" w:color="auto"/>
        <w:bottom w:val="none" w:sz="0" w:space="0" w:color="auto"/>
        <w:right w:val="none" w:sz="0" w:space="0" w:color="auto"/>
      </w:divBdr>
    </w:div>
    <w:div w:id="996419289">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7735098">
      <w:bodyDiv w:val="1"/>
      <w:marLeft w:val="0"/>
      <w:marRight w:val="0"/>
      <w:marTop w:val="0"/>
      <w:marBottom w:val="0"/>
      <w:divBdr>
        <w:top w:val="none" w:sz="0" w:space="0" w:color="auto"/>
        <w:left w:val="none" w:sz="0" w:space="0" w:color="auto"/>
        <w:bottom w:val="none" w:sz="0" w:space="0" w:color="auto"/>
        <w:right w:val="none" w:sz="0" w:space="0" w:color="auto"/>
      </w:divBdr>
    </w:div>
    <w:div w:id="1006445194">
      <w:bodyDiv w:val="1"/>
      <w:marLeft w:val="0"/>
      <w:marRight w:val="0"/>
      <w:marTop w:val="0"/>
      <w:marBottom w:val="0"/>
      <w:divBdr>
        <w:top w:val="none" w:sz="0" w:space="0" w:color="auto"/>
        <w:left w:val="none" w:sz="0" w:space="0" w:color="auto"/>
        <w:bottom w:val="none" w:sz="0" w:space="0" w:color="auto"/>
        <w:right w:val="none" w:sz="0" w:space="0" w:color="auto"/>
      </w:divBdr>
    </w:div>
    <w:div w:id="1009022496">
      <w:bodyDiv w:val="1"/>
      <w:marLeft w:val="0"/>
      <w:marRight w:val="0"/>
      <w:marTop w:val="0"/>
      <w:marBottom w:val="0"/>
      <w:divBdr>
        <w:top w:val="none" w:sz="0" w:space="0" w:color="auto"/>
        <w:left w:val="none" w:sz="0" w:space="0" w:color="auto"/>
        <w:bottom w:val="none" w:sz="0" w:space="0" w:color="auto"/>
        <w:right w:val="none" w:sz="0" w:space="0" w:color="auto"/>
      </w:divBdr>
    </w:div>
    <w:div w:id="1015882019">
      <w:bodyDiv w:val="1"/>
      <w:marLeft w:val="0"/>
      <w:marRight w:val="0"/>
      <w:marTop w:val="0"/>
      <w:marBottom w:val="0"/>
      <w:divBdr>
        <w:top w:val="none" w:sz="0" w:space="0" w:color="auto"/>
        <w:left w:val="none" w:sz="0" w:space="0" w:color="auto"/>
        <w:bottom w:val="none" w:sz="0" w:space="0" w:color="auto"/>
        <w:right w:val="none" w:sz="0" w:space="0" w:color="auto"/>
      </w:divBdr>
    </w:div>
    <w:div w:id="1019166351">
      <w:bodyDiv w:val="1"/>
      <w:marLeft w:val="0"/>
      <w:marRight w:val="0"/>
      <w:marTop w:val="0"/>
      <w:marBottom w:val="0"/>
      <w:divBdr>
        <w:top w:val="none" w:sz="0" w:space="0" w:color="auto"/>
        <w:left w:val="none" w:sz="0" w:space="0" w:color="auto"/>
        <w:bottom w:val="none" w:sz="0" w:space="0" w:color="auto"/>
        <w:right w:val="none" w:sz="0" w:space="0" w:color="auto"/>
      </w:divBdr>
    </w:div>
    <w:div w:id="1019621377">
      <w:bodyDiv w:val="1"/>
      <w:marLeft w:val="0"/>
      <w:marRight w:val="0"/>
      <w:marTop w:val="0"/>
      <w:marBottom w:val="0"/>
      <w:divBdr>
        <w:top w:val="none" w:sz="0" w:space="0" w:color="auto"/>
        <w:left w:val="none" w:sz="0" w:space="0" w:color="auto"/>
        <w:bottom w:val="none" w:sz="0" w:space="0" w:color="auto"/>
        <w:right w:val="none" w:sz="0" w:space="0" w:color="auto"/>
      </w:divBdr>
    </w:div>
    <w:div w:id="1024749257">
      <w:bodyDiv w:val="1"/>
      <w:marLeft w:val="0"/>
      <w:marRight w:val="0"/>
      <w:marTop w:val="0"/>
      <w:marBottom w:val="0"/>
      <w:divBdr>
        <w:top w:val="none" w:sz="0" w:space="0" w:color="auto"/>
        <w:left w:val="none" w:sz="0" w:space="0" w:color="auto"/>
        <w:bottom w:val="none" w:sz="0" w:space="0" w:color="auto"/>
        <w:right w:val="none" w:sz="0" w:space="0" w:color="auto"/>
      </w:divBdr>
    </w:div>
    <w:div w:id="1025715110">
      <w:bodyDiv w:val="1"/>
      <w:marLeft w:val="0"/>
      <w:marRight w:val="0"/>
      <w:marTop w:val="0"/>
      <w:marBottom w:val="0"/>
      <w:divBdr>
        <w:top w:val="none" w:sz="0" w:space="0" w:color="auto"/>
        <w:left w:val="none" w:sz="0" w:space="0" w:color="auto"/>
        <w:bottom w:val="none" w:sz="0" w:space="0" w:color="auto"/>
        <w:right w:val="none" w:sz="0" w:space="0" w:color="auto"/>
      </w:divBdr>
    </w:div>
    <w:div w:id="1025789145">
      <w:bodyDiv w:val="1"/>
      <w:marLeft w:val="0"/>
      <w:marRight w:val="0"/>
      <w:marTop w:val="0"/>
      <w:marBottom w:val="0"/>
      <w:divBdr>
        <w:top w:val="none" w:sz="0" w:space="0" w:color="auto"/>
        <w:left w:val="none" w:sz="0" w:space="0" w:color="auto"/>
        <w:bottom w:val="none" w:sz="0" w:space="0" w:color="auto"/>
        <w:right w:val="none" w:sz="0" w:space="0" w:color="auto"/>
      </w:divBdr>
    </w:div>
    <w:div w:id="1034041314">
      <w:bodyDiv w:val="1"/>
      <w:marLeft w:val="0"/>
      <w:marRight w:val="0"/>
      <w:marTop w:val="0"/>
      <w:marBottom w:val="0"/>
      <w:divBdr>
        <w:top w:val="none" w:sz="0" w:space="0" w:color="auto"/>
        <w:left w:val="none" w:sz="0" w:space="0" w:color="auto"/>
        <w:bottom w:val="none" w:sz="0" w:space="0" w:color="auto"/>
        <w:right w:val="none" w:sz="0" w:space="0" w:color="auto"/>
      </w:divBdr>
    </w:div>
    <w:div w:id="1035083767">
      <w:bodyDiv w:val="1"/>
      <w:marLeft w:val="0"/>
      <w:marRight w:val="0"/>
      <w:marTop w:val="0"/>
      <w:marBottom w:val="0"/>
      <w:divBdr>
        <w:top w:val="none" w:sz="0" w:space="0" w:color="auto"/>
        <w:left w:val="none" w:sz="0" w:space="0" w:color="auto"/>
        <w:bottom w:val="none" w:sz="0" w:space="0" w:color="auto"/>
        <w:right w:val="none" w:sz="0" w:space="0" w:color="auto"/>
      </w:divBdr>
    </w:div>
    <w:div w:id="1035928540">
      <w:bodyDiv w:val="1"/>
      <w:marLeft w:val="0"/>
      <w:marRight w:val="0"/>
      <w:marTop w:val="0"/>
      <w:marBottom w:val="0"/>
      <w:divBdr>
        <w:top w:val="none" w:sz="0" w:space="0" w:color="auto"/>
        <w:left w:val="none" w:sz="0" w:space="0" w:color="auto"/>
        <w:bottom w:val="none" w:sz="0" w:space="0" w:color="auto"/>
        <w:right w:val="none" w:sz="0" w:space="0" w:color="auto"/>
      </w:divBdr>
    </w:div>
    <w:div w:id="1036271433">
      <w:bodyDiv w:val="1"/>
      <w:marLeft w:val="0"/>
      <w:marRight w:val="0"/>
      <w:marTop w:val="0"/>
      <w:marBottom w:val="0"/>
      <w:divBdr>
        <w:top w:val="none" w:sz="0" w:space="0" w:color="auto"/>
        <w:left w:val="none" w:sz="0" w:space="0" w:color="auto"/>
        <w:bottom w:val="none" w:sz="0" w:space="0" w:color="auto"/>
        <w:right w:val="none" w:sz="0" w:space="0" w:color="auto"/>
      </w:divBdr>
    </w:div>
    <w:div w:id="1037660879">
      <w:bodyDiv w:val="1"/>
      <w:marLeft w:val="0"/>
      <w:marRight w:val="0"/>
      <w:marTop w:val="0"/>
      <w:marBottom w:val="0"/>
      <w:divBdr>
        <w:top w:val="none" w:sz="0" w:space="0" w:color="auto"/>
        <w:left w:val="none" w:sz="0" w:space="0" w:color="auto"/>
        <w:bottom w:val="none" w:sz="0" w:space="0" w:color="auto"/>
        <w:right w:val="none" w:sz="0" w:space="0" w:color="auto"/>
      </w:divBdr>
    </w:div>
    <w:div w:id="1037856119">
      <w:bodyDiv w:val="1"/>
      <w:marLeft w:val="0"/>
      <w:marRight w:val="0"/>
      <w:marTop w:val="0"/>
      <w:marBottom w:val="0"/>
      <w:divBdr>
        <w:top w:val="none" w:sz="0" w:space="0" w:color="auto"/>
        <w:left w:val="none" w:sz="0" w:space="0" w:color="auto"/>
        <w:bottom w:val="none" w:sz="0" w:space="0" w:color="auto"/>
        <w:right w:val="none" w:sz="0" w:space="0" w:color="auto"/>
      </w:divBdr>
    </w:div>
    <w:div w:id="1039164767">
      <w:bodyDiv w:val="1"/>
      <w:marLeft w:val="0"/>
      <w:marRight w:val="0"/>
      <w:marTop w:val="0"/>
      <w:marBottom w:val="0"/>
      <w:divBdr>
        <w:top w:val="none" w:sz="0" w:space="0" w:color="auto"/>
        <w:left w:val="none" w:sz="0" w:space="0" w:color="auto"/>
        <w:bottom w:val="none" w:sz="0" w:space="0" w:color="auto"/>
        <w:right w:val="none" w:sz="0" w:space="0" w:color="auto"/>
      </w:divBdr>
    </w:div>
    <w:div w:id="1041826377">
      <w:bodyDiv w:val="1"/>
      <w:marLeft w:val="0"/>
      <w:marRight w:val="0"/>
      <w:marTop w:val="0"/>
      <w:marBottom w:val="0"/>
      <w:divBdr>
        <w:top w:val="none" w:sz="0" w:space="0" w:color="auto"/>
        <w:left w:val="none" w:sz="0" w:space="0" w:color="auto"/>
        <w:bottom w:val="none" w:sz="0" w:space="0" w:color="auto"/>
        <w:right w:val="none" w:sz="0" w:space="0" w:color="auto"/>
      </w:divBdr>
    </w:div>
    <w:div w:id="1054815287">
      <w:bodyDiv w:val="1"/>
      <w:marLeft w:val="0"/>
      <w:marRight w:val="0"/>
      <w:marTop w:val="0"/>
      <w:marBottom w:val="0"/>
      <w:divBdr>
        <w:top w:val="none" w:sz="0" w:space="0" w:color="auto"/>
        <w:left w:val="none" w:sz="0" w:space="0" w:color="auto"/>
        <w:bottom w:val="none" w:sz="0" w:space="0" w:color="auto"/>
        <w:right w:val="none" w:sz="0" w:space="0" w:color="auto"/>
      </w:divBdr>
    </w:div>
    <w:div w:id="1054936825">
      <w:bodyDiv w:val="1"/>
      <w:marLeft w:val="0"/>
      <w:marRight w:val="0"/>
      <w:marTop w:val="0"/>
      <w:marBottom w:val="0"/>
      <w:divBdr>
        <w:top w:val="none" w:sz="0" w:space="0" w:color="auto"/>
        <w:left w:val="none" w:sz="0" w:space="0" w:color="auto"/>
        <w:bottom w:val="none" w:sz="0" w:space="0" w:color="auto"/>
        <w:right w:val="none" w:sz="0" w:space="0" w:color="auto"/>
      </w:divBdr>
    </w:div>
    <w:div w:id="1061826230">
      <w:bodyDiv w:val="1"/>
      <w:marLeft w:val="0"/>
      <w:marRight w:val="0"/>
      <w:marTop w:val="0"/>
      <w:marBottom w:val="0"/>
      <w:divBdr>
        <w:top w:val="none" w:sz="0" w:space="0" w:color="auto"/>
        <w:left w:val="none" w:sz="0" w:space="0" w:color="auto"/>
        <w:bottom w:val="none" w:sz="0" w:space="0" w:color="auto"/>
        <w:right w:val="none" w:sz="0" w:space="0" w:color="auto"/>
      </w:divBdr>
    </w:div>
    <w:div w:id="1064256147">
      <w:bodyDiv w:val="1"/>
      <w:marLeft w:val="0"/>
      <w:marRight w:val="0"/>
      <w:marTop w:val="0"/>
      <w:marBottom w:val="0"/>
      <w:divBdr>
        <w:top w:val="none" w:sz="0" w:space="0" w:color="auto"/>
        <w:left w:val="none" w:sz="0" w:space="0" w:color="auto"/>
        <w:bottom w:val="none" w:sz="0" w:space="0" w:color="auto"/>
        <w:right w:val="none" w:sz="0" w:space="0" w:color="auto"/>
      </w:divBdr>
    </w:div>
    <w:div w:id="1064521946">
      <w:bodyDiv w:val="1"/>
      <w:marLeft w:val="0"/>
      <w:marRight w:val="0"/>
      <w:marTop w:val="0"/>
      <w:marBottom w:val="0"/>
      <w:divBdr>
        <w:top w:val="none" w:sz="0" w:space="0" w:color="auto"/>
        <w:left w:val="none" w:sz="0" w:space="0" w:color="auto"/>
        <w:bottom w:val="none" w:sz="0" w:space="0" w:color="auto"/>
        <w:right w:val="none" w:sz="0" w:space="0" w:color="auto"/>
      </w:divBdr>
    </w:div>
    <w:div w:id="1065303260">
      <w:bodyDiv w:val="1"/>
      <w:marLeft w:val="0"/>
      <w:marRight w:val="0"/>
      <w:marTop w:val="0"/>
      <w:marBottom w:val="0"/>
      <w:divBdr>
        <w:top w:val="none" w:sz="0" w:space="0" w:color="auto"/>
        <w:left w:val="none" w:sz="0" w:space="0" w:color="auto"/>
        <w:bottom w:val="none" w:sz="0" w:space="0" w:color="auto"/>
        <w:right w:val="none" w:sz="0" w:space="0" w:color="auto"/>
      </w:divBdr>
    </w:div>
    <w:div w:id="1068504683">
      <w:bodyDiv w:val="1"/>
      <w:marLeft w:val="0"/>
      <w:marRight w:val="0"/>
      <w:marTop w:val="0"/>
      <w:marBottom w:val="0"/>
      <w:divBdr>
        <w:top w:val="none" w:sz="0" w:space="0" w:color="auto"/>
        <w:left w:val="none" w:sz="0" w:space="0" w:color="auto"/>
        <w:bottom w:val="none" w:sz="0" w:space="0" w:color="auto"/>
        <w:right w:val="none" w:sz="0" w:space="0" w:color="auto"/>
      </w:divBdr>
    </w:div>
    <w:div w:id="1069309950">
      <w:bodyDiv w:val="1"/>
      <w:marLeft w:val="0"/>
      <w:marRight w:val="0"/>
      <w:marTop w:val="0"/>
      <w:marBottom w:val="0"/>
      <w:divBdr>
        <w:top w:val="none" w:sz="0" w:space="0" w:color="auto"/>
        <w:left w:val="none" w:sz="0" w:space="0" w:color="auto"/>
        <w:bottom w:val="none" w:sz="0" w:space="0" w:color="auto"/>
        <w:right w:val="none" w:sz="0" w:space="0" w:color="auto"/>
      </w:divBdr>
    </w:div>
    <w:div w:id="1071268355">
      <w:bodyDiv w:val="1"/>
      <w:marLeft w:val="0"/>
      <w:marRight w:val="0"/>
      <w:marTop w:val="0"/>
      <w:marBottom w:val="0"/>
      <w:divBdr>
        <w:top w:val="none" w:sz="0" w:space="0" w:color="auto"/>
        <w:left w:val="none" w:sz="0" w:space="0" w:color="auto"/>
        <w:bottom w:val="none" w:sz="0" w:space="0" w:color="auto"/>
        <w:right w:val="none" w:sz="0" w:space="0" w:color="auto"/>
      </w:divBdr>
    </w:div>
    <w:div w:id="1075395564">
      <w:bodyDiv w:val="1"/>
      <w:marLeft w:val="0"/>
      <w:marRight w:val="0"/>
      <w:marTop w:val="0"/>
      <w:marBottom w:val="0"/>
      <w:divBdr>
        <w:top w:val="none" w:sz="0" w:space="0" w:color="auto"/>
        <w:left w:val="none" w:sz="0" w:space="0" w:color="auto"/>
        <w:bottom w:val="none" w:sz="0" w:space="0" w:color="auto"/>
        <w:right w:val="none" w:sz="0" w:space="0" w:color="auto"/>
      </w:divBdr>
    </w:div>
    <w:div w:id="1079711655">
      <w:bodyDiv w:val="1"/>
      <w:marLeft w:val="0"/>
      <w:marRight w:val="0"/>
      <w:marTop w:val="0"/>
      <w:marBottom w:val="0"/>
      <w:divBdr>
        <w:top w:val="none" w:sz="0" w:space="0" w:color="auto"/>
        <w:left w:val="none" w:sz="0" w:space="0" w:color="auto"/>
        <w:bottom w:val="none" w:sz="0" w:space="0" w:color="auto"/>
        <w:right w:val="none" w:sz="0" w:space="0" w:color="auto"/>
      </w:divBdr>
    </w:div>
    <w:div w:id="1079861790">
      <w:bodyDiv w:val="1"/>
      <w:marLeft w:val="0"/>
      <w:marRight w:val="0"/>
      <w:marTop w:val="0"/>
      <w:marBottom w:val="0"/>
      <w:divBdr>
        <w:top w:val="none" w:sz="0" w:space="0" w:color="auto"/>
        <w:left w:val="none" w:sz="0" w:space="0" w:color="auto"/>
        <w:bottom w:val="none" w:sz="0" w:space="0" w:color="auto"/>
        <w:right w:val="none" w:sz="0" w:space="0" w:color="auto"/>
      </w:divBdr>
    </w:div>
    <w:div w:id="1080130360">
      <w:bodyDiv w:val="1"/>
      <w:marLeft w:val="0"/>
      <w:marRight w:val="0"/>
      <w:marTop w:val="0"/>
      <w:marBottom w:val="0"/>
      <w:divBdr>
        <w:top w:val="none" w:sz="0" w:space="0" w:color="auto"/>
        <w:left w:val="none" w:sz="0" w:space="0" w:color="auto"/>
        <w:bottom w:val="none" w:sz="0" w:space="0" w:color="auto"/>
        <w:right w:val="none" w:sz="0" w:space="0" w:color="auto"/>
      </w:divBdr>
    </w:div>
    <w:div w:id="1083063321">
      <w:bodyDiv w:val="1"/>
      <w:marLeft w:val="0"/>
      <w:marRight w:val="0"/>
      <w:marTop w:val="0"/>
      <w:marBottom w:val="0"/>
      <w:divBdr>
        <w:top w:val="none" w:sz="0" w:space="0" w:color="auto"/>
        <w:left w:val="none" w:sz="0" w:space="0" w:color="auto"/>
        <w:bottom w:val="none" w:sz="0" w:space="0" w:color="auto"/>
        <w:right w:val="none" w:sz="0" w:space="0" w:color="auto"/>
      </w:divBdr>
    </w:div>
    <w:div w:id="1083601334">
      <w:bodyDiv w:val="1"/>
      <w:marLeft w:val="0"/>
      <w:marRight w:val="0"/>
      <w:marTop w:val="0"/>
      <w:marBottom w:val="0"/>
      <w:divBdr>
        <w:top w:val="none" w:sz="0" w:space="0" w:color="auto"/>
        <w:left w:val="none" w:sz="0" w:space="0" w:color="auto"/>
        <w:bottom w:val="none" w:sz="0" w:space="0" w:color="auto"/>
        <w:right w:val="none" w:sz="0" w:space="0" w:color="auto"/>
      </w:divBdr>
    </w:div>
    <w:div w:id="1083913736">
      <w:bodyDiv w:val="1"/>
      <w:marLeft w:val="0"/>
      <w:marRight w:val="0"/>
      <w:marTop w:val="0"/>
      <w:marBottom w:val="0"/>
      <w:divBdr>
        <w:top w:val="none" w:sz="0" w:space="0" w:color="auto"/>
        <w:left w:val="none" w:sz="0" w:space="0" w:color="auto"/>
        <w:bottom w:val="none" w:sz="0" w:space="0" w:color="auto"/>
        <w:right w:val="none" w:sz="0" w:space="0" w:color="auto"/>
      </w:divBdr>
    </w:div>
    <w:div w:id="1084302178">
      <w:bodyDiv w:val="1"/>
      <w:marLeft w:val="0"/>
      <w:marRight w:val="0"/>
      <w:marTop w:val="0"/>
      <w:marBottom w:val="0"/>
      <w:divBdr>
        <w:top w:val="none" w:sz="0" w:space="0" w:color="auto"/>
        <w:left w:val="none" w:sz="0" w:space="0" w:color="auto"/>
        <w:bottom w:val="none" w:sz="0" w:space="0" w:color="auto"/>
        <w:right w:val="none" w:sz="0" w:space="0" w:color="auto"/>
      </w:divBdr>
    </w:div>
    <w:div w:id="1086730492">
      <w:bodyDiv w:val="1"/>
      <w:marLeft w:val="0"/>
      <w:marRight w:val="0"/>
      <w:marTop w:val="0"/>
      <w:marBottom w:val="0"/>
      <w:divBdr>
        <w:top w:val="none" w:sz="0" w:space="0" w:color="auto"/>
        <w:left w:val="none" w:sz="0" w:space="0" w:color="auto"/>
        <w:bottom w:val="none" w:sz="0" w:space="0" w:color="auto"/>
        <w:right w:val="none" w:sz="0" w:space="0" w:color="auto"/>
      </w:divBdr>
    </w:div>
    <w:div w:id="1086731486">
      <w:bodyDiv w:val="1"/>
      <w:marLeft w:val="0"/>
      <w:marRight w:val="0"/>
      <w:marTop w:val="0"/>
      <w:marBottom w:val="0"/>
      <w:divBdr>
        <w:top w:val="none" w:sz="0" w:space="0" w:color="auto"/>
        <w:left w:val="none" w:sz="0" w:space="0" w:color="auto"/>
        <w:bottom w:val="none" w:sz="0" w:space="0" w:color="auto"/>
        <w:right w:val="none" w:sz="0" w:space="0" w:color="auto"/>
      </w:divBdr>
    </w:div>
    <w:div w:id="1090662610">
      <w:bodyDiv w:val="1"/>
      <w:marLeft w:val="0"/>
      <w:marRight w:val="0"/>
      <w:marTop w:val="0"/>
      <w:marBottom w:val="0"/>
      <w:divBdr>
        <w:top w:val="none" w:sz="0" w:space="0" w:color="auto"/>
        <w:left w:val="none" w:sz="0" w:space="0" w:color="auto"/>
        <w:bottom w:val="none" w:sz="0" w:space="0" w:color="auto"/>
        <w:right w:val="none" w:sz="0" w:space="0" w:color="auto"/>
      </w:divBdr>
    </w:div>
    <w:div w:id="1091858215">
      <w:bodyDiv w:val="1"/>
      <w:marLeft w:val="0"/>
      <w:marRight w:val="0"/>
      <w:marTop w:val="0"/>
      <w:marBottom w:val="0"/>
      <w:divBdr>
        <w:top w:val="none" w:sz="0" w:space="0" w:color="auto"/>
        <w:left w:val="none" w:sz="0" w:space="0" w:color="auto"/>
        <w:bottom w:val="none" w:sz="0" w:space="0" w:color="auto"/>
        <w:right w:val="none" w:sz="0" w:space="0" w:color="auto"/>
      </w:divBdr>
    </w:div>
    <w:div w:id="1094941216">
      <w:bodyDiv w:val="1"/>
      <w:marLeft w:val="0"/>
      <w:marRight w:val="0"/>
      <w:marTop w:val="0"/>
      <w:marBottom w:val="0"/>
      <w:divBdr>
        <w:top w:val="none" w:sz="0" w:space="0" w:color="auto"/>
        <w:left w:val="none" w:sz="0" w:space="0" w:color="auto"/>
        <w:bottom w:val="none" w:sz="0" w:space="0" w:color="auto"/>
        <w:right w:val="none" w:sz="0" w:space="0" w:color="auto"/>
      </w:divBdr>
    </w:div>
    <w:div w:id="1095518903">
      <w:bodyDiv w:val="1"/>
      <w:marLeft w:val="0"/>
      <w:marRight w:val="0"/>
      <w:marTop w:val="0"/>
      <w:marBottom w:val="0"/>
      <w:divBdr>
        <w:top w:val="none" w:sz="0" w:space="0" w:color="auto"/>
        <w:left w:val="none" w:sz="0" w:space="0" w:color="auto"/>
        <w:bottom w:val="none" w:sz="0" w:space="0" w:color="auto"/>
        <w:right w:val="none" w:sz="0" w:space="0" w:color="auto"/>
      </w:divBdr>
    </w:div>
    <w:div w:id="1099788357">
      <w:bodyDiv w:val="1"/>
      <w:marLeft w:val="0"/>
      <w:marRight w:val="0"/>
      <w:marTop w:val="0"/>
      <w:marBottom w:val="0"/>
      <w:divBdr>
        <w:top w:val="none" w:sz="0" w:space="0" w:color="auto"/>
        <w:left w:val="none" w:sz="0" w:space="0" w:color="auto"/>
        <w:bottom w:val="none" w:sz="0" w:space="0" w:color="auto"/>
        <w:right w:val="none" w:sz="0" w:space="0" w:color="auto"/>
      </w:divBdr>
    </w:div>
    <w:div w:id="1106196929">
      <w:bodyDiv w:val="1"/>
      <w:marLeft w:val="0"/>
      <w:marRight w:val="0"/>
      <w:marTop w:val="0"/>
      <w:marBottom w:val="0"/>
      <w:divBdr>
        <w:top w:val="none" w:sz="0" w:space="0" w:color="auto"/>
        <w:left w:val="none" w:sz="0" w:space="0" w:color="auto"/>
        <w:bottom w:val="none" w:sz="0" w:space="0" w:color="auto"/>
        <w:right w:val="none" w:sz="0" w:space="0" w:color="auto"/>
      </w:divBdr>
    </w:div>
    <w:div w:id="1114859139">
      <w:bodyDiv w:val="1"/>
      <w:marLeft w:val="0"/>
      <w:marRight w:val="0"/>
      <w:marTop w:val="0"/>
      <w:marBottom w:val="0"/>
      <w:divBdr>
        <w:top w:val="none" w:sz="0" w:space="0" w:color="auto"/>
        <w:left w:val="none" w:sz="0" w:space="0" w:color="auto"/>
        <w:bottom w:val="none" w:sz="0" w:space="0" w:color="auto"/>
        <w:right w:val="none" w:sz="0" w:space="0" w:color="auto"/>
      </w:divBdr>
    </w:div>
    <w:div w:id="1117869654">
      <w:bodyDiv w:val="1"/>
      <w:marLeft w:val="0"/>
      <w:marRight w:val="0"/>
      <w:marTop w:val="0"/>
      <w:marBottom w:val="0"/>
      <w:divBdr>
        <w:top w:val="none" w:sz="0" w:space="0" w:color="auto"/>
        <w:left w:val="none" w:sz="0" w:space="0" w:color="auto"/>
        <w:bottom w:val="none" w:sz="0" w:space="0" w:color="auto"/>
        <w:right w:val="none" w:sz="0" w:space="0" w:color="auto"/>
      </w:divBdr>
    </w:div>
    <w:div w:id="1123697526">
      <w:bodyDiv w:val="1"/>
      <w:marLeft w:val="0"/>
      <w:marRight w:val="0"/>
      <w:marTop w:val="0"/>
      <w:marBottom w:val="0"/>
      <w:divBdr>
        <w:top w:val="none" w:sz="0" w:space="0" w:color="auto"/>
        <w:left w:val="none" w:sz="0" w:space="0" w:color="auto"/>
        <w:bottom w:val="none" w:sz="0" w:space="0" w:color="auto"/>
        <w:right w:val="none" w:sz="0" w:space="0" w:color="auto"/>
      </w:divBdr>
    </w:div>
    <w:div w:id="1123887076">
      <w:bodyDiv w:val="1"/>
      <w:marLeft w:val="0"/>
      <w:marRight w:val="0"/>
      <w:marTop w:val="0"/>
      <w:marBottom w:val="0"/>
      <w:divBdr>
        <w:top w:val="none" w:sz="0" w:space="0" w:color="auto"/>
        <w:left w:val="none" w:sz="0" w:space="0" w:color="auto"/>
        <w:bottom w:val="none" w:sz="0" w:space="0" w:color="auto"/>
        <w:right w:val="none" w:sz="0" w:space="0" w:color="auto"/>
      </w:divBdr>
    </w:div>
    <w:div w:id="1130391942">
      <w:bodyDiv w:val="1"/>
      <w:marLeft w:val="0"/>
      <w:marRight w:val="0"/>
      <w:marTop w:val="0"/>
      <w:marBottom w:val="0"/>
      <w:divBdr>
        <w:top w:val="none" w:sz="0" w:space="0" w:color="auto"/>
        <w:left w:val="none" w:sz="0" w:space="0" w:color="auto"/>
        <w:bottom w:val="none" w:sz="0" w:space="0" w:color="auto"/>
        <w:right w:val="none" w:sz="0" w:space="0" w:color="auto"/>
      </w:divBdr>
    </w:div>
    <w:div w:id="1133600315">
      <w:bodyDiv w:val="1"/>
      <w:marLeft w:val="0"/>
      <w:marRight w:val="0"/>
      <w:marTop w:val="0"/>
      <w:marBottom w:val="0"/>
      <w:divBdr>
        <w:top w:val="none" w:sz="0" w:space="0" w:color="auto"/>
        <w:left w:val="none" w:sz="0" w:space="0" w:color="auto"/>
        <w:bottom w:val="none" w:sz="0" w:space="0" w:color="auto"/>
        <w:right w:val="none" w:sz="0" w:space="0" w:color="auto"/>
      </w:divBdr>
    </w:div>
    <w:div w:id="1142239010">
      <w:bodyDiv w:val="1"/>
      <w:marLeft w:val="0"/>
      <w:marRight w:val="0"/>
      <w:marTop w:val="0"/>
      <w:marBottom w:val="0"/>
      <w:divBdr>
        <w:top w:val="none" w:sz="0" w:space="0" w:color="auto"/>
        <w:left w:val="none" w:sz="0" w:space="0" w:color="auto"/>
        <w:bottom w:val="none" w:sz="0" w:space="0" w:color="auto"/>
        <w:right w:val="none" w:sz="0" w:space="0" w:color="auto"/>
      </w:divBdr>
    </w:div>
    <w:div w:id="1143424770">
      <w:bodyDiv w:val="1"/>
      <w:marLeft w:val="0"/>
      <w:marRight w:val="0"/>
      <w:marTop w:val="0"/>
      <w:marBottom w:val="0"/>
      <w:divBdr>
        <w:top w:val="none" w:sz="0" w:space="0" w:color="auto"/>
        <w:left w:val="none" w:sz="0" w:space="0" w:color="auto"/>
        <w:bottom w:val="none" w:sz="0" w:space="0" w:color="auto"/>
        <w:right w:val="none" w:sz="0" w:space="0" w:color="auto"/>
      </w:divBdr>
    </w:div>
    <w:div w:id="1144539277">
      <w:bodyDiv w:val="1"/>
      <w:marLeft w:val="0"/>
      <w:marRight w:val="0"/>
      <w:marTop w:val="0"/>
      <w:marBottom w:val="0"/>
      <w:divBdr>
        <w:top w:val="none" w:sz="0" w:space="0" w:color="auto"/>
        <w:left w:val="none" w:sz="0" w:space="0" w:color="auto"/>
        <w:bottom w:val="none" w:sz="0" w:space="0" w:color="auto"/>
        <w:right w:val="none" w:sz="0" w:space="0" w:color="auto"/>
      </w:divBdr>
    </w:div>
    <w:div w:id="1144666675">
      <w:bodyDiv w:val="1"/>
      <w:marLeft w:val="0"/>
      <w:marRight w:val="0"/>
      <w:marTop w:val="0"/>
      <w:marBottom w:val="0"/>
      <w:divBdr>
        <w:top w:val="none" w:sz="0" w:space="0" w:color="auto"/>
        <w:left w:val="none" w:sz="0" w:space="0" w:color="auto"/>
        <w:bottom w:val="none" w:sz="0" w:space="0" w:color="auto"/>
        <w:right w:val="none" w:sz="0" w:space="0" w:color="auto"/>
      </w:divBdr>
    </w:div>
    <w:div w:id="1148279621">
      <w:bodyDiv w:val="1"/>
      <w:marLeft w:val="0"/>
      <w:marRight w:val="0"/>
      <w:marTop w:val="0"/>
      <w:marBottom w:val="0"/>
      <w:divBdr>
        <w:top w:val="none" w:sz="0" w:space="0" w:color="auto"/>
        <w:left w:val="none" w:sz="0" w:space="0" w:color="auto"/>
        <w:bottom w:val="none" w:sz="0" w:space="0" w:color="auto"/>
        <w:right w:val="none" w:sz="0" w:space="0" w:color="auto"/>
      </w:divBdr>
    </w:div>
    <w:div w:id="1154372618">
      <w:bodyDiv w:val="1"/>
      <w:marLeft w:val="0"/>
      <w:marRight w:val="0"/>
      <w:marTop w:val="0"/>
      <w:marBottom w:val="0"/>
      <w:divBdr>
        <w:top w:val="none" w:sz="0" w:space="0" w:color="auto"/>
        <w:left w:val="none" w:sz="0" w:space="0" w:color="auto"/>
        <w:bottom w:val="none" w:sz="0" w:space="0" w:color="auto"/>
        <w:right w:val="none" w:sz="0" w:space="0" w:color="auto"/>
      </w:divBdr>
    </w:div>
    <w:div w:id="1155953681">
      <w:bodyDiv w:val="1"/>
      <w:marLeft w:val="0"/>
      <w:marRight w:val="0"/>
      <w:marTop w:val="0"/>
      <w:marBottom w:val="0"/>
      <w:divBdr>
        <w:top w:val="none" w:sz="0" w:space="0" w:color="auto"/>
        <w:left w:val="none" w:sz="0" w:space="0" w:color="auto"/>
        <w:bottom w:val="none" w:sz="0" w:space="0" w:color="auto"/>
        <w:right w:val="none" w:sz="0" w:space="0" w:color="auto"/>
      </w:divBdr>
    </w:div>
    <w:div w:id="1157040875">
      <w:bodyDiv w:val="1"/>
      <w:marLeft w:val="0"/>
      <w:marRight w:val="0"/>
      <w:marTop w:val="0"/>
      <w:marBottom w:val="0"/>
      <w:divBdr>
        <w:top w:val="none" w:sz="0" w:space="0" w:color="auto"/>
        <w:left w:val="none" w:sz="0" w:space="0" w:color="auto"/>
        <w:bottom w:val="none" w:sz="0" w:space="0" w:color="auto"/>
        <w:right w:val="none" w:sz="0" w:space="0" w:color="auto"/>
      </w:divBdr>
    </w:div>
    <w:div w:id="1159999131">
      <w:bodyDiv w:val="1"/>
      <w:marLeft w:val="0"/>
      <w:marRight w:val="0"/>
      <w:marTop w:val="0"/>
      <w:marBottom w:val="0"/>
      <w:divBdr>
        <w:top w:val="none" w:sz="0" w:space="0" w:color="auto"/>
        <w:left w:val="none" w:sz="0" w:space="0" w:color="auto"/>
        <w:bottom w:val="none" w:sz="0" w:space="0" w:color="auto"/>
        <w:right w:val="none" w:sz="0" w:space="0" w:color="auto"/>
      </w:divBdr>
    </w:div>
    <w:div w:id="1165778871">
      <w:bodyDiv w:val="1"/>
      <w:marLeft w:val="0"/>
      <w:marRight w:val="0"/>
      <w:marTop w:val="0"/>
      <w:marBottom w:val="0"/>
      <w:divBdr>
        <w:top w:val="none" w:sz="0" w:space="0" w:color="auto"/>
        <w:left w:val="none" w:sz="0" w:space="0" w:color="auto"/>
        <w:bottom w:val="none" w:sz="0" w:space="0" w:color="auto"/>
        <w:right w:val="none" w:sz="0" w:space="0" w:color="auto"/>
      </w:divBdr>
    </w:div>
    <w:div w:id="1168205460">
      <w:bodyDiv w:val="1"/>
      <w:marLeft w:val="0"/>
      <w:marRight w:val="0"/>
      <w:marTop w:val="0"/>
      <w:marBottom w:val="0"/>
      <w:divBdr>
        <w:top w:val="none" w:sz="0" w:space="0" w:color="auto"/>
        <w:left w:val="none" w:sz="0" w:space="0" w:color="auto"/>
        <w:bottom w:val="none" w:sz="0" w:space="0" w:color="auto"/>
        <w:right w:val="none" w:sz="0" w:space="0" w:color="auto"/>
      </w:divBdr>
    </w:div>
    <w:div w:id="1172525077">
      <w:bodyDiv w:val="1"/>
      <w:marLeft w:val="0"/>
      <w:marRight w:val="0"/>
      <w:marTop w:val="0"/>
      <w:marBottom w:val="0"/>
      <w:divBdr>
        <w:top w:val="none" w:sz="0" w:space="0" w:color="auto"/>
        <w:left w:val="none" w:sz="0" w:space="0" w:color="auto"/>
        <w:bottom w:val="none" w:sz="0" w:space="0" w:color="auto"/>
        <w:right w:val="none" w:sz="0" w:space="0" w:color="auto"/>
      </w:divBdr>
    </w:div>
    <w:div w:id="1173371279">
      <w:bodyDiv w:val="1"/>
      <w:marLeft w:val="0"/>
      <w:marRight w:val="0"/>
      <w:marTop w:val="0"/>
      <w:marBottom w:val="0"/>
      <w:divBdr>
        <w:top w:val="none" w:sz="0" w:space="0" w:color="auto"/>
        <w:left w:val="none" w:sz="0" w:space="0" w:color="auto"/>
        <w:bottom w:val="none" w:sz="0" w:space="0" w:color="auto"/>
        <w:right w:val="none" w:sz="0" w:space="0" w:color="auto"/>
      </w:divBdr>
    </w:div>
    <w:div w:id="1175993353">
      <w:bodyDiv w:val="1"/>
      <w:marLeft w:val="0"/>
      <w:marRight w:val="0"/>
      <w:marTop w:val="0"/>
      <w:marBottom w:val="0"/>
      <w:divBdr>
        <w:top w:val="none" w:sz="0" w:space="0" w:color="auto"/>
        <w:left w:val="none" w:sz="0" w:space="0" w:color="auto"/>
        <w:bottom w:val="none" w:sz="0" w:space="0" w:color="auto"/>
        <w:right w:val="none" w:sz="0" w:space="0" w:color="auto"/>
      </w:divBdr>
    </w:div>
    <w:div w:id="1176187081">
      <w:bodyDiv w:val="1"/>
      <w:marLeft w:val="0"/>
      <w:marRight w:val="0"/>
      <w:marTop w:val="0"/>
      <w:marBottom w:val="0"/>
      <w:divBdr>
        <w:top w:val="none" w:sz="0" w:space="0" w:color="auto"/>
        <w:left w:val="none" w:sz="0" w:space="0" w:color="auto"/>
        <w:bottom w:val="none" w:sz="0" w:space="0" w:color="auto"/>
        <w:right w:val="none" w:sz="0" w:space="0" w:color="auto"/>
      </w:divBdr>
    </w:div>
    <w:div w:id="1178471379">
      <w:bodyDiv w:val="1"/>
      <w:marLeft w:val="0"/>
      <w:marRight w:val="0"/>
      <w:marTop w:val="0"/>
      <w:marBottom w:val="0"/>
      <w:divBdr>
        <w:top w:val="none" w:sz="0" w:space="0" w:color="auto"/>
        <w:left w:val="none" w:sz="0" w:space="0" w:color="auto"/>
        <w:bottom w:val="none" w:sz="0" w:space="0" w:color="auto"/>
        <w:right w:val="none" w:sz="0" w:space="0" w:color="auto"/>
      </w:divBdr>
    </w:div>
    <w:div w:id="1187138282">
      <w:bodyDiv w:val="1"/>
      <w:marLeft w:val="0"/>
      <w:marRight w:val="0"/>
      <w:marTop w:val="0"/>
      <w:marBottom w:val="0"/>
      <w:divBdr>
        <w:top w:val="none" w:sz="0" w:space="0" w:color="auto"/>
        <w:left w:val="none" w:sz="0" w:space="0" w:color="auto"/>
        <w:bottom w:val="none" w:sz="0" w:space="0" w:color="auto"/>
        <w:right w:val="none" w:sz="0" w:space="0" w:color="auto"/>
      </w:divBdr>
    </w:div>
    <w:div w:id="1191726922">
      <w:bodyDiv w:val="1"/>
      <w:marLeft w:val="0"/>
      <w:marRight w:val="0"/>
      <w:marTop w:val="0"/>
      <w:marBottom w:val="0"/>
      <w:divBdr>
        <w:top w:val="none" w:sz="0" w:space="0" w:color="auto"/>
        <w:left w:val="none" w:sz="0" w:space="0" w:color="auto"/>
        <w:bottom w:val="none" w:sz="0" w:space="0" w:color="auto"/>
        <w:right w:val="none" w:sz="0" w:space="0" w:color="auto"/>
      </w:divBdr>
    </w:div>
    <w:div w:id="1193498770">
      <w:bodyDiv w:val="1"/>
      <w:marLeft w:val="0"/>
      <w:marRight w:val="0"/>
      <w:marTop w:val="0"/>
      <w:marBottom w:val="0"/>
      <w:divBdr>
        <w:top w:val="none" w:sz="0" w:space="0" w:color="auto"/>
        <w:left w:val="none" w:sz="0" w:space="0" w:color="auto"/>
        <w:bottom w:val="none" w:sz="0" w:space="0" w:color="auto"/>
        <w:right w:val="none" w:sz="0" w:space="0" w:color="auto"/>
      </w:divBdr>
    </w:div>
    <w:div w:id="1199008903">
      <w:bodyDiv w:val="1"/>
      <w:marLeft w:val="0"/>
      <w:marRight w:val="0"/>
      <w:marTop w:val="0"/>
      <w:marBottom w:val="0"/>
      <w:divBdr>
        <w:top w:val="none" w:sz="0" w:space="0" w:color="auto"/>
        <w:left w:val="none" w:sz="0" w:space="0" w:color="auto"/>
        <w:bottom w:val="none" w:sz="0" w:space="0" w:color="auto"/>
        <w:right w:val="none" w:sz="0" w:space="0" w:color="auto"/>
      </w:divBdr>
    </w:div>
    <w:div w:id="1199275183">
      <w:bodyDiv w:val="1"/>
      <w:marLeft w:val="0"/>
      <w:marRight w:val="0"/>
      <w:marTop w:val="0"/>
      <w:marBottom w:val="0"/>
      <w:divBdr>
        <w:top w:val="none" w:sz="0" w:space="0" w:color="auto"/>
        <w:left w:val="none" w:sz="0" w:space="0" w:color="auto"/>
        <w:bottom w:val="none" w:sz="0" w:space="0" w:color="auto"/>
        <w:right w:val="none" w:sz="0" w:space="0" w:color="auto"/>
      </w:divBdr>
    </w:div>
    <w:div w:id="1199969129">
      <w:bodyDiv w:val="1"/>
      <w:marLeft w:val="0"/>
      <w:marRight w:val="0"/>
      <w:marTop w:val="0"/>
      <w:marBottom w:val="0"/>
      <w:divBdr>
        <w:top w:val="none" w:sz="0" w:space="0" w:color="auto"/>
        <w:left w:val="none" w:sz="0" w:space="0" w:color="auto"/>
        <w:bottom w:val="none" w:sz="0" w:space="0" w:color="auto"/>
        <w:right w:val="none" w:sz="0" w:space="0" w:color="auto"/>
      </w:divBdr>
    </w:div>
    <w:div w:id="1200359859">
      <w:bodyDiv w:val="1"/>
      <w:marLeft w:val="0"/>
      <w:marRight w:val="0"/>
      <w:marTop w:val="0"/>
      <w:marBottom w:val="0"/>
      <w:divBdr>
        <w:top w:val="none" w:sz="0" w:space="0" w:color="auto"/>
        <w:left w:val="none" w:sz="0" w:space="0" w:color="auto"/>
        <w:bottom w:val="none" w:sz="0" w:space="0" w:color="auto"/>
        <w:right w:val="none" w:sz="0" w:space="0" w:color="auto"/>
      </w:divBdr>
    </w:div>
    <w:div w:id="1201043980">
      <w:bodyDiv w:val="1"/>
      <w:marLeft w:val="0"/>
      <w:marRight w:val="0"/>
      <w:marTop w:val="0"/>
      <w:marBottom w:val="0"/>
      <w:divBdr>
        <w:top w:val="none" w:sz="0" w:space="0" w:color="auto"/>
        <w:left w:val="none" w:sz="0" w:space="0" w:color="auto"/>
        <w:bottom w:val="none" w:sz="0" w:space="0" w:color="auto"/>
        <w:right w:val="none" w:sz="0" w:space="0" w:color="auto"/>
      </w:divBdr>
    </w:div>
    <w:div w:id="1207375514">
      <w:bodyDiv w:val="1"/>
      <w:marLeft w:val="0"/>
      <w:marRight w:val="0"/>
      <w:marTop w:val="0"/>
      <w:marBottom w:val="0"/>
      <w:divBdr>
        <w:top w:val="none" w:sz="0" w:space="0" w:color="auto"/>
        <w:left w:val="none" w:sz="0" w:space="0" w:color="auto"/>
        <w:bottom w:val="none" w:sz="0" w:space="0" w:color="auto"/>
        <w:right w:val="none" w:sz="0" w:space="0" w:color="auto"/>
      </w:divBdr>
    </w:div>
    <w:div w:id="1207376797">
      <w:bodyDiv w:val="1"/>
      <w:marLeft w:val="0"/>
      <w:marRight w:val="0"/>
      <w:marTop w:val="0"/>
      <w:marBottom w:val="0"/>
      <w:divBdr>
        <w:top w:val="none" w:sz="0" w:space="0" w:color="auto"/>
        <w:left w:val="none" w:sz="0" w:space="0" w:color="auto"/>
        <w:bottom w:val="none" w:sz="0" w:space="0" w:color="auto"/>
        <w:right w:val="none" w:sz="0" w:space="0" w:color="auto"/>
      </w:divBdr>
    </w:div>
    <w:div w:id="1209340465">
      <w:bodyDiv w:val="1"/>
      <w:marLeft w:val="0"/>
      <w:marRight w:val="0"/>
      <w:marTop w:val="0"/>
      <w:marBottom w:val="0"/>
      <w:divBdr>
        <w:top w:val="none" w:sz="0" w:space="0" w:color="auto"/>
        <w:left w:val="none" w:sz="0" w:space="0" w:color="auto"/>
        <w:bottom w:val="none" w:sz="0" w:space="0" w:color="auto"/>
        <w:right w:val="none" w:sz="0" w:space="0" w:color="auto"/>
      </w:divBdr>
    </w:div>
    <w:div w:id="1212575583">
      <w:bodyDiv w:val="1"/>
      <w:marLeft w:val="0"/>
      <w:marRight w:val="0"/>
      <w:marTop w:val="0"/>
      <w:marBottom w:val="0"/>
      <w:divBdr>
        <w:top w:val="none" w:sz="0" w:space="0" w:color="auto"/>
        <w:left w:val="none" w:sz="0" w:space="0" w:color="auto"/>
        <w:bottom w:val="none" w:sz="0" w:space="0" w:color="auto"/>
        <w:right w:val="none" w:sz="0" w:space="0" w:color="auto"/>
      </w:divBdr>
    </w:div>
    <w:div w:id="1214540158">
      <w:bodyDiv w:val="1"/>
      <w:marLeft w:val="0"/>
      <w:marRight w:val="0"/>
      <w:marTop w:val="0"/>
      <w:marBottom w:val="0"/>
      <w:divBdr>
        <w:top w:val="none" w:sz="0" w:space="0" w:color="auto"/>
        <w:left w:val="none" w:sz="0" w:space="0" w:color="auto"/>
        <w:bottom w:val="none" w:sz="0" w:space="0" w:color="auto"/>
        <w:right w:val="none" w:sz="0" w:space="0" w:color="auto"/>
      </w:divBdr>
    </w:div>
    <w:div w:id="1215236821">
      <w:bodyDiv w:val="1"/>
      <w:marLeft w:val="0"/>
      <w:marRight w:val="0"/>
      <w:marTop w:val="0"/>
      <w:marBottom w:val="0"/>
      <w:divBdr>
        <w:top w:val="none" w:sz="0" w:space="0" w:color="auto"/>
        <w:left w:val="none" w:sz="0" w:space="0" w:color="auto"/>
        <w:bottom w:val="none" w:sz="0" w:space="0" w:color="auto"/>
        <w:right w:val="none" w:sz="0" w:space="0" w:color="auto"/>
      </w:divBdr>
    </w:div>
    <w:div w:id="1221209986">
      <w:bodyDiv w:val="1"/>
      <w:marLeft w:val="0"/>
      <w:marRight w:val="0"/>
      <w:marTop w:val="0"/>
      <w:marBottom w:val="0"/>
      <w:divBdr>
        <w:top w:val="none" w:sz="0" w:space="0" w:color="auto"/>
        <w:left w:val="none" w:sz="0" w:space="0" w:color="auto"/>
        <w:bottom w:val="none" w:sz="0" w:space="0" w:color="auto"/>
        <w:right w:val="none" w:sz="0" w:space="0" w:color="auto"/>
      </w:divBdr>
    </w:div>
    <w:div w:id="1222137836">
      <w:bodyDiv w:val="1"/>
      <w:marLeft w:val="0"/>
      <w:marRight w:val="0"/>
      <w:marTop w:val="0"/>
      <w:marBottom w:val="0"/>
      <w:divBdr>
        <w:top w:val="none" w:sz="0" w:space="0" w:color="auto"/>
        <w:left w:val="none" w:sz="0" w:space="0" w:color="auto"/>
        <w:bottom w:val="none" w:sz="0" w:space="0" w:color="auto"/>
        <w:right w:val="none" w:sz="0" w:space="0" w:color="auto"/>
      </w:divBdr>
    </w:div>
    <w:div w:id="1229612563">
      <w:bodyDiv w:val="1"/>
      <w:marLeft w:val="0"/>
      <w:marRight w:val="0"/>
      <w:marTop w:val="0"/>
      <w:marBottom w:val="0"/>
      <w:divBdr>
        <w:top w:val="none" w:sz="0" w:space="0" w:color="auto"/>
        <w:left w:val="none" w:sz="0" w:space="0" w:color="auto"/>
        <w:bottom w:val="none" w:sz="0" w:space="0" w:color="auto"/>
        <w:right w:val="none" w:sz="0" w:space="0" w:color="auto"/>
      </w:divBdr>
    </w:div>
    <w:div w:id="1231622241">
      <w:bodyDiv w:val="1"/>
      <w:marLeft w:val="0"/>
      <w:marRight w:val="0"/>
      <w:marTop w:val="0"/>
      <w:marBottom w:val="0"/>
      <w:divBdr>
        <w:top w:val="none" w:sz="0" w:space="0" w:color="auto"/>
        <w:left w:val="none" w:sz="0" w:space="0" w:color="auto"/>
        <w:bottom w:val="none" w:sz="0" w:space="0" w:color="auto"/>
        <w:right w:val="none" w:sz="0" w:space="0" w:color="auto"/>
      </w:divBdr>
    </w:div>
    <w:div w:id="1231885047">
      <w:bodyDiv w:val="1"/>
      <w:marLeft w:val="0"/>
      <w:marRight w:val="0"/>
      <w:marTop w:val="0"/>
      <w:marBottom w:val="0"/>
      <w:divBdr>
        <w:top w:val="none" w:sz="0" w:space="0" w:color="auto"/>
        <w:left w:val="none" w:sz="0" w:space="0" w:color="auto"/>
        <w:bottom w:val="none" w:sz="0" w:space="0" w:color="auto"/>
        <w:right w:val="none" w:sz="0" w:space="0" w:color="auto"/>
      </w:divBdr>
    </w:div>
    <w:div w:id="1233196440">
      <w:bodyDiv w:val="1"/>
      <w:marLeft w:val="0"/>
      <w:marRight w:val="0"/>
      <w:marTop w:val="0"/>
      <w:marBottom w:val="0"/>
      <w:divBdr>
        <w:top w:val="none" w:sz="0" w:space="0" w:color="auto"/>
        <w:left w:val="none" w:sz="0" w:space="0" w:color="auto"/>
        <w:bottom w:val="none" w:sz="0" w:space="0" w:color="auto"/>
        <w:right w:val="none" w:sz="0" w:space="0" w:color="auto"/>
      </w:divBdr>
    </w:div>
    <w:div w:id="1242063912">
      <w:bodyDiv w:val="1"/>
      <w:marLeft w:val="0"/>
      <w:marRight w:val="0"/>
      <w:marTop w:val="0"/>
      <w:marBottom w:val="0"/>
      <w:divBdr>
        <w:top w:val="none" w:sz="0" w:space="0" w:color="auto"/>
        <w:left w:val="none" w:sz="0" w:space="0" w:color="auto"/>
        <w:bottom w:val="none" w:sz="0" w:space="0" w:color="auto"/>
        <w:right w:val="none" w:sz="0" w:space="0" w:color="auto"/>
      </w:divBdr>
    </w:div>
    <w:div w:id="1242833864">
      <w:bodyDiv w:val="1"/>
      <w:marLeft w:val="0"/>
      <w:marRight w:val="0"/>
      <w:marTop w:val="0"/>
      <w:marBottom w:val="0"/>
      <w:divBdr>
        <w:top w:val="none" w:sz="0" w:space="0" w:color="auto"/>
        <w:left w:val="none" w:sz="0" w:space="0" w:color="auto"/>
        <w:bottom w:val="none" w:sz="0" w:space="0" w:color="auto"/>
        <w:right w:val="none" w:sz="0" w:space="0" w:color="auto"/>
      </w:divBdr>
    </w:div>
    <w:div w:id="1243295587">
      <w:bodyDiv w:val="1"/>
      <w:marLeft w:val="0"/>
      <w:marRight w:val="0"/>
      <w:marTop w:val="0"/>
      <w:marBottom w:val="0"/>
      <w:divBdr>
        <w:top w:val="none" w:sz="0" w:space="0" w:color="auto"/>
        <w:left w:val="none" w:sz="0" w:space="0" w:color="auto"/>
        <w:bottom w:val="none" w:sz="0" w:space="0" w:color="auto"/>
        <w:right w:val="none" w:sz="0" w:space="0" w:color="auto"/>
      </w:divBdr>
    </w:div>
    <w:div w:id="1243951188">
      <w:bodyDiv w:val="1"/>
      <w:marLeft w:val="0"/>
      <w:marRight w:val="0"/>
      <w:marTop w:val="0"/>
      <w:marBottom w:val="0"/>
      <w:divBdr>
        <w:top w:val="none" w:sz="0" w:space="0" w:color="auto"/>
        <w:left w:val="none" w:sz="0" w:space="0" w:color="auto"/>
        <w:bottom w:val="none" w:sz="0" w:space="0" w:color="auto"/>
        <w:right w:val="none" w:sz="0" w:space="0" w:color="auto"/>
      </w:divBdr>
    </w:div>
    <w:div w:id="1244609741">
      <w:bodyDiv w:val="1"/>
      <w:marLeft w:val="0"/>
      <w:marRight w:val="0"/>
      <w:marTop w:val="0"/>
      <w:marBottom w:val="0"/>
      <w:divBdr>
        <w:top w:val="none" w:sz="0" w:space="0" w:color="auto"/>
        <w:left w:val="none" w:sz="0" w:space="0" w:color="auto"/>
        <w:bottom w:val="none" w:sz="0" w:space="0" w:color="auto"/>
        <w:right w:val="none" w:sz="0" w:space="0" w:color="auto"/>
      </w:divBdr>
    </w:div>
    <w:div w:id="1245604386">
      <w:bodyDiv w:val="1"/>
      <w:marLeft w:val="0"/>
      <w:marRight w:val="0"/>
      <w:marTop w:val="0"/>
      <w:marBottom w:val="0"/>
      <w:divBdr>
        <w:top w:val="none" w:sz="0" w:space="0" w:color="auto"/>
        <w:left w:val="none" w:sz="0" w:space="0" w:color="auto"/>
        <w:bottom w:val="none" w:sz="0" w:space="0" w:color="auto"/>
        <w:right w:val="none" w:sz="0" w:space="0" w:color="auto"/>
      </w:divBdr>
    </w:div>
    <w:div w:id="1247955354">
      <w:bodyDiv w:val="1"/>
      <w:marLeft w:val="0"/>
      <w:marRight w:val="0"/>
      <w:marTop w:val="0"/>
      <w:marBottom w:val="0"/>
      <w:divBdr>
        <w:top w:val="none" w:sz="0" w:space="0" w:color="auto"/>
        <w:left w:val="none" w:sz="0" w:space="0" w:color="auto"/>
        <w:bottom w:val="none" w:sz="0" w:space="0" w:color="auto"/>
        <w:right w:val="none" w:sz="0" w:space="0" w:color="auto"/>
      </w:divBdr>
    </w:div>
    <w:div w:id="1248924384">
      <w:bodyDiv w:val="1"/>
      <w:marLeft w:val="0"/>
      <w:marRight w:val="0"/>
      <w:marTop w:val="0"/>
      <w:marBottom w:val="0"/>
      <w:divBdr>
        <w:top w:val="none" w:sz="0" w:space="0" w:color="auto"/>
        <w:left w:val="none" w:sz="0" w:space="0" w:color="auto"/>
        <w:bottom w:val="none" w:sz="0" w:space="0" w:color="auto"/>
        <w:right w:val="none" w:sz="0" w:space="0" w:color="auto"/>
      </w:divBdr>
    </w:div>
    <w:div w:id="1250578738">
      <w:bodyDiv w:val="1"/>
      <w:marLeft w:val="0"/>
      <w:marRight w:val="0"/>
      <w:marTop w:val="0"/>
      <w:marBottom w:val="0"/>
      <w:divBdr>
        <w:top w:val="none" w:sz="0" w:space="0" w:color="auto"/>
        <w:left w:val="none" w:sz="0" w:space="0" w:color="auto"/>
        <w:bottom w:val="none" w:sz="0" w:space="0" w:color="auto"/>
        <w:right w:val="none" w:sz="0" w:space="0" w:color="auto"/>
      </w:divBdr>
    </w:div>
    <w:div w:id="1254048717">
      <w:bodyDiv w:val="1"/>
      <w:marLeft w:val="0"/>
      <w:marRight w:val="0"/>
      <w:marTop w:val="0"/>
      <w:marBottom w:val="0"/>
      <w:divBdr>
        <w:top w:val="none" w:sz="0" w:space="0" w:color="auto"/>
        <w:left w:val="none" w:sz="0" w:space="0" w:color="auto"/>
        <w:bottom w:val="none" w:sz="0" w:space="0" w:color="auto"/>
        <w:right w:val="none" w:sz="0" w:space="0" w:color="auto"/>
      </w:divBdr>
    </w:div>
    <w:div w:id="1254124941">
      <w:bodyDiv w:val="1"/>
      <w:marLeft w:val="0"/>
      <w:marRight w:val="0"/>
      <w:marTop w:val="0"/>
      <w:marBottom w:val="0"/>
      <w:divBdr>
        <w:top w:val="none" w:sz="0" w:space="0" w:color="auto"/>
        <w:left w:val="none" w:sz="0" w:space="0" w:color="auto"/>
        <w:bottom w:val="none" w:sz="0" w:space="0" w:color="auto"/>
        <w:right w:val="none" w:sz="0" w:space="0" w:color="auto"/>
      </w:divBdr>
    </w:div>
    <w:div w:id="1254244862">
      <w:bodyDiv w:val="1"/>
      <w:marLeft w:val="0"/>
      <w:marRight w:val="0"/>
      <w:marTop w:val="0"/>
      <w:marBottom w:val="0"/>
      <w:divBdr>
        <w:top w:val="none" w:sz="0" w:space="0" w:color="auto"/>
        <w:left w:val="none" w:sz="0" w:space="0" w:color="auto"/>
        <w:bottom w:val="none" w:sz="0" w:space="0" w:color="auto"/>
        <w:right w:val="none" w:sz="0" w:space="0" w:color="auto"/>
      </w:divBdr>
    </w:div>
    <w:div w:id="1255868432">
      <w:bodyDiv w:val="1"/>
      <w:marLeft w:val="0"/>
      <w:marRight w:val="0"/>
      <w:marTop w:val="0"/>
      <w:marBottom w:val="0"/>
      <w:divBdr>
        <w:top w:val="none" w:sz="0" w:space="0" w:color="auto"/>
        <w:left w:val="none" w:sz="0" w:space="0" w:color="auto"/>
        <w:bottom w:val="none" w:sz="0" w:space="0" w:color="auto"/>
        <w:right w:val="none" w:sz="0" w:space="0" w:color="auto"/>
      </w:divBdr>
    </w:div>
    <w:div w:id="1260258352">
      <w:bodyDiv w:val="1"/>
      <w:marLeft w:val="0"/>
      <w:marRight w:val="0"/>
      <w:marTop w:val="0"/>
      <w:marBottom w:val="0"/>
      <w:divBdr>
        <w:top w:val="none" w:sz="0" w:space="0" w:color="auto"/>
        <w:left w:val="none" w:sz="0" w:space="0" w:color="auto"/>
        <w:bottom w:val="none" w:sz="0" w:space="0" w:color="auto"/>
        <w:right w:val="none" w:sz="0" w:space="0" w:color="auto"/>
      </w:divBdr>
    </w:div>
    <w:div w:id="1264193119">
      <w:bodyDiv w:val="1"/>
      <w:marLeft w:val="0"/>
      <w:marRight w:val="0"/>
      <w:marTop w:val="0"/>
      <w:marBottom w:val="0"/>
      <w:divBdr>
        <w:top w:val="none" w:sz="0" w:space="0" w:color="auto"/>
        <w:left w:val="none" w:sz="0" w:space="0" w:color="auto"/>
        <w:bottom w:val="none" w:sz="0" w:space="0" w:color="auto"/>
        <w:right w:val="none" w:sz="0" w:space="0" w:color="auto"/>
      </w:divBdr>
    </w:div>
    <w:div w:id="1266234475">
      <w:bodyDiv w:val="1"/>
      <w:marLeft w:val="0"/>
      <w:marRight w:val="0"/>
      <w:marTop w:val="0"/>
      <w:marBottom w:val="0"/>
      <w:divBdr>
        <w:top w:val="none" w:sz="0" w:space="0" w:color="auto"/>
        <w:left w:val="none" w:sz="0" w:space="0" w:color="auto"/>
        <w:bottom w:val="none" w:sz="0" w:space="0" w:color="auto"/>
        <w:right w:val="none" w:sz="0" w:space="0" w:color="auto"/>
      </w:divBdr>
    </w:div>
    <w:div w:id="1270163591">
      <w:bodyDiv w:val="1"/>
      <w:marLeft w:val="0"/>
      <w:marRight w:val="0"/>
      <w:marTop w:val="0"/>
      <w:marBottom w:val="0"/>
      <w:divBdr>
        <w:top w:val="none" w:sz="0" w:space="0" w:color="auto"/>
        <w:left w:val="none" w:sz="0" w:space="0" w:color="auto"/>
        <w:bottom w:val="none" w:sz="0" w:space="0" w:color="auto"/>
        <w:right w:val="none" w:sz="0" w:space="0" w:color="auto"/>
      </w:divBdr>
    </w:div>
    <w:div w:id="1271359502">
      <w:bodyDiv w:val="1"/>
      <w:marLeft w:val="0"/>
      <w:marRight w:val="0"/>
      <w:marTop w:val="0"/>
      <w:marBottom w:val="0"/>
      <w:divBdr>
        <w:top w:val="none" w:sz="0" w:space="0" w:color="auto"/>
        <w:left w:val="none" w:sz="0" w:space="0" w:color="auto"/>
        <w:bottom w:val="none" w:sz="0" w:space="0" w:color="auto"/>
        <w:right w:val="none" w:sz="0" w:space="0" w:color="auto"/>
      </w:divBdr>
    </w:div>
    <w:div w:id="1271669340">
      <w:bodyDiv w:val="1"/>
      <w:marLeft w:val="0"/>
      <w:marRight w:val="0"/>
      <w:marTop w:val="0"/>
      <w:marBottom w:val="0"/>
      <w:divBdr>
        <w:top w:val="none" w:sz="0" w:space="0" w:color="auto"/>
        <w:left w:val="none" w:sz="0" w:space="0" w:color="auto"/>
        <w:bottom w:val="none" w:sz="0" w:space="0" w:color="auto"/>
        <w:right w:val="none" w:sz="0" w:space="0" w:color="auto"/>
      </w:divBdr>
    </w:div>
    <w:div w:id="1276792073">
      <w:bodyDiv w:val="1"/>
      <w:marLeft w:val="0"/>
      <w:marRight w:val="0"/>
      <w:marTop w:val="0"/>
      <w:marBottom w:val="0"/>
      <w:divBdr>
        <w:top w:val="none" w:sz="0" w:space="0" w:color="auto"/>
        <w:left w:val="none" w:sz="0" w:space="0" w:color="auto"/>
        <w:bottom w:val="none" w:sz="0" w:space="0" w:color="auto"/>
        <w:right w:val="none" w:sz="0" w:space="0" w:color="auto"/>
      </w:divBdr>
    </w:div>
    <w:div w:id="1277755801">
      <w:bodyDiv w:val="1"/>
      <w:marLeft w:val="0"/>
      <w:marRight w:val="0"/>
      <w:marTop w:val="0"/>
      <w:marBottom w:val="0"/>
      <w:divBdr>
        <w:top w:val="none" w:sz="0" w:space="0" w:color="auto"/>
        <w:left w:val="none" w:sz="0" w:space="0" w:color="auto"/>
        <w:bottom w:val="none" w:sz="0" w:space="0" w:color="auto"/>
        <w:right w:val="none" w:sz="0" w:space="0" w:color="auto"/>
      </w:divBdr>
    </w:div>
    <w:div w:id="1278219400">
      <w:bodyDiv w:val="1"/>
      <w:marLeft w:val="0"/>
      <w:marRight w:val="0"/>
      <w:marTop w:val="0"/>
      <w:marBottom w:val="0"/>
      <w:divBdr>
        <w:top w:val="none" w:sz="0" w:space="0" w:color="auto"/>
        <w:left w:val="none" w:sz="0" w:space="0" w:color="auto"/>
        <w:bottom w:val="none" w:sz="0" w:space="0" w:color="auto"/>
        <w:right w:val="none" w:sz="0" w:space="0" w:color="auto"/>
      </w:divBdr>
    </w:div>
    <w:div w:id="1281037719">
      <w:bodyDiv w:val="1"/>
      <w:marLeft w:val="0"/>
      <w:marRight w:val="0"/>
      <w:marTop w:val="0"/>
      <w:marBottom w:val="0"/>
      <w:divBdr>
        <w:top w:val="none" w:sz="0" w:space="0" w:color="auto"/>
        <w:left w:val="none" w:sz="0" w:space="0" w:color="auto"/>
        <w:bottom w:val="none" w:sz="0" w:space="0" w:color="auto"/>
        <w:right w:val="none" w:sz="0" w:space="0" w:color="auto"/>
      </w:divBdr>
    </w:div>
    <w:div w:id="1282763418">
      <w:bodyDiv w:val="1"/>
      <w:marLeft w:val="0"/>
      <w:marRight w:val="0"/>
      <w:marTop w:val="0"/>
      <w:marBottom w:val="0"/>
      <w:divBdr>
        <w:top w:val="none" w:sz="0" w:space="0" w:color="auto"/>
        <w:left w:val="none" w:sz="0" w:space="0" w:color="auto"/>
        <w:bottom w:val="none" w:sz="0" w:space="0" w:color="auto"/>
        <w:right w:val="none" w:sz="0" w:space="0" w:color="auto"/>
      </w:divBdr>
    </w:div>
    <w:div w:id="1283342785">
      <w:bodyDiv w:val="1"/>
      <w:marLeft w:val="0"/>
      <w:marRight w:val="0"/>
      <w:marTop w:val="0"/>
      <w:marBottom w:val="0"/>
      <w:divBdr>
        <w:top w:val="none" w:sz="0" w:space="0" w:color="auto"/>
        <w:left w:val="none" w:sz="0" w:space="0" w:color="auto"/>
        <w:bottom w:val="none" w:sz="0" w:space="0" w:color="auto"/>
        <w:right w:val="none" w:sz="0" w:space="0" w:color="auto"/>
      </w:divBdr>
    </w:div>
    <w:div w:id="1284534837">
      <w:bodyDiv w:val="1"/>
      <w:marLeft w:val="0"/>
      <w:marRight w:val="0"/>
      <w:marTop w:val="0"/>
      <w:marBottom w:val="0"/>
      <w:divBdr>
        <w:top w:val="none" w:sz="0" w:space="0" w:color="auto"/>
        <w:left w:val="none" w:sz="0" w:space="0" w:color="auto"/>
        <w:bottom w:val="none" w:sz="0" w:space="0" w:color="auto"/>
        <w:right w:val="none" w:sz="0" w:space="0" w:color="auto"/>
      </w:divBdr>
    </w:div>
    <w:div w:id="1284845317">
      <w:bodyDiv w:val="1"/>
      <w:marLeft w:val="0"/>
      <w:marRight w:val="0"/>
      <w:marTop w:val="0"/>
      <w:marBottom w:val="0"/>
      <w:divBdr>
        <w:top w:val="none" w:sz="0" w:space="0" w:color="auto"/>
        <w:left w:val="none" w:sz="0" w:space="0" w:color="auto"/>
        <w:bottom w:val="none" w:sz="0" w:space="0" w:color="auto"/>
        <w:right w:val="none" w:sz="0" w:space="0" w:color="auto"/>
      </w:divBdr>
    </w:div>
    <w:div w:id="1287811672">
      <w:bodyDiv w:val="1"/>
      <w:marLeft w:val="0"/>
      <w:marRight w:val="0"/>
      <w:marTop w:val="0"/>
      <w:marBottom w:val="0"/>
      <w:divBdr>
        <w:top w:val="none" w:sz="0" w:space="0" w:color="auto"/>
        <w:left w:val="none" w:sz="0" w:space="0" w:color="auto"/>
        <w:bottom w:val="none" w:sz="0" w:space="0" w:color="auto"/>
        <w:right w:val="none" w:sz="0" w:space="0" w:color="auto"/>
      </w:divBdr>
    </w:div>
    <w:div w:id="1288120737">
      <w:bodyDiv w:val="1"/>
      <w:marLeft w:val="0"/>
      <w:marRight w:val="0"/>
      <w:marTop w:val="0"/>
      <w:marBottom w:val="0"/>
      <w:divBdr>
        <w:top w:val="none" w:sz="0" w:space="0" w:color="auto"/>
        <w:left w:val="none" w:sz="0" w:space="0" w:color="auto"/>
        <w:bottom w:val="none" w:sz="0" w:space="0" w:color="auto"/>
        <w:right w:val="none" w:sz="0" w:space="0" w:color="auto"/>
      </w:divBdr>
    </w:div>
    <w:div w:id="1292521747">
      <w:bodyDiv w:val="1"/>
      <w:marLeft w:val="0"/>
      <w:marRight w:val="0"/>
      <w:marTop w:val="0"/>
      <w:marBottom w:val="0"/>
      <w:divBdr>
        <w:top w:val="none" w:sz="0" w:space="0" w:color="auto"/>
        <w:left w:val="none" w:sz="0" w:space="0" w:color="auto"/>
        <w:bottom w:val="none" w:sz="0" w:space="0" w:color="auto"/>
        <w:right w:val="none" w:sz="0" w:space="0" w:color="auto"/>
      </w:divBdr>
    </w:div>
    <w:div w:id="1294671895">
      <w:bodyDiv w:val="1"/>
      <w:marLeft w:val="0"/>
      <w:marRight w:val="0"/>
      <w:marTop w:val="0"/>
      <w:marBottom w:val="0"/>
      <w:divBdr>
        <w:top w:val="none" w:sz="0" w:space="0" w:color="auto"/>
        <w:left w:val="none" w:sz="0" w:space="0" w:color="auto"/>
        <w:bottom w:val="none" w:sz="0" w:space="0" w:color="auto"/>
        <w:right w:val="none" w:sz="0" w:space="0" w:color="auto"/>
      </w:divBdr>
    </w:div>
    <w:div w:id="1296136608">
      <w:bodyDiv w:val="1"/>
      <w:marLeft w:val="0"/>
      <w:marRight w:val="0"/>
      <w:marTop w:val="0"/>
      <w:marBottom w:val="0"/>
      <w:divBdr>
        <w:top w:val="none" w:sz="0" w:space="0" w:color="auto"/>
        <w:left w:val="none" w:sz="0" w:space="0" w:color="auto"/>
        <w:bottom w:val="none" w:sz="0" w:space="0" w:color="auto"/>
        <w:right w:val="none" w:sz="0" w:space="0" w:color="auto"/>
      </w:divBdr>
    </w:div>
    <w:div w:id="1300575215">
      <w:bodyDiv w:val="1"/>
      <w:marLeft w:val="0"/>
      <w:marRight w:val="0"/>
      <w:marTop w:val="0"/>
      <w:marBottom w:val="0"/>
      <w:divBdr>
        <w:top w:val="none" w:sz="0" w:space="0" w:color="auto"/>
        <w:left w:val="none" w:sz="0" w:space="0" w:color="auto"/>
        <w:bottom w:val="none" w:sz="0" w:space="0" w:color="auto"/>
        <w:right w:val="none" w:sz="0" w:space="0" w:color="auto"/>
      </w:divBdr>
    </w:div>
    <w:div w:id="1305504774">
      <w:bodyDiv w:val="1"/>
      <w:marLeft w:val="0"/>
      <w:marRight w:val="0"/>
      <w:marTop w:val="0"/>
      <w:marBottom w:val="0"/>
      <w:divBdr>
        <w:top w:val="none" w:sz="0" w:space="0" w:color="auto"/>
        <w:left w:val="none" w:sz="0" w:space="0" w:color="auto"/>
        <w:bottom w:val="none" w:sz="0" w:space="0" w:color="auto"/>
        <w:right w:val="none" w:sz="0" w:space="0" w:color="auto"/>
      </w:divBdr>
    </w:div>
    <w:div w:id="1308627885">
      <w:bodyDiv w:val="1"/>
      <w:marLeft w:val="0"/>
      <w:marRight w:val="0"/>
      <w:marTop w:val="0"/>
      <w:marBottom w:val="0"/>
      <w:divBdr>
        <w:top w:val="none" w:sz="0" w:space="0" w:color="auto"/>
        <w:left w:val="none" w:sz="0" w:space="0" w:color="auto"/>
        <w:bottom w:val="none" w:sz="0" w:space="0" w:color="auto"/>
        <w:right w:val="none" w:sz="0" w:space="0" w:color="auto"/>
      </w:divBdr>
    </w:div>
    <w:div w:id="1310938950">
      <w:bodyDiv w:val="1"/>
      <w:marLeft w:val="0"/>
      <w:marRight w:val="0"/>
      <w:marTop w:val="0"/>
      <w:marBottom w:val="0"/>
      <w:divBdr>
        <w:top w:val="none" w:sz="0" w:space="0" w:color="auto"/>
        <w:left w:val="none" w:sz="0" w:space="0" w:color="auto"/>
        <w:bottom w:val="none" w:sz="0" w:space="0" w:color="auto"/>
        <w:right w:val="none" w:sz="0" w:space="0" w:color="auto"/>
      </w:divBdr>
    </w:div>
    <w:div w:id="1311445030">
      <w:bodyDiv w:val="1"/>
      <w:marLeft w:val="0"/>
      <w:marRight w:val="0"/>
      <w:marTop w:val="0"/>
      <w:marBottom w:val="0"/>
      <w:divBdr>
        <w:top w:val="none" w:sz="0" w:space="0" w:color="auto"/>
        <w:left w:val="none" w:sz="0" w:space="0" w:color="auto"/>
        <w:bottom w:val="none" w:sz="0" w:space="0" w:color="auto"/>
        <w:right w:val="none" w:sz="0" w:space="0" w:color="auto"/>
      </w:divBdr>
    </w:div>
    <w:div w:id="1320421731">
      <w:bodyDiv w:val="1"/>
      <w:marLeft w:val="0"/>
      <w:marRight w:val="0"/>
      <w:marTop w:val="0"/>
      <w:marBottom w:val="0"/>
      <w:divBdr>
        <w:top w:val="none" w:sz="0" w:space="0" w:color="auto"/>
        <w:left w:val="none" w:sz="0" w:space="0" w:color="auto"/>
        <w:bottom w:val="none" w:sz="0" w:space="0" w:color="auto"/>
        <w:right w:val="none" w:sz="0" w:space="0" w:color="auto"/>
      </w:divBdr>
    </w:div>
    <w:div w:id="1321303964">
      <w:bodyDiv w:val="1"/>
      <w:marLeft w:val="0"/>
      <w:marRight w:val="0"/>
      <w:marTop w:val="0"/>
      <w:marBottom w:val="0"/>
      <w:divBdr>
        <w:top w:val="none" w:sz="0" w:space="0" w:color="auto"/>
        <w:left w:val="none" w:sz="0" w:space="0" w:color="auto"/>
        <w:bottom w:val="none" w:sz="0" w:space="0" w:color="auto"/>
        <w:right w:val="none" w:sz="0" w:space="0" w:color="auto"/>
      </w:divBdr>
    </w:div>
    <w:div w:id="1321612699">
      <w:bodyDiv w:val="1"/>
      <w:marLeft w:val="0"/>
      <w:marRight w:val="0"/>
      <w:marTop w:val="0"/>
      <w:marBottom w:val="0"/>
      <w:divBdr>
        <w:top w:val="none" w:sz="0" w:space="0" w:color="auto"/>
        <w:left w:val="none" w:sz="0" w:space="0" w:color="auto"/>
        <w:bottom w:val="none" w:sz="0" w:space="0" w:color="auto"/>
        <w:right w:val="none" w:sz="0" w:space="0" w:color="auto"/>
      </w:divBdr>
    </w:div>
    <w:div w:id="1321738192">
      <w:bodyDiv w:val="1"/>
      <w:marLeft w:val="0"/>
      <w:marRight w:val="0"/>
      <w:marTop w:val="0"/>
      <w:marBottom w:val="0"/>
      <w:divBdr>
        <w:top w:val="none" w:sz="0" w:space="0" w:color="auto"/>
        <w:left w:val="none" w:sz="0" w:space="0" w:color="auto"/>
        <w:bottom w:val="none" w:sz="0" w:space="0" w:color="auto"/>
        <w:right w:val="none" w:sz="0" w:space="0" w:color="auto"/>
      </w:divBdr>
    </w:div>
    <w:div w:id="1326590689">
      <w:bodyDiv w:val="1"/>
      <w:marLeft w:val="0"/>
      <w:marRight w:val="0"/>
      <w:marTop w:val="0"/>
      <w:marBottom w:val="0"/>
      <w:divBdr>
        <w:top w:val="none" w:sz="0" w:space="0" w:color="auto"/>
        <w:left w:val="none" w:sz="0" w:space="0" w:color="auto"/>
        <w:bottom w:val="none" w:sz="0" w:space="0" w:color="auto"/>
        <w:right w:val="none" w:sz="0" w:space="0" w:color="auto"/>
      </w:divBdr>
    </w:div>
    <w:div w:id="1327979016">
      <w:bodyDiv w:val="1"/>
      <w:marLeft w:val="0"/>
      <w:marRight w:val="0"/>
      <w:marTop w:val="0"/>
      <w:marBottom w:val="0"/>
      <w:divBdr>
        <w:top w:val="none" w:sz="0" w:space="0" w:color="auto"/>
        <w:left w:val="none" w:sz="0" w:space="0" w:color="auto"/>
        <w:bottom w:val="none" w:sz="0" w:space="0" w:color="auto"/>
        <w:right w:val="none" w:sz="0" w:space="0" w:color="auto"/>
      </w:divBdr>
    </w:div>
    <w:div w:id="1336345434">
      <w:bodyDiv w:val="1"/>
      <w:marLeft w:val="0"/>
      <w:marRight w:val="0"/>
      <w:marTop w:val="0"/>
      <w:marBottom w:val="0"/>
      <w:divBdr>
        <w:top w:val="none" w:sz="0" w:space="0" w:color="auto"/>
        <w:left w:val="none" w:sz="0" w:space="0" w:color="auto"/>
        <w:bottom w:val="none" w:sz="0" w:space="0" w:color="auto"/>
        <w:right w:val="none" w:sz="0" w:space="0" w:color="auto"/>
      </w:divBdr>
    </w:div>
    <w:div w:id="1338583289">
      <w:bodyDiv w:val="1"/>
      <w:marLeft w:val="0"/>
      <w:marRight w:val="0"/>
      <w:marTop w:val="0"/>
      <w:marBottom w:val="0"/>
      <w:divBdr>
        <w:top w:val="none" w:sz="0" w:space="0" w:color="auto"/>
        <w:left w:val="none" w:sz="0" w:space="0" w:color="auto"/>
        <w:bottom w:val="none" w:sz="0" w:space="0" w:color="auto"/>
        <w:right w:val="none" w:sz="0" w:space="0" w:color="auto"/>
      </w:divBdr>
    </w:div>
    <w:div w:id="1338650253">
      <w:bodyDiv w:val="1"/>
      <w:marLeft w:val="0"/>
      <w:marRight w:val="0"/>
      <w:marTop w:val="0"/>
      <w:marBottom w:val="0"/>
      <w:divBdr>
        <w:top w:val="none" w:sz="0" w:space="0" w:color="auto"/>
        <w:left w:val="none" w:sz="0" w:space="0" w:color="auto"/>
        <w:bottom w:val="none" w:sz="0" w:space="0" w:color="auto"/>
        <w:right w:val="none" w:sz="0" w:space="0" w:color="auto"/>
      </w:divBdr>
    </w:div>
    <w:div w:id="1341468949">
      <w:bodyDiv w:val="1"/>
      <w:marLeft w:val="0"/>
      <w:marRight w:val="0"/>
      <w:marTop w:val="0"/>
      <w:marBottom w:val="0"/>
      <w:divBdr>
        <w:top w:val="none" w:sz="0" w:space="0" w:color="auto"/>
        <w:left w:val="none" w:sz="0" w:space="0" w:color="auto"/>
        <w:bottom w:val="none" w:sz="0" w:space="0" w:color="auto"/>
        <w:right w:val="none" w:sz="0" w:space="0" w:color="auto"/>
      </w:divBdr>
    </w:div>
    <w:div w:id="1341814341">
      <w:bodyDiv w:val="1"/>
      <w:marLeft w:val="0"/>
      <w:marRight w:val="0"/>
      <w:marTop w:val="0"/>
      <w:marBottom w:val="0"/>
      <w:divBdr>
        <w:top w:val="none" w:sz="0" w:space="0" w:color="auto"/>
        <w:left w:val="none" w:sz="0" w:space="0" w:color="auto"/>
        <w:bottom w:val="none" w:sz="0" w:space="0" w:color="auto"/>
        <w:right w:val="none" w:sz="0" w:space="0" w:color="auto"/>
      </w:divBdr>
    </w:div>
    <w:div w:id="1342006699">
      <w:bodyDiv w:val="1"/>
      <w:marLeft w:val="0"/>
      <w:marRight w:val="0"/>
      <w:marTop w:val="0"/>
      <w:marBottom w:val="0"/>
      <w:divBdr>
        <w:top w:val="none" w:sz="0" w:space="0" w:color="auto"/>
        <w:left w:val="none" w:sz="0" w:space="0" w:color="auto"/>
        <w:bottom w:val="none" w:sz="0" w:space="0" w:color="auto"/>
        <w:right w:val="none" w:sz="0" w:space="0" w:color="auto"/>
      </w:divBdr>
    </w:div>
    <w:div w:id="1342320605">
      <w:bodyDiv w:val="1"/>
      <w:marLeft w:val="0"/>
      <w:marRight w:val="0"/>
      <w:marTop w:val="0"/>
      <w:marBottom w:val="0"/>
      <w:divBdr>
        <w:top w:val="none" w:sz="0" w:space="0" w:color="auto"/>
        <w:left w:val="none" w:sz="0" w:space="0" w:color="auto"/>
        <w:bottom w:val="none" w:sz="0" w:space="0" w:color="auto"/>
        <w:right w:val="none" w:sz="0" w:space="0" w:color="auto"/>
      </w:divBdr>
    </w:div>
    <w:div w:id="1344357360">
      <w:bodyDiv w:val="1"/>
      <w:marLeft w:val="0"/>
      <w:marRight w:val="0"/>
      <w:marTop w:val="0"/>
      <w:marBottom w:val="0"/>
      <w:divBdr>
        <w:top w:val="none" w:sz="0" w:space="0" w:color="auto"/>
        <w:left w:val="none" w:sz="0" w:space="0" w:color="auto"/>
        <w:bottom w:val="none" w:sz="0" w:space="0" w:color="auto"/>
        <w:right w:val="none" w:sz="0" w:space="0" w:color="auto"/>
      </w:divBdr>
    </w:div>
    <w:div w:id="1346437938">
      <w:bodyDiv w:val="1"/>
      <w:marLeft w:val="0"/>
      <w:marRight w:val="0"/>
      <w:marTop w:val="0"/>
      <w:marBottom w:val="0"/>
      <w:divBdr>
        <w:top w:val="none" w:sz="0" w:space="0" w:color="auto"/>
        <w:left w:val="none" w:sz="0" w:space="0" w:color="auto"/>
        <w:bottom w:val="none" w:sz="0" w:space="0" w:color="auto"/>
        <w:right w:val="none" w:sz="0" w:space="0" w:color="auto"/>
      </w:divBdr>
    </w:div>
    <w:div w:id="1347709065">
      <w:bodyDiv w:val="1"/>
      <w:marLeft w:val="0"/>
      <w:marRight w:val="0"/>
      <w:marTop w:val="0"/>
      <w:marBottom w:val="0"/>
      <w:divBdr>
        <w:top w:val="none" w:sz="0" w:space="0" w:color="auto"/>
        <w:left w:val="none" w:sz="0" w:space="0" w:color="auto"/>
        <w:bottom w:val="none" w:sz="0" w:space="0" w:color="auto"/>
        <w:right w:val="none" w:sz="0" w:space="0" w:color="auto"/>
      </w:divBdr>
    </w:div>
    <w:div w:id="1347903471">
      <w:bodyDiv w:val="1"/>
      <w:marLeft w:val="0"/>
      <w:marRight w:val="0"/>
      <w:marTop w:val="0"/>
      <w:marBottom w:val="0"/>
      <w:divBdr>
        <w:top w:val="none" w:sz="0" w:space="0" w:color="auto"/>
        <w:left w:val="none" w:sz="0" w:space="0" w:color="auto"/>
        <w:bottom w:val="none" w:sz="0" w:space="0" w:color="auto"/>
        <w:right w:val="none" w:sz="0" w:space="0" w:color="auto"/>
      </w:divBdr>
    </w:div>
    <w:div w:id="1348367039">
      <w:bodyDiv w:val="1"/>
      <w:marLeft w:val="0"/>
      <w:marRight w:val="0"/>
      <w:marTop w:val="0"/>
      <w:marBottom w:val="0"/>
      <w:divBdr>
        <w:top w:val="none" w:sz="0" w:space="0" w:color="auto"/>
        <w:left w:val="none" w:sz="0" w:space="0" w:color="auto"/>
        <w:bottom w:val="none" w:sz="0" w:space="0" w:color="auto"/>
        <w:right w:val="none" w:sz="0" w:space="0" w:color="auto"/>
      </w:divBdr>
    </w:div>
    <w:div w:id="1351564840">
      <w:bodyDiv w:val="1"/>
      <w:marLeft w:val="0"/>
      <w:marRight w:val="0"/>
      <w:marTop w:val="0"/>
      <w:marBottom w:val="0"/>
      <w:divBdr>
        <w:top w:val="none" w:sz="0" w:space="0" w:color="auto"/>
        <w:left w:val="none" w:sz="0" w:space="0" w:color="auto"/>
        <w:bottom w:val="none" w:sz="0" w:space="0" w:color="auto"/>
        <w:right w:val="none" w:sz="0" w:space="0" w:color="auto"/>
      </w:divBdr>
    </w:div>
    <w:div w:id="1354306702">
      <w:bodyDiv w:val="1"/>
      <w:marLeft w:val="0"/>
      <w:marRight w:val="0"/>
      <w:marTop w:val="0"/>
      <w:marBottom w:val="0"/>
      <w:divBdr>
        <w:top w:val="none" w:sz="0" w:space="0" w:color="auto"/>
        <w:left w:val="none" w:sz="0" w:space="0" w:color="auto"/>
        <w:bottom w:val="none" w:sz="0" w:space="0" w:color="auto"/>
        <w:right w:val="none" w:sz="0" w:space="0" w:color="auto"/>
      </w:divBdr>
    </w:div>
    <w:div w:id="1362583873">
      <w:bodyDiv w:val="1"/>
      <w:marLeft w:val="0"/>
      <w:marRight w:val="0"/>
      <w:marTop w:val="0"/>
      <w:marBottom w:val="0"/>
      <w:divBdr>
        <w:top w:val="none" w:sz="0" w:space="0" w:color="auto"/>
        <w:left w:val="none" w:sz="0" w:space="0" w:color="auto"/>
        <w:bottom w:val="none" w:sz="0" w:space="0" w:color="auto"/>
        <w:right w:val="none" w:sz="0" w:space="0" w:color="auto"/>
      </w:divBdr>
    </w:div>
    <w:div w:id="1364212482">
      <w:bodyDiv w:val="1"/>
      <w:marLeft w:val="0"/>
      <w:marRight w:val="0"/>
      <w:marTop w:val="0"/>
      <w:marBottom w:val="0"/>
      <w:divBdr>
        <w:top w:val="none" w:sz="0" w:space="0" w:color="auto"/>
        <w:left w:val="none" w:sz="0" w:space="0" w:color="auto"/>
        <w:bottom w:val="none" w:sz="0" w:space="0" w:color="auto"/>
        <w:right w:val="none" w:sz="0" w:space="0" w:color="auto"/>
      </w:divBdr>
    </w:div>
    <w:div w:id="1368096457">
      <w:bodyDiv w:val="1"/>
      <w:marLeft w:val="0"/>
      <w:marRight w:val="0"/>
      <w:marTop w:val="0"/>
      <w:marBottom w:val="0"/>
      <w:divBdr>
        <w:top w:val="none" w:sz="0" w:space="0" w:color="auto"/>
        <w:left w:val="none" w:sz="0" w:space="0" w:color="auto"/>
        <w:bottom w:val="none" w:sz="0" w:space="0" w:color="auto"/>
        <w:right w:val="none" w:sz="0" w:space="0" w:color="auto"/>
      </w:divBdr>
    </w:div>
    <w:div w:id="1371030940">
      <w:bodyDiv w:val="1"/>
      <w:marLeft w:val="0"/>
      <w:marRight w:val="0"/>
      <w:marTop w:val="0"/>
      <w:marBottom w:val="0"/>
      <w:divBdr>
        <w:top w:val="none" w:sz="0" w:space="0" w:color="auto"/>
        <w:left w:val="none" w:sz="0" w:space="0" w:color="auto"/>
        <w:bottom w:val="none" w:sz="0" w:space="0" w:color="auto"/>
        <w:right w:val="none" w:sz="0" w:space="0" w:color="auto"/>
      </w:divBdr>
    </w:div>
    <w:div w:id="1372805477">
      <w:bodyDiv w:val="1"/>
      <w:marLeft w:val="0"/>
      <w:marRight w:val="0"/>
      <w:marTop w:val="0"/>
      <w:marBottom w:val="0"/>
      <w:divBdr>
        <w:top w:val="none" w:sz="0" w:space="0" w:color="auto"/>
        <w:left w:val="none" w:sz="0" w:space="0" w:color="auto"/>
        <w:bottom w:val="none" w:sz="0" w:space="0" w:color="auto"/>
        <w:right w:val="none" w:sz="0" w:space="0" w:color="auto"/>
      </w:divBdr>
    </w:div>
    <w:div w:id="1376543159">
      <w:bodyDiv w:val="1"/>
      <w:marLeft w:val="0"/>
      <w:marRight w:val="0"/>
      <w:marTop w:val="0"/>
      <w:marBottom w:val="0"/>
      <w:divBdr>
        <w:top w:val="none" w:sz="0" w:space="0" w:color="auto"/>
        <w:left w:val="none" w:sz="0" w:space="0" w:color="auto"/>
        <w:bottom w:val="none" w:sz="0" w:space="0" w:color="auto"/>
        <w:right w:val="none" w:sz="0" w:space="0" w:color="auto"/>
      </w:divBdr>
    </w:div>
    <w:div w:id="1376737863">
      <w:bodyDiv w:val="1"/>
      <w:marLeft w:val="0"/>
      <w:marRight w:val="0"/>
      <w:marTop w:val="0"/>
      <w:marBottom w:val="0"/>
      <w:divBdr>
        <w:top w:val="none" w:sz="0" w:space="0" w:color="auto"/>
        <w:left w:val="none" w:sz="0" w:space="0" w:color="auto"/>
        <w:bottom w:val="none" w:sz="0" w:space="0" w:color="auto"/>
        <w:right w:val="none" w:sz="0" w:space="0" w:color="auto"/>
      </w:divBdr>
    </w:div>
    <w:div w:id="1377704355">
      <w:bodyDiv w:val="1"/>
      <w:marLeft w:val="0"/>
      <w:marRight w:val="0"/>
      <w:marTop w:val="0"/>
      <w:marBottom w:val="0"/>
      <w:divBdr>
        <w:top w:val="none" w:sz="0" w:space="0" w:color="auto"/>
        <w:left w:val="none" w:sz="0" w:space="0" w:color="auto"/>
        <w:bottom w:val="none" w:sz="0" w:space="0" w:color="auto"/>
        <w:right w:val="none" w:sz="0" w:space="0" w:color="auto"/>
      </w:divBdr>
    </w:div>
    <w:div w:id="1378891145">
      <w:bodyDiv w:val="1"/>
      <w:marLeft w:val="0"/>
      <w:marRight w:val="0"/>
      <w:marTop w:val="0"/>
      <w:marBottom w:val="0"/>
      <w:divBdr>
        <w:top w:val="none" w:sz="0" w:space="0" w:color="auto"/>
        <w:left w:val="none" w:sz="0" w:space="0" w:color="auto"/>
        <w:bottom w:val="none" w:sz="0" w:space="0" w:color="auto"/>
        <w:right w:val="none" w:sz="0" w:space="0" w:color="auto"/>
      </w:divBdr>
    </w:div>
    <w:div w:id="1380477521">
      <w:bodyDiv w:val="1"/>
      <w:marLeft w:val="0"/>
      <w:marRight w:val="0"/>
      <w:marTop w:val="0"/>
      <w:marBottom w:val="0"/>
      <w:divBdr>
        <w:top w:val="none" w:sz="0" w:space="0" w:color="auto"/>
        <w:left w:val="none" w:sz="0" w:space="0" w:color="auto"/>
        <w:bottom w:val="none" w:sz="0" w:space="0" w:color="auto"/>
        <w:right w:val="none" w:sz="0" w:space="0" w:color="auto"/>
      </w:divBdr>
    </w:div>
    <w:div w:id="1382052749">
      <w:bodyDiv w:val="1"/>
      <w:marLeft w:val="0"/>
      <w:marRight w:val="0"/>
      <w:marTop w:val="0"/>
      <w:marBottom w:val="0"/>
      <w:divBdr>
        <w:top w:val="none" w:sz="0" w:space="0" w:color="auto"/>
        <w:left w:val="none" w:sz="0" w:space="0" w:color="auto"/>
        <w:bottom w:val="none" w:sz="0" w:space="0" w:color="auto"/>
        <w:right w:val="none" w:sz="0" w:space="0" w:color="auto"/>
      </w:divBdr>
    </w:div>
    <w:div w:id="1382173162">
      <w:bodyDiv w:val="1"/>
      <w:marLeft w:val="0"/>
      <w:marRight w:val="0"/>
      <w:marTop w:val="0"/>
      <w:marBottom w:val="0"/>
      <w:divBdr>
        <w:top w:val="none" w:sz="0" w:space="0" w:color="auto"/>
        <w:left w:val="none" w:sz="0" w:space="0" w:color="auto"/>
        <w:bottom w:val="none" w:sz="0" w:space="0" w:color="auto"/>
        <w:right w:val="none" w:sz="0" w:space="0" w:color="auto"/>
      </w:divBdr>
    </w:div>
    <w:div w:id="1384283533">
      <w:bodyDiv w:val="1"/>
      <w:marLeft w:val="0"/>
      <w:marRight w:val="0"/>
      <w:marTop w:val="0"/>
      <w:marBottom w:val="0"/>
      <w:divBdr>
        <w:top w:val="none" w:sz="0" w:space="0" w:color="auto"/>
        <w:left w:val="none" w:sz="0" w:space="0" w:color="auto"/>
        <w:bottom w:val="none" w:sz="0" w:space="0" w:color="auto"/>
        <w:right w:val="none" w:sz="0" w:space="0" w:color="auto"/>
      </w:divBdr>
    </w:div>
    <w:div w:id="1384676551">
      <w:bodyDiv w:val="1"/>
      <w:marLeft w:val="0"/>
      <w:marRight w:val="0"/>
      <w:marTop w:val="0"/>
      <w:marBottom w:val="0"/>
      <w:divBdr>
        <w:top w:val="none" w:sz="0" w:space="0" w:color="auto"/>
        <w:left w:val="none" w:sz="0" w:space="0" w:color="auto"/>
        <w:bottom w:val="none" w:sz="0" w:space="0" w:color="auto"/>
        <w:right w:val="none" w:sz="0" w:space="0" w:color="auto"/>
      </w:divBdr>
    </w:div>
    <w:div w:id="1387606207">
      <w:bodyDiv w:val="1"/>
      <w:marLeft w:val="0"/>
      <w:marRight w:val="0"/>
      <w:marTop w:val="0"/>
      <w:marBottom w:val="0"/>
      <w:divBdr>
        <w:top w:val="none" w:sz="0" w:space="0" w:color="auto"/>
        <w:left w:val="none" w:sz="0" w:space="0" w:color="auto"/>
        <w:bottom w:val="none" w:sz="0" w:space="0" w:color="auto"/>
        <w:right w:val="none" w:sz="0" w:space="0" w:color="auto"/>
      </w:divBdr>
    </w:div>
    <w:div w:id="1388069539">
      <w:bodyDiv w:val="1"/>
      <w:marLeft w:val="0"/>
      <w:marRight w:val="0"/>
      <w:marTop w:val="0"/>
      <w:marBottom w:val="0"/>
      <w:divBdr>
        <w:top w:val="none" w:sz="0" w:space="0" w:color="auto"/>
        <w:left w:val="none" w:sz="0" w:space="0" w:color="auto"/>
        <w:bottom w:val="none" w:sz="0" w:space="0" w:color="auto"/>
        <w:right w:val="none" w:sz="0" w:space="0" w:color="auto"/>
      </w:divBdr>
    </w:div>
    <w:div w:id="1388915853">
      <w:bodyDiv w:val="1"/>
      <w:marLeft w:val="0"/>
      <w:marRight w:val="0"/>
      <w:marTop w:val="0"/>
      <w:marBottom w:val="0"/>
      <w:divBdr>
        <w:top w:val="none" w:sz="0" w:space="0" w:color="auto"/>
        <w:left w:val="none" w:sz="0" w:space="0" w:color="auto"/>
        <w:bottom w:val="none" w:sz="0" w:space="0" w:color="auto"/>
        <w:right w:val="none" w:sz="0" w:space="0" w:color="auto"/>
      </w:divBdr>
    </w:div>
    <w:div w:id="1390617819">
      <w:bodyDiv w:val="1"/>
      <w:marLeft w:val="0"/>
      <w:marRight w:val="0"/>
      <w:marTop w:val="0"/>
      <w:marBottom w:val="0"/>
      <w:divBdr>
        <w:top w:val="none" w:sz="0" w:space="0" w:color="auto"/>
        <w:left w:val="none" w:sz="0" w:space="0" w:color="auto"/>
        <w:bottom w:val="none" w:sz="0" w:space="0" w:color="auto"/>
        <w:right w:val="none" w:sz="0" w:space="0" w:color="auto"/>
      </w:divBdr>
    </w:div>
    <w:div w:id="1395812649">
      <w:bodyDiv w:val="1"/>
      <w:marLeft w:val="0"/>
      <w:marRight w:val="0"/>
      <w:marTop w:val="0"/>
      <w:marBottom w:val="0"/>
      <w:divBdr>
        <w:top w:val="none" w:sz="0" w:space="0" w:color="auto"/>
        <w:left w:val="none" w:sz="0" w:space="0" w:color="auto"/>
        <w:bottom w:val="none" w:sz="0" w:space="0" w:color="auto"/>
        <w:right w:val="none" w:sz="0" w:space="0" w:color="auto"/>
      </w:divBdr>
    </w:div>
    <w:div w:id="1396079561">
      <w:bodyDiv w:val="1"/>
      <w:marLeft w:val="0"/>
      <w:marRight w:val="0"/>
      <w:marTop w:val="0"/>
      <w:marBottom w:val="0"/>
      <w:divBdr>
        <w:top w:val="none" w:sz="0" w:space="0" w:color="auto"/>
        <w:left w:val="none" w:sz="0" w:space="0" w:color="auto"/>
        <w:bottom w:val="none" w:sz="0" w:space="0" w:color="auto"/>
        <w:right w:val="none" w:sz="0" w:space="0" w:color="auto"/>
      </w:divBdr>
    </w:div>
    <w:div w:id="1400129330">
      <w:bodyDiv w:val="1"/>
      <w:marLeft w:val="0"/>
      <w:marRight w:val="0"/>
      <w:marTop w:val="0"/>
      <w:marBottom w:val="0"/>
      <w:divBdr>
        <w:top w:val="none" w:sz="0" w:space="0" w:color="auto"/>
        <w:left w:val="none" w:sz="0" w:space="0" w:color="auto"/>
        <w:bottom w:val="none" w:sz="0" w:space="0" w:color="auto"/>
        <w:right w:val="none" w:sz="0" w:space="0" w:color="auto"/>
      </w:divBdr>
    </w:div>
    <w:div w:id="1403061788">
      <w:bodyDiv w:val="1"/>
      <w:marLeft w:val="0"/>
      <w:marRight w:val="0"/>
      <w:marTop w:val="0"/>
      <w:marBottom w:val="0"/>
      <w:divBdr>
        <w:top w:val="none" w:sz="0" w:space="0" w:color="auto"/>
        <w:left w:val="none" w:sz="0" w:space="0" w:color="auto"/>
        <w:bottom w:val="none" w:sz="0" w:space="0" w:color="auto"/>
        <w:right w:val="none" w:sz="0" w:space="0" w:color="auto"/>
      </w:divBdr>
    </w:div>
    <w:div w:id="1403716441">
      <w:bodyDiv w:val="1"/>
      <w:marLeft w:val="0"/>
      <w:marRight w:val="0"/>
      <w:marTop w:val="0"/>
      <w:marBottom w:val="0"/>
      <w:divBdr>
        <w:top w:val="none" w:sz="0" w:space="0" w:color="auto"/>
        <w:left w:val="none" w:sz="0" w:space="0" w:color="auto"/>
        <w:bottom w:val="none" w:sz="0" w:space="0" w:color="auto"/>
        <w:right w:val="none" w:sz="0" w:space="0" w:color="auto"/>
      </w:divBdr>
    </w:div>
    <w:div w:id="1404640724">
      <w:bodyDiv w:val="1"/>
      <w:marLeft w:val="0"/>
      <w:marRight w:val="0"/>
      <w:marTop w:val="0"/>
      <w:marBottom w:val="0"/>
      <w:divBdr>
        <w:top w:val="none" w:sz="0" w:space="0" w:color="auto"/>
        <w:left w:val="none" w:sz="0" w:space="0" w:color="auto"/>
        <w:bottom w:val="none" w:sz="0" w:space="0" w:color="auto"/>
        <w:right w:val="none" w:sz="0" w:space="0" w:color="auto"/>
      </w:divBdr>
    </w:div>
    <w:div w:id="1408841204">
      <w:bodyDiv w:val="1"/>
      <w:marLeft w:val="0"/>
      <w:marRight w:val="0"/>
      <w:marTop w:val="0"/>
      <w:marBottom w:val="0"/>
      <w:divBdr>
        <w:top w:val="none" w:sz="0" w:space="0" w:color="auto"/>
        <w:left w:val="none" w:sz="0" w:space="0" w:color="auto"/>
        <w:bottom w:val="none" w:sz="0" w:space="0" w:color="auto"/>
        <w:right w:val="none" w:sz="0" w:space="0" w:color="auto"/>
      </w:divBdr>
    </w:div>
    <w:div w:id="1411152276">
      <w:bodyDiv w:val="1"/>
      <w:marLeft w:val="0"/>
      <w:marRight w:val="0"/>
      <w:marTop w:val="0"/>
      <w:marBottom w:val="0"/>
      <w:divBdr>
        <w:top w:val="none" w:sz="0" w:space="0" w:color="auto"/>
        <w:left w:val="none" w:sz="0" w:space="0" w:color="auto"/>
        <w:bottom w:val="none" w:sz="0" w:space="0" w:color="auto"/>
        <w:right w:val="none" w:sz="0" w:space="0" w:color="auto"/>
      </w:divBdr>
    </w:div>
    <w:div w:id="1414163638">
      <w:bodyDiv w:val="1"/>
      <w:marLeft w:val="0"/>
      <w:marRight w:val="0"/>
      <w:marTop w:val="0"/>
      <w:marBottom w:val="0"/>
      <w:divBdr>
        <w:top w:val="none" w:sz="0" w:space="0" w:color="auto"/>
        <w:left w:val="none" w:sz="0" w:space="0" w:color="auto"/>
        <w:bottom w:val="none" w:sz="0" w:space="0" w:color="auto"/>
        <w:right w:val="none" w:sz="0" w:space="0" w:color="auto"/>
      </w:divBdr>
    </w:div>
    <w:div w:id="1414357052">
      <w:bodyDiv w:val="1"/>
      <w:marLeft w:val="0"/>
      <w:marRight w:val="0"/>
      <w:marTop w:val="0"/>
      <w:marBottom w:val="0"/>
      <w:divBdr>
        <w:top w:val="none" w:sz="0" w:space="0" w:color="auto"/>
        <w:left w:val="none" w:sz="0" w:space="0" w:color="auto"/>
        <w:bottom w:val="none" w:sz="0" w:space="0" w:color="auto"/>
        <w:right w:val="none" w:sz="0" w:space="0" w:color="auto"/>
      </w:divBdr>
    </w:div>
    <w:div w:id="1417287371">
      <w:bodyDiv w:val="1"/>
      <w:marLeft w:val="0"/>
      <w:marRight w:val="0"/>
      <w:marTop w:val="0"/>
      <w:marBottom w:val="0"/>
      <w:divBdr>
        <w:top w:val="none" w:sz="0" w:space="0" w:color="auto"/>
        <w:left w:val="none" w:sz="0" w:space="0" w:color="auto"/>
        <w:bottom w:val="none" w:sz="0" w:space="0" w:color="auto"/>
        <w:right w:val="none" w:sz="0" w:space="0" w:color="auto"/>
      </w:divBdr>
    </w:div>
    <w:div w:id="1419137248">
      <w:bodyDiv w:val="1"/>
      <w:marLeft w:val="0"/>
      <w:marRight w:val="0"/>
      <w:marTop w:val="0"/>
      <w:marBottom w:val="0"/>
      <w:divBdr>
        <w:top w:val="none" w:sz="0" w:space="0" w:color="auto"/>
        <w:left w:val="none" w:sz="0" w:space="0" w:color="auto"/>
        <w:bottom w:val="none" w:sz="0" w:space="0" w:color="auto"/>
        <w:right w:val="none" w:sz="0" w:space="0" w:color="auto"/>
      </w:divBdr>
    </w:div>
    <w:div w:id="1419402467">
      <w:bodyDiv w:val="1"/>
      <w:marLeft w:val="0"/>
      <w:marRight w:val="0"/>
      <w:marTop w:val="0"/>
      <w:marBottom w:val="0"/>
      <w:divBdr>
        <w:top w:val="none" w:sz="0" w:space="0" w:color="auto"/>
        <w:left w:val="none" w:sz="0" w:space="0" w:color="auto"/>
        <w:bottom w:val="none" w:sz="0" w:space="0" w:color="auto"/>
        <w:right w:val="none" w:sz="0" w:space="0" w:color="auto"/>
      </w:divBdr>
    </w:div>
    <w:div w:id="1421104011">
      <w:bodyDiv w:val="1"/>
      <w:marLeft w:val="0"/>
      <w:marRight w:val="0"/>
      <w:marTop w:val="0"/>
      <w:marBottom w:val="0"/>
      <w:divBdr>
        <w:top w:val="none" w:sz="0" w:space="0" w:color="auto"/>
        <w:left w:val="none" w:sz="0" w:space="0" w:color="auto"/>
        <w:bottom w:val="none" w:sz="0" w:space="0" w:color="auto"/>
        <w:right w:val="none" w:sz="0" w:space="0" w:color="auto"/>
      </w:divBdr>
    </w:div>
    <w:div w:id="1425608501">
      <w:bodyDiv w:val="1"/>
      <w:marLeft w:val="0"/>
      <w:marRight w:val="0"/>
      <w:marTop w:val="0"/>
      <w:marBottom w:val="0"/>
      <w:divBdr>
        <w:top w:val="none" w:sz="0" w:space="0" w:color="auto"/>
        <w:left w:val="none" w:sz="0" w:space="0" w:color="auto"/>
        <w:bottom w:val="none" w:sz="0" w:space="0" w:color="auto"/>
        <w:right w:val="none" w:sz="0" w:space="0" w:color="auto"/>
      </w:divBdr>
    </w:div>
    <w:div w:id="1426917850">
      <w:bodyDiv w:val="1"/>
      <w:marLeft w:val="0"/>
      <w:marRight w:val="0"/>
      <w:marTop w:val="0"/>
      <w:marBottom w:val="0"/>
      <w:divBdr>
        <w:top w:val="none" w:sz="0" w:space="0" w:color="auto"/>
        <w:left w:val="none" w:sz="0" w:space="0" w:color="auto"/>
        <w:bottom w:val="none" w:sz="0" w:space="0" w:color="auto"/>
        <w:right w:val="none" w:sz="0" w:space="0" w:color="auto"/>
      </w:divBdr>
    </w:div>
    <w:div w:id="1429696866">
      <w:bodyDiv w:val="1"/>
      <w:marLeft w:val="0"/>
      <w:marRight w:val="0"/>
      <w:marTop w:val="0"/>
      <w:marBottom w:val="0"/>
      <w:divBdr>
        <w:top w:val="none" w:sz="0" w:space="0" w:color="auto"/>
        <w:left w:val="none" w:sz="0" w:space="0" w:color="auto"/>
        <w:bottom w:val="none" w:sz="0" w:space="0" w:color="auto"/>
        <w:right w:val="none" w:sz="0" w:space="0" w:color="auto"/>
      </w:divBdr>
    </w:div>
    <w:div w:id="1429932064">
      <w:bodyDiv w:val="1"/>
      <w:marLeft w:val="0"/>
      <w:marRight w:val="0"/>
      <w:marTop w:val="0"/>
      <w:marBottom w:val="0"/>
      <w:divBdr>
        <w:top w:val="none" w:sz="0" w:space="0" w:color="auto"/>
        <w:left w:val="none" w:sz="0" w:space="0" w:color="auto"/>
        <w:bottom w:val="none" w:sz="0" w:space="0" w:color="auto"/>
        <w:right w:val="none" w:sz="0" w:space="0" w:color="auto"/>
      </w:divBdr>
    </w:div>
    <w:div w:id="1436751580">
      <w:bodyDiv w:val="1"/>
      <w:marLeft w:val="0"/>
      <w:marRight w:val="0"/>
      <w:marTop w:val="0"/>
      <w:marBottom w:val="0"/>
      <w:divBdr>
        <w:top w:val="none" w:sz="0" w:space="0" w:color="auto"/>
        <w:left w:val="none" w:sz="0" w:space="0" w:color="auto"/>
        <w:bottom w:val="none" w:sz="0" w:space="0" w:color="auto"/>
        <w:right w:val="none" w:sz="0" w:space="0" w:color="auto"/>
      </w:divBdr>
    </w:div>
    <w:div w:id="1437869554">
      <w:bodyDiv w:val="1"/>
      <w:marLeft w:val="0"/>
      <w:marRight w:val="0"/>
      <w:marTop w:val="0"/>
      <w:marBottom w:val="0"/>
      <w:divBdr>
        <w:top w:val="none" w:sz="0" w:space="0" w:color="auto"/>
        <w:left w:val="none" w:sz="0" w:space="0" w:color="auto"/>
        <w:bottom w:val="none" w:sz="0" w:space="0" w:color="auto"/>
        <w:right w:val="none" w:sz="0" w:space="0" w:color="auto"/>
      </w:divBdr>
    </w:div>
    <w:div w:id="1442917950">
      <w:bodyDiv w:val="1"/>
      <w:marLeft w:val="0"/>
      <w:marRight w:val="0"/>
      <w:marTop w:val="0"/>
      <w:marBottom w:val="0"/>
      <w:divBdr>
        <w:top w:val="none" w:sz="0" w:space="0" w:color="auto"/>
        <w:left w:val="none" w:sz="0" w:space="0" w:color="auto"/>
        <w:bottom w:val="none" w:sz="0" w:space="0" w:color="auto"/>
        <w:right w:val="none" w:sz="0" w:space="0" w:color="auto"/>
      </w:divBdr>
    </w:div>
    <w:div w:id="1443646226">
      <w:bodyDiv w:val="1"/>
      <w:marLeft w:val="0"/>
      <w:marRight w:val="0"/>
      <w:marTop w:val="0"/>
      <w:marBottom w:val="0"/>
      <w:divBdr>
        <w:top w:val="none" w:sz="0" w:space="0" w:color="auto"/>
        <w:left w:val="none" w:sz="0" w:space="0" w:color="auto"/>
        <w:bottom w:val="none" w:sz="0" w:space="0" w:color="auto"/>
        <w:right w:val="none" w:sz="0" w:space="0" w:color="auto"/>
      </w:divBdr>
    </w:div>
    <w:div w:id="1444376554">
      <w:bodyDiv w:val="1"/>
      <w:marLeft w:val="0"/>
      <w:marRight w:val="0"/>
      <w:marTop w:val="0"/>
      <w:marBottom w:val="0"/>
      <w:divBdr>
        <w:top w:val="none" w:sz="0" w:space="0" w:color="auto"/>
        <w:left w:val="none" w:sz="0" w:space="0" w:color="auto"/>
        <w:bottom w:val="none" w:sz="0" w:space="0" w:color="auto"/>
        <w:right w:val="none" w:sz="0" w:space="0" w:color="auto"/>
      </w:divBdr>
    </w:div>
    <w:div w:id="1450509775">
      <w:bodyDiv w:val="1"/>
      <w:marLeft w:val="0"/>
      <w:marRight w:val="0"/>
      <w:marTop w:val="0"/>
      <w:marBottom w:val="0"/>
      <w:divBdr>
        <w:top w:val="none" w:sz="0" w:space="0" w:color="auto"/>
        <w:left w:val="none" w:sz="0" w:space="0" w:color="auto"/>
        <w:bottom w:val="none" w:sz="0" w:space="0" w:color="auto"/>
        <w:right w:val="none" w:sz="0" w:space="0" w:color="auto"/>
      </w:divBdr>
    </w:div>
    <w:div w:id="1451634170">
      <w:bodyDiv w:val="1"/>
      <w:marLeft w:val="0"/>
      <w:marRight w:val="0"/>
      <w:marTop w:val="0"/>
      <w:marBottom w:val="0"/>
      <w:divBdr>
        <w:top w:val="none" w:sz="0" w:space="0" w:color="auto"/>
        <w:left w:val="none" w:sz="0" w:space="0" w:color="auto"/>
        <w:bottom w:val="none" w:sz="0" w:space="0" w:color="auto"/>
        <w:right w:val="none" w:sz="0" w:space="0" w:color="auto"/>
      </w:divBdr>
    </w:div>
    <w:div w:id="1453092395">
      <w:bodyDiv w:val="1"/>
      <w:marLeft w:val="0"/>
      <w:marRight w:val="0"/>
      <w:marTop w:val="0"/>
      <w:marBottom w:val="0"/>
      <w:divBdr>
        <w:top w:val="none" w:sz="0" w:space="0" w:color="auto"/>
        <w:left w:val="none" w:sz="0" w:space="0" w:color="auto"/>
        <w:bottom w:val="none" w:sz="0" w:space="0" w:color="auto"/>
        <w:right w:val="none" w:sz="0" w:space="0" w:color="auto"/>
      </w:divBdr>
    </w:div>
    <w:div w:id="1453286540">
      <w:bodyDiv w:val="1"/>
      <w:marLeft w:val="0"/>
      <w:marRight w:val="0"/>
      <w:marTop w:val="0"/>
      <w:marBottom w:val="0"/>
      <w:divBdr>
        <w:top w:val="none" w:sz="0" w:space="0" w:color="auto"/>
        <w:left w:val="none" w:sz="0" w:space="0" w:color="auto"/>
        <w:bottom w:val="none" w:sz="0" w:space="0" w:color="auto"/>
        <w:right w:val="none" w:sz="0" w:space="0" w:color="auto"/>
      </w:divBdr>
    </w:div>
    <w:div w:id="1455632714">
      <w:bodyDiv w:val="1"/>
      <w:marLeft w:val="0"/>
      <w:marRight w:val="0"/>
      <w:marTop w:val="0"/>
      <w:marBottom w:val="0"/>
      <w:divBdr>
        <w:top w:val="none" w:sz="0" w:space="0" w:color="auto"/>
        <w:left w:val="none" w:sz="0" w:space="0" w:color="auto"/>
        <w:bottom w:val="none" w:sz="0" w:space="0" w:color="auto"/>
        <w:right w:val="none" w:sz="0" w:space="0" w:color="auto"/>
      </w:divBdr>
    </w:div>
    <w:div w:id="1461804005">
      <w:bodyDiv w:val="1"/>
      <w:marLeft w:val="0"/>
      <w:marRight w:val="0"/>
      <w:marTop w:val="0"/>
      <w:marBottom w:val="0"/>
      <w:divBdr>
        <w:top w:val="none" w:sz="0" w:space="0" w:color="auto"/>
        <w:left w:val="none" w:sz="0" w:space="0" w:color="auto"/>
        <w:bottom w:val="none" w:sz="0" w:space="0" w:color="auto"/>
        <w:right w:val="none" w:sz="0" w:space="0" w:color="auto"/>
      </w:divBdr>
    </w:div>
    <w:div w:id="1464231052">
      <w:bodyDiv w:val="1"/>
      <w:marLeft w:val="0"/>
      <w:marRight w:val="0"/>
      <w:marTop w:val="0"/>
      <w:marBottom w:val="0"/>
      <w:divBdr>
        <w:top w:val="none" w:sz="0" w:space="0" w:color="auto"/>
        <w:left w:val="none" w:sz="0" w:space="0" w:color="auto"/>
        <w:bottom w:val="none" w:sz="0" w:space="0" w:color="auto"/>
        <w:right w:val="none" w:sz="0" w:space="0" w:color="auto"/>
      </w:divBdr>
    </w:div>
    <w:div w:id="1470244696">
      <w:bodyDiv w:val="1"/>
      <w:marLeft w:val="0"/>
      <w:marRight w:val="0"/>
      <w:marTop w:val="0"/>
      <w:marBottom w:val="0"/>
      <w:divBdr>
        <w:top w:val="none" w:sz="0" w:space="0" w:color="auto"/>
        <w:left w:val="none" w:sz="0" w:space="0" w:color="auto"/>
        <w:bottom w:val="none" w:sz="0" w:space="0" w:color="auto"/>
        <w:right w:val="none" w:sz="0" w:space="0" w:color="auto"/>
      </w:divBdr>
    </w:div>
    <w:div w:id="1471552167">
      <w:bodyDiv w:val="1"/>
      <w:marLeft w:val="0"/>
      <w:marRight w:val="0"/>
      <w:marTop w:val="0"/>
      <w:marBottom w:val="0"/>
      <w:divBdr>
        <w:top w:val="none" w:sz="0" w:space="0" w:color="auto"/>
        <w:left w:val="none" w:sz="0" w:space="0" w:color="auto"/>
        <w:bottom w:val="none" w:sz="0" w:space="0" w:color="auto"/>
        <w:right w:val="none" w:sz="0" w:space="0" w:color="auto"/>
      </w:divBdr>
    </w:div>
    <w:div w:id="1475564134">
      <w:bodyDiv w:val="1"/>
      <w:marLeft w:val="0"/>
      <w:marRight w:val="0"/>
      <w:marTop w:val="0"/>
      <w:marBottom w:val="0"/>
      <w:divBdr>
        <w:top w:val="none" w:sz="0" w:space="0" w:color="auto"/>
        <w:left w:val="none" w:sz="0" w:space="0" w:color="auto"/>
        <w:bottom w:val="none" w:sz="0" w:space="0" w:color="auto"/>
        <w:right w:val="none" w:sz="0" w:space="0" w:color="auto"/>
      </w:divBdr>
    </w:div>
    <w:div w:id="1479372858">
      <w:bodyDiv w:val="1"/>
      <w:marLeft w:val="0"/>
      <w:marRight w:val="0"/>
      <w:marTop w:val="0"/>
      <w:marBottom w:val="0"/>
      <w:divBdr>
        <w:top w:val="none" w:sz="0" w:space="0" w:color="auto"/>
        <w:left w:val="none" w:sz="0" w:space="0" w:color="auto"/>
        <w:bottom w:val="none" w:sz="0" w:space="0" w:color="auto"/>
        <w:right w:val="none" w:sz="0" w:space="0" w:color="auto"/>
      </w:divBdr>
    </w:div>
    <w:div w:id="1481312447">
      <w:bodyDiv w:val="1"/>
      <w:marLeft w:val="0"/>
      <w:marRight w:val="0"/>
      <w:marTop w:val="0"/>
      <w:marBottom w:val="0"/>
      <w:divBdr>
        <w:top w:val="none" w:sz="0" w:space="0" w:color="auto"/>
        <w:left w:val="none" w:sz="0" w:space="0" w:color="auto"/>
        <w:bottom w:val="none" w:sz="0" w:space="0" w:color="auto"/>
        <w:right w:val="none" w:sz="0" w:space="0" w:color="auto"/>
      </w:divBdr>
    </w:div>
    <w:div w:id="1482770415">
      <w:bodyDiv w:val="1"/>
      <w:marLeft w:val="0"/>
      <w:marRight w:val="0"/>
      <w:marTop w:val="0"/>
      <w:marBottom w:val="0"/>
      <w:divBdr>
        <w:top w:val="none" w:sz="0" w:space="0" w:color="auto"/>
        <w:left w:val="none" w:sz="0" w:space="0" w:color="auto"/>
        <w:bottom w:val="none" w:sz="0" w:space="0" w:color="auto"/>
        <w:right w:val="none" w:sz="0" w:space="0" w:color="auto"/>
      </w:divBdr>
    </w:div>
    <w:div w:id="1484614437">
      <w:bodyDiv w:val="1"/>
      <w:marLeft w:val="0"/>
      <w:marRight w:val="0"/>
      <w:marTop w:val="0"/>
      <w:marBottom w:val="0"/>
      <w:divBdr>
        <w:top w:val="none" w:sz="0" w:space="0" w:color="auto"/>
        <w:left w:val="none" w:sz="0" w:space="0" w:color="auto"/>
        <w:bottom w:val="none" w:sz="0" w:space="0" w:color="auto"/>
        <w:right w:val="none" w:sz="0" w:space="0" w:color="auto"/>
      </w:divBdr>
    </w:div>
    <w:div w:id="1485317242">
      <w:bodyDiv w:val="1"/>
      <w:marLeft w:val="0"/>
      <w:marRight w:val="0"/>
      <w:marTop w:val="0"/>
      <w:marBottom w:val="0"/>
      <w:divBdr>
        <w:top w:val="none" w:sz="0" w:space="0" w:color="auto"/>
        <w:left w:val="none" w:sz="0" w:space="0" w:color="auto"/>
        <w:bottom w:val="none" w:sz="0" w:space="0" w:color="auto"/>
        <w:right w:val="none" w:sz="0" w:space="0" w:color="auto"/>
      </w:divBdr>
    </w:div>
    <w:div w:id="1492717575">
      <w:bodyDiv w:val="1"/>
      <w:marLeft w:val="0"/>
      <w:marRight w:val="0"/>
      <w:marTop w:val="0"/>
      <w:marBottom w:val="0"/>
      <w:divBdr>
        <w:top w:val="none" w:sz="0" w:space="0" w:color="auto"/>
        <w:left w:val="none" w:sz="0" w:space="0" w:color="auto"/>
        <w:bottom w:val="none" w:sz="0" w:space="0" w:color="auto"/>
        <w:right w:val="none" w:sz="0" w:space="0" w:color="auto"/>
      </w:divBdr>
    </w:div>
    <w:div w:id="1494449544">
      <w:bodyDiv w:val="1"/>
      <w:marLeft w:val="0"/>
      <w:marRight w:val="0"/>
      <w:marTop w:val="0"/>
      <w:marBottom w:val="0"/>
      <w:divBdr>
        <w:top w:val="none" w:sz="0" w:space="0" w:color="auto"/>
        <w:left w:val="none" w:sz="0" w:space="0" w:color="auto"/>
        <w:bottom w:val="none" w:sz="0" w:space="0" w:color="auto"/>
        <w:right w:val="none" w:sz="0" w:space="0" w:color="auto"/>
      </w:divBdr>
    </w:div>
    <w:div w:id="1497384387">
      <w:bodyDiv w:val="1"/>
      <w:marLeft w:val="0"/>
      <w:marRight w:val="0"/>
      <w:marTop w:val="0"/>
      <w:marBottom w:val="0"/>
      <w:divBdr>
        <w:top w:val="none" w:sz="0" w:space="0" w:color="auto"/>
        <w:left w:val="none" w:sz="0" w:space="0" w:color="auto"/>
        <w:bottom w:val="none" w:sz="0" w:space="0" w:color="auto"/>
        <w:right w:val="none" w:sz="0" w:space="0" w:color="auto"/>
      </w:divBdr>
    </w:div>
    <w:div w:id="1499541093">
      <w:bodyDiv w:val="1"/>
      <w:marLeft w:val="0"/>
      <w:marRight w:val="0"/>
      <w:marTop w:val="0"/>
      <w:marBottom w:val="0"/>
      <w:divBdr>
        <w:top w:val="none" w:sz="0" w:space="0" w:color="auto"/>
        <w:left w:val="none" w:sz="0" w:space="0" w:color="auto"/>
        <w:bottom w:val="none" w:sz="0" w:space="0" w:color="auto"/>
        <w:right w:val="none" w:sz="0" w:space="0" w:color="auto"/>
      </w:divBdr>
    </w:div>
    <w:div w:id="1501852632">
      <w:bodyDiv w:val="1"/>
      <w:marLeft w:val="0"/>
      <w:marRight w:val="0"/>
      <w:marTop w:val="0"/>
      <w:marBottom w:val="0"/>
      <w:divBdr>
        <w:top w:val="none" w:sz="0" w:space="0" w:color="auto"/>
        <w:left w:val="none" w:sz="0" w:space="0" w:color="auto"/>
        <w:bottom w:val="none" w:sz="0" w:space="0" w:color="auto"/>
        <w:right w:val="none" w:sz="0" w:space="0" w:color="auto"/>
      </w:divBdr>
    </w:div>
    <w:div w:id="1507285800">
      <w:bodyDiv w:val="1"/>
      <w:marLeft w:val="0"/>
      <w:marRight w:val="0"/>
      <w:marTop w:val="0"/>
      <w:marBottom w:val="0"/>
      <w:divBdr>
        <w:top w:val="none" w:sz="0" w:space="0" w:color="auto"/>
        <w:left w:val="none" w:sz="0" w:space="0" w:color="auto"/>
        <w:bottom w:val="none" w:sz="0" w:space="0" w:color="auto"/>
        <w:right w:val="none" w:sz="0" w:space="0" w:color="auto"/>
      </w:divBdr>
    </w:div>
    <w:div w:id="1507742339">
      <w:bodyDiv w:val="1"/>
      <w:marLeft w:val="0"/>
      <w:marRight w:val="0"/>
      <w:marTop w:val="0"/>
      <w:marBottom w:val="0"/>
      <w:divBdr>
        <w:top w:val="none" w:sz="0" w:space="0" w:color="auto"/>
        <w:left w:val="none" w:sz="0" w:space="0" w:color="auto"/>
        <w:bottom w:val="none" w:sz="0" w:space="0" w:color="auto"/>
        <w:right w:val="none" w:sz="0" w:space="0" w:color="auto"/>
      </w:divBdr>
    </w:div>
    <w:div w:id="1511332898">
      <w:bodyDiv w:val="1"/>
      <w:marLeft w:val="0"/>
      <w:marRight w:val="0"/>
      <w:marTop w:val="0"/>
      <w:marBottom w:val="0"/>
      <w:divBdr>
        <w:top w:val="none" w:sz="0" w:space="0" w:color="auto"/>
        <w:left w:val="none" w:sz="0" w:space="0" w:color="auto"/>
        <w:bottom w:val="none" w:sz="0" w:space="0" w:color="auto"/>
        <w:right w:val="none" w:sz="0" w:space="0" w:color="auto"/>
      </w:divBdr>
    </w:div>
    <w:div w:id="1517228657">
      <w:bodyDiv w:val="1"/>
      <w:marLeft w:val="0"/>
      <w:marRight w:val="0"/>
      <w:marTop w:val="0"/>
      <w:marBottom w:val="0"/>
      <w:divBdr>
        <w:top w:val="none" w:sz="0" w:space="0" w:color="auto"/>
        <w:left w:val="none" w:sz="0" w:space="0" w:color="auto"/>
        <w:bottom w:val="none" w:sz="0" w:space="0" w:color="auto"/>
        <w:right w:val="none" w:sz="0" w:space="0" w:color="auto"/>
      </w:divBdr>
    </w:div>
    <w:div w:id="1524586416">
      <w:bodyDiv w:val="1"/>
      <w:marLeft w:val="0"/>
      <w:marRight w:val="0"/>
      <w:marTop w:val="0"/>
      <w:marBottom w:val="0"/>
      <w:divBdr>
        <w:top w:val="none" w:sz="0" w:space="0" w:color="auto"/>
        <w:left w:val="none" w:sz="0" w:space="0" w:color="auto"/>
        <w:bottom w:val="none" w:sz="0" w:space="0" w:color="auto"/>
        <w:right w:val="none" w:sz="0" w:space="0" w:color="auto"/>
      </w:divBdr>
    </w:div>
    <w:div w:id="1525436540">
      <w:bodyDiv w:val="1"/>
      <w:marLeft w:val="0"/>
      <w:marRight w:val="0"/>
      <w:marTop w:val="0"/>
      <w:marBottom w:val="0"/>
      <w:divBdr>
        <w:top w:val="none" w:sz="0" w:space="0" w:color="auto"/>
        <w:left w:val="none" w:sz="0" w:space="0" w:color="auto"/>
        <w:bottom w:val="none" w:sz="0" w:space="0" w:color="auto"/>
        <w:right w:val="none" w:sz="0" w:space="0" w:color="auto"/>
      </w:divBdr>
    </w:div>
    <w:div w:id="1527206568">
      <w:bodyDiv w:val="1"/>
      <w:marLeft w:val="0"/>
      <w:marRight w:val="0"/>
      <w:marTop w:val="0"/>
      <w:marBottom w:val="0"/>
      <w:divBdr>
        <w:top w:val="none" w:sz="0" w:space="0" w:color="auto"/>
        <w:left w:val="none" w:sz="0" w:space="0" w:color="auto"/>
        <w:bottom w:val="none" w:sz="0" w:space="0" w:color="auto"/>
        <w:right w:val="none" w:sz="0" w:space="0" w:color="auto"/>
      </w:divBdr>
    </w:div>
    <w:div w:id="1528761315">
      <w:bodyDiv w:val="1"/>
      <w:marLeft w:val="0"/>
      <w:marRight w:val="0"/>
      <w:marTop w:val="0"/>
      <w:marBottom w:val="0"/>
      <w:divBdr>
        <w:top w:val="none" w:sz="0" w:space="0" w:color="auto"/>
        <w:left w:val="none" w:sz="0" w:space="0" w:color="auto"/>
        <w:bottom w:val="none" w:sz="0" w:space="0" w:color="auto"/>
        <w:right w:val="none" w:sz="0" w:space="0" w:color="auto"/>
      </w:divBdr>
    </w:div>
    <w:div w:id="1529954730">
      <w:bodyDiv w:val="1"/>
      <w:marLeft w:val="0"/>
      <w:marRight w:val="0"/>
      <w:marTop w:val="0"/>
      <w:marBottom w:val="0"/>
      <w:divBdr>
        <w:top w:val="none" w:sz="0" w:space="0" w:color="auto"/>
        <w:left w:val="none" w:sz="0" w:space="0" w:color="auto"/>
        <w:bottom w:val="none" w:sz="0" w:space="0" w:color="auto"/>
        <w:right w:val="none" w:sz="0" w:space="0" w:color="auto"/>
      </w:divBdr>
    </w:div>
    <w:div w:id="1531407909">
      <w:bodyDiv w:val="1"/>
      <w:marLeft w:val="0"/>
      <w:marRight w:val="0"/>
      <w:marTop w:val="0"/>
      <w:marBottom w:val="0"/>
      <w:divBdr>
        <w:top w:val="none" w:sz="0" w:space="0" w:color="auto"/>
        <w:left w:val="none" w:sz="0" w:space="0" w:color="auto"/>
        <w:bottom w:val="none" w:sz="0" w:space="0" w:color="auto"/>
        <w:right w:val="none" w:sz="0" w:space="0" w:color="auto"/>
      </w:divBdr>
    </w:div>
    <w:div w:id="1534802418">
      <w:bodyDiv w:val="1"/>
      <w:marLeft w:val="0"/>
      <w:marRight w:val="0"/>
      <w:marTop w:val="0"/>
      <w:marBottom w:val="0"/>
      <w:divBdr>
        <w:top w:val="none" w:sz="0" w:space="0" w:color="auto"/>
        <w:left w:val="none" w:sz="0" w:space="0" w:color="auto"/>
        <w:bottom w:val="none" w:sz="0" w:space="0" w:color="auto"/>
        <w:right w:val="none" w:sz="0" w:space="0" w:color="auto"/>
      </w:divBdr>
    </w:div>
    <w:div w:id="1536233934">
      <w:bodyDiv w:val="1"/>
      <w:marLeft w:val="0"/>
      <w:marRight w:val="0"/>
      <w:marTop w:val="0"/>
      <w:marBottom w:val="0"/>
      <w:divBdr>
        <w:top w:val="none" w:sz="0" w:space="0" w:color="auto"/>
        <w:left w:val="none" w:sz="0" w:space="0" w:color="auto"/>
        <w:bottom w:val="none" w:sz="0" w:space="0" w:color="auto"/>
        <w:right w:val="none" w:sz="0" w:space="0" w:color="auto"/>
      </w:divBdr>
    </w:div>
    <w:div w:id="1536578899">
      <w:bodyDiv w:val="1"/>
      <w:marLeft w:val="0"/>
      <w:marRight w:val="0"/>
      <w:marTop w:val="0"/>
      <w:marBottom w:val="0"/>
      <w:divBdr>
        <w:top w:val="none" w:sz="0" w:space="0" w:color="auto"/>
        <w:left w:val="none" w:sz="0" w:space="0" w:color="auto"/>
        <w:bottom w:val="none" w:sz="0" w:space="0" w:color="auto"/>
        <w:right w:val="none" w:sz="0" w:space="0" w:color="auto"/>
      </w:divBdr>
    </w:div>
    <w:div w:id="1538272971">
      <w:bodyDiv w:val="1"/>
      <w:marLeft w:val="0"/>
      <w:marRight w:val="0"/>
      <w:marTop w:val="0"/>
      <w:marBottom w:val="0"/>
      <w:divBdr>
        <w:top w:val="none" w:sz="0" w:space="0" w:color="auto"/>
        <w:left w:val="none" w:sz="0" w:space="0" w:color="auto"/>
        <w:bottom w:val="none" w:sz="0" w:space="0" w:color="auto"/>
        <w:right w:val="none" w:sz="0" w:space="0" w:color="auto"/>
      </w:divBdr>
    </w:div>
    <w:div w:id="1539200817">
      <w:bodyDiv w:val="1"/>
      <w:marLeft w:val="0"/>
      <w:marRight w:val="0"/>
      <w:marTop w:val="0"/>
      <w:marBottom w:val="0"/>
      <w:divBdr>
        <w:top w:val="none" w:sz="0" w:space="0" w:color="auto"/>
        <w:left w:val="none" w:sz="0" w:space="0" w:color="auto"/>
        <w:bottom w:val="none" w:sz="0" w:space="0" w:color="auto"/>
        <w:right w:val="none" w:sz="0" w:space="0" w:color="auto"/>
      </w:divBdr>
    </w:div>
    <w:div w:id="1542397123">
      <w:bodyDiv w:val="1"/>
      <w:marLeft w:val="0"/>
      <w:marRight w:val="0"/>
      <w:marTop w:val="0"/>
      <w:marBottom w:val="0"/>
      <w:divBdr>
        <w:top w:val="none" w:sz="0" w:space="0" w:color="auto"/>
        <w:left w:val="none" w:sz="0" w:space="0" w:color="auto"/>
        <w:bottom w:val="none" w:sz="0" w:space="0" w:color="auto"/>
        <w:right w:val="none" w:sz="0" w:space="0" w:color="auto"/>
      </w:divBdr>
    </w:div>
    <w:div w:id="1544631107">
      <w:bodyDiv w:val="1"/>
      <w:marLeft w:val="0"/>
      <w:marRight w:val="0"/>
      <w:marTop w:val="0"/>
      <w:marBottom w:val="0"/>
      <w:divBdr>
        <w:top w:val="none" w:sz="0" w:space="0" w:color="auto"/>
        <w:left w:val="none" w:sz="0" w:space="0" w:color="auto"/>
        <w:bottom w:val="none" w:sz="0" w:space="0" w:color="auto"/>
        <w:right w:val="none" w:sz="0" w:space="0" w:color="auto"/>
      </w:divBdr>
    </w:div>
    <w:div w:id="1554462197">
      <w:bodyDiv w:val="1"/>
      <w:marLeft w:val="0"/>
      <w:marRight w:val="0"/>
      <w:marTop w:val="0"/>
      <w:marBottom w:val="0"/>
      <w:divBdr>
        <w:top w:val="none" w:sz="0" w:space="0" w:color="auto"/>
        <w:left w:val="none" w:sz="0" w:space="0" w:color="auto"/>
        <w:bottom w:val="none" w:sz="0" w:space="0" w:color="auto"/>
        <w:right w:val="none" w:sz="0" w:space="0" w:color="auto"/>
      </w:divBdr>
    </w:div>
    <w:div w:id="1555963603">
      <w:bodyDiv w:val="1"/>
      <w:marLeft w:val="0"/>
      <w:marRight w:val="0"/>
      <w:marTop w:val="0"/>
      <w:marBottom w:val="0"/>
      <w:divBdr>
        <w:top w:val="none" w:sz="0" w:space="0" w:color="auto"/>
        <w:left w:val="none" w:sz="0" w:space="0" w:color="auto"/>
        <w:bottom w:val="none" w:sz="0" w:space="0" w:color="auto"/>
        <w:right w:val="none" w:sz="0" w:space="0" w:color="auto"/>
      </w:divBdr>
    </w:div>
    <w:div w:id="1560747165">
      <w:bodyDiv w:val="1"/>
      <w:marLeft w:val="0"/>
      <w:marRight w:val="0"/>
      <w:marTop w:val="0"/>
      <w:marBottom w:val="0"/>
      <w:divBdr>
        <w:top w:val="none" w:sz="0" w:space="0" w:color="auto"/>
        <w:left w:val="none" w:sz="0" w:space="0" w:color="auto"/>
        <w:bottom w:val="none" w:sz="0" w:space="0" w:color="auto"/>
        <w:right w:val="none" w:sz="0" w:space="0" w:color="auto"/>
      </w:divBdr>
    </w:div>
    <w:div w:id="1564097892">
      <w:bodyDiv w:val="1"/>
      <w:marLeft w:val="0"/>
      <w:marRight w:val="0"/>
      <w:marTop w:val="0"/>
      <w:marBottom w:val="0"/>
      <w:divBdr>
        <w:top w:val="none" w:sz="0" w:space="0" w:color="auto"/>
        <w:left w:val="none" w:sz="0" w:space="0" w:color="auto"/>
        <w:bottom w:val="none" w:sz="0" w:space="0" w:color="auto"/>
        <w:right w:val="none" w:sz="0" w:space="0" w:color="auto"/>
      </w:divBdr>
    </w:div>
    <w:div w:id="1565680973">
      <w:bodyDiv w:val="1"/>
      <w:marLeft w:val="0"/>
      <w:marRight w:val="0"/>
      <w:marTop w:val="0"/>
      <w:marBottom w:val="0"/>
      <w:divBdr>
        <w:top w:val="none" w:sz="0" w:space="0" w:color="auto"/>
        <w:left w:val="none" w:sz="0" w:space="0" w:color="auto"/>
        <w:bottom w:val="none" w:sz="0" w:space="0" w:color="auto"/>
        <w:right w:val="none" w:sz="0" w:space="0" w:color="auto"/>
      </w:divBdr>
    </w:div>
    <w:div w:id="1567645179">
      <w:bodyDiv w:val="1"/>
      <w:marLeft w:val="0"/>
      <w:marRight w:val="0"/>
      <w:marTop w:val="0"/>
      <w:marBottom w:val="0"/>
      <w:divBdr>
        <w:top w:val="none" w:sz="0" w:space="0" w:color="auto"/>
        <w:left w:val="none" w:sz="0" w:space="0" w:color="auto"/>
        <w:bottom w:val="none" w:sz="0" w:space="0" w:color="auto"/>
        <w:right w:val="none" w:sz="0" w:space="0" w:color="auto"/>
      </w:divBdr>
    </w:div>
    <w:div w:id="1567883797">
      <w:bodyDiv w:val="1"/>
      <w:marLeft w:val="0"/>
      <w:marRight w:val="0"/>
      <w:marTop w:val="0"/>
      <w:marBottom w:val="0"/>
      <w:divBdr>
        <w:top w:val="none" w:sz="0" w:space="0" w:color="auto"/>
        <w:left w:val="none" w:sz="0" w:space="0" w:color="auto"/>
        <w:bottom w:val="none" w:sz="0" w:space="0" w:color="auto"/>
        <w:right w:val="none" w:sz="0" w:space="0" w:color="auto"/>
      </w:divBdr>
    </w:div>
    <w:div w:id="1567954849">
      <w:bodyDiv w:val="1"/>
      <w:marLeft w:val="0"/>
      <w:marRight w:val="0"/>
      <w:marTop w:val="0"/>
      <w:marBottom w:val="0"/>
      <w:divBdr>
        <w:top w:val="none" w:sz="0" w:space="0" w:color="auto"/>
        <w:left w:val="none" w:sz="0" w:space="0" w:color="auto"/>
        <w:bottom w:val="none" w:sz="0" w:space="0" w:color="auto"/>
        <w:right w:val="none" w:sz="0" w:space="0" w:color="auto"/>
      </w:divBdr>
    </w:div>
    <w:div w:id="1568031898">
      <w:bodyDiv w:val="1"/>
      <w:marLeft w:val="0"/>
      <w:marRight w:val="0"/>
      <w:marTop w:val="0"/>
      <w:marBottom w:val="0"/>
      <w:divBdr>
        <w:top w:val="none" w:sz="0" w:space="0" w:color="auto"/>
        <w:left w:val="none" w:sz="0" w:space="0" w:color="auto"/>
        <w:bottom w:val="none" w:sz="0" w:space="0" w:color="auto"/>
        <w:right w:val="none" w:sz="0" w:space="0" w:color="auto"/>
      </w:divBdr>
    </w:div>
    <w:div w:id="1570262216">
      <w:bodyDiv w:val="1"/>
      <w:marLeft w:val="0"/>
      <w:marRight w:val="0"/>
      <w:marTop w:val="0"/>
      <w:marBottom w:val="0"/>
      <w:divBdr>
        <w:top w:val="none" w:sz="0" w:space="0" w:color="auto"/>
        <w:left w:val="none" w:sz="0" w:space="0" w:color="auto"/>
        <w:bottom w:val="none" w:sz="0" w:space="0" w:color="auto"/>
        <w:right w:val="none" w:sz="0" w:space="0" w:color="auto"/>
      </w:divBdr>
    </w:div>
    <w:div w:id="1578712142">
      <w:bodyDiv w:val="1"/>
      <w:marLeft w:val="0"/>
      <w:marRight w:val="0"/>
      <w:marTop w:val="0"/>
      <w:marBottom w:val="0"/>
      <w:divBdr>
        <w:top w:val="none" w:sz="0" w:space="0" w:color="auto"/>
        <w:left w:val="none" w:sz="0" w:space="0" w:color="auto"/>
        <w:bottom w:val="none" w:sz="0" w:space="0" w:color="auto"/>
        <w:right w:val="none" w:sz="0" w:space="0" w:color="auto"/>
      </w:divBdr>
    </w:div>
    <w:div w:id="1583489308">
      <w:bodyDiv w:val="1"/>
      <w:marLeft w:val="0"/>
      <w:marRight w:val="0"/>
      <w:marTop w:val="0"/>
      <w:marBottom w:val="0"/>
      <w:divBdr>
        <w:top w:val="none" w:sz="0" w:space="0" w:color="auto"/>
        <w:left w:val="none" w:sz="0" w:space="0" w:color="auto"/>
        <w:bottom w:val="none" w:sz="0" w:space="0" w:color="auto"/>
        <w:right w:val="none" w:sz="0" w:space="0" w:color="auto"/>
      </w:divBdr>
    </w:div>
    <w:div w:id="1586450631">
      <w:bodyDiv w:val="1"/>
      <w:marLeft w:val="0"/>
      <w:marRight w:val="0"/>
      <w:marTop w:val="0"/>
      <w:marBottom w:val="0"/>
      <w:divBdr>
        <w:top w:val="none" w:sz="0" w:space="0" w:color="auto"/>
        <w:left w:val="none" w:sz="0" w:space="0" w:color="auto"/>
        <w:bottom w:val="none" w:sz="0" w:space="0" w:color="auto"/>
        <w:right w:val="none" w:sz="0" w:space="0" w:color="auto"/>
      </w:divBdr>
    </w:div>
    <w:div w:id="1587298694">
      <w:bodyDiv w:val="1"/>
      <w:marLeft w:val="0"/>
      <w:marRight w:val="0"/>
      <w:marTop w:val="0"/>
      <w:marBottom w:val="0"/>
      <w:divBdr>
        <w:top w:val="none" w:sz="0" w:space="0" w:color="auto"/>
        <w:left w:val="none" w:sz="0" w:space="0" w:color="auto"/>
        <w:bottom w:val="none" w:sz="0" w:space="0" w:color="auto"/>
        <w:right w:val="none" w:sz="0" w:space="0" w:color="auto"/>
      </w:divBdr>
    </w:div>
    <w:div w:id="1587692841">
      <w:bodyDiv w:val="1"/>
      <w:marLeft w:val="0"/>
      <w:marRight w:val="0"/>
      <w:marTop w:val="0"/>
      <w:marBottom w:val="0"/>
      <w:divBdr>
        <w:top w:val="none" w:sz="0" w:space="0" w:color="auto"/>
        <w:left w:val="none" w:sz="0" w:space="0" w:color="auto"/>
        <w:bottom w:val="none" w:sz="0" w:space="0" w:color="auto"/>
        <w:right w:val="none" w:sz="0" w:space="0" w:color="auto"/>
      </w:divBdr>
    </w:div>
    <w:div w:id="1588267125">
      <w:bodyDiv w:val="1"/>
      <w:marLeft w:val="0"/>
      <w:marRight w:val="0"/>
      <w:marTop w:val="0"/>
      <w:marBottom w:val="0"/>
      <w:divBdr>
        <w:top w:val="none" w:sz="0" w:space="0" w:color="auto"/>
        <w:left w:val="none" w:sz="0" w:space="0" w:color="auto"/>
        <w:bottom w:val="none" w:sz="0" w:space="0" w:color="auto"/>
        <w:right w:val="none" w:sz="0" w:space="0" w:color="auto"/>
      </w:divBdr>
    </w:div>
    <w:div w:id="1589923587">
      <w:bodyDiv w:val="1"/>
      <w:marLeft w:val="0"/>
      <w:marRight w:val="0"/>
      <w:marTop w:val="0"/>
      <w:marBottom w:val="0"/>
      <w:divBdr>
        <w:top w:val="none" w:sz="0" w:space="0" w:color="auto"/>
        <w:left w:val="none" w:sz="0" w:space="0" w:color="auto"/>
        <w:bottom w:val="none" w:sz="0" w:space="0" w:color="auto"/>
        <w:right w:val="none" w:sz="0" w:space="0" w:color="auto"/>
      </w:divBdr>
    </w:div>
    <w:div w:id="1592083507">
      <w:bodyDiv w:val="1"/>
      <w:marLeft w:val="0"/>
      <w:marRight w:val="0"/>
      <w:marTop w:val="0"/>
      <w:marBottom w:val="0"/>
      <w:divBdr>
        <w:top w:val="none" w:sz="0" w:space="0" w:color="auto"/>
        <w:left w:val="none" w:sz="0" w:space="0" w:color="auto"/>
        <w:bottom w:val="none" w:sz="0" w:space="0" w:color="auto"/>
        <w:right w:val="none" w:sz="0" w:space="0" w:color="auto"/>
      </w:divBdr>
    </w:div>
    <w:div w:id="1594508271">
      <w:bodyDiv w:val="1"/>
      <w:marLeft w:val="0"/>
      <w:marRight w:val="0"/>
      <w:marTop w:val="0"/>
      <w:marBottom w:val="0"/>
      <w:divBdr>
        <w:top w:val="none" w:sz="0" w:space="0" w:color="auto"/>
        <w:left w:val="none" w:sz="0" w:space="0" w:color="auto"/>
        <w:bottom w:val="none" w:sz="0" w:space="0" w:color="auto"/>
        <w:right w:val="none" w:sz="0" w:space="0" w:color="auto"/>
      </w:divBdr>
    </w:div>
    <w:div w:id="1599681452">
      <w:bodyDiv w:val="1"/>
      <w:marLeft w:val="0"/>
      <w:marRight w:val="0"/>
      <w:marTop w:val="0"/>
      <w:marBottom w:val="0"/>
      <w:divBdr>
        <w:top w:val="none" w:sz="0" w:space="0" w:color="auto"/>
        <w:left w:val="none" w:sz="0" w:space="0" w:color="auto"/>
        <w:bottom w:val="none" w:sz="0" w:space="0" w:color="auto"/>
        <w:right w:val="none" w:sz="0" w:space="0" w:color="auto"/>
      </w:divBdr>
    </w:div>
    <w:div w:id="1600680710">
      <w:bodyDiv w:val="1"/>
      <w:marLeft w:val="0"/>
      <w:marRight w:val="0"/>
      <w:marTop w:val="0"/>
      <w:marBottom w:val="0"/>
      <w:divBdr>
        <w:top w:val="none" w:sz="0" w:space="0" w:color="auto"/>
        <w:left w:val="none" w:sz="0" w:space="0" w:color="auto"/>
        <w:bottom w:val="none" w:sz="0" w:space="0" w:color="auto"/>
        <w:right w:val="none" w:sz="0" w:space="0" w:color="auto"/>
      </w:divBdr>
    </w:div>
    <w:div w:id="1601185736">
      <w:bodyDiv w:val="1"/>
      <w:marLeft w:val="0"/>
      <w:marRight w:val="0"/>
      <w:marTop w:val="0"/>
      <w:marBottom w:val="0"/>
      <w:divBdr>
        <w:top w:val="none" w:sz="0" w:space="0" w:color="auto"/>
        <w:left w:val="none" w:sz="0" w:space="0" w:color="auto"/>
        <w:bottom w:val="none" w:sz="0" w:space="0" w:color="auto"/>
        <w:right w:val="none" w:sz="0" w:space="0" w:color="auto"/>
      </w:divBdr>
    </w:div>
    <w:div w:id="1603416435">
      <w:bodyDiv w:val="1"/>
      <w:marLeft w:val="0"/>
      <w:marRight w:val="0"/>
      <w:marTop w:val="0"/>
      <w:marBottom w:val="0"/>
      <w:divBdr>
        <w:top w:val="none" w:sz="0" w:space="0" w:color="auto"/>
        <w:left w:val="none" w:sz="0" w:space="0" w:color="auto"/>
        <w:bottom w:val="none" w:sz="0" w:space="0" w:color="auto"/>
        <w:right w:val="none" w:sz="0" w:space="0" w:color="auto"/>
      </w:divBdr>
    </w:div>
    <w:div w:id="1608731943">
      <w:bodyDiv w:val="1"/>
      <w:marLeft w:val="0"/>
      <w:marRight w:val="0"/>
      <w:marTop w:val="0"/>
      <w:marBottom w:val="0"/>
      <w:divBdr>
        <w:top w:val="none" w:sz="0" w:space="0" w:color="auto"/>
        <w:left w:val="none" w:sz="0" w:space="0" w:color="auto"/>
        <w:bottom w:val="none" w:sz="0" w:space="0" w:color="auto"/>
        <w:right w:val="none" w:sz="0" w:space="0" w:color="auto"/>
      </w:divBdr>
    </w:div>
    <w:div w:id="1609041987">
      <w:bodyDiv w:val="1"/>
      <w:marLeft w:val="0"/>
      <w:marRight w:val="0"/>
      <w:marTop w:val="0"/>
      <w:marBottom w:val="0"/>
      <w:divBdr>
        <w:top w:val="none" w:sz="0" w:space="0" w:color="auto"/>
        <w:left w:val="none" w:sz="0" w:space="0" w:color="auto"/>
        <w:bottom w:val="none" w:sz="0" w:space="0" w:color="auto"/>
        <w:right w:val="none" w:sz="0" w:space="0" w:color="auto"/>
      </w:divBdr>
    </w:div>
    <w:div w:id="1616793509">
      <w:bodyDiv w:val="1"/>
      <w:marLeft w:val="0"/>
      <w:marRight w:val="0"/>
      <w:marTop w:val="0"/>
      <w:marBottom w:val="0"/>
      <w:divBdr>
        <w:top w:val="none" w:sz="0" w:space="0" w:color="auto"/>
        <w:left w:val="none" w:sz="0" w:space="0" w:color="auto"/>
        <w:bottom w:val="none" w:sz="0" w:space="0" w:color="auto"/>
        <w:right w:val="none" w:sz="0" w:space="0" w:color="auto"/>
      </w:divBdr>
    </w:div>
    <w:div w:id="161752222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25579327">
      <w:bodyDiv w:val="1"/>
      <w:marLeft w:val="0"/>
      <w:marRight w:val="0"/>
      <w:marTop w:val="0"/>
      <w:marBottom w:val="0"/>
      <w:divBdr>
        <w:top w:val="none" w:sz="0" w:space="0" w:color="auto"/>
        <w:left w:val="none" w:sz="0" w:space="0" w:color="auto"/>
        <w:bottom w:val="none" w:sz="0" w:space="0" w:color="auto"/>
        <w:right w:val="none" w:sz="0" w:space="0" w:color="auto"/>
      </w:divBdr>
    </w:div>
    <w:div w:id="1626696981">
      <w:bodyDiv w:val="1"/>
      <w:marLeft w:val="0"/>
      <w:marRight w:val="0"/>
      <w:marTop w:val="0"/>
      <w:marBottom w:val="0"/>
      <w:divBdr>
        <w:top w:val="none" w:sz="0" w:space="0" w:color="auto"/>
        <w:left w:val="none" w:sz="0" w:space="0" w:color="auto"/>
        <w:bottom w:val="none" w:sz="0" w:space="0" w:color="auto"/>
        <w:right w:val="none" w:sz="0" w:space="0" w:color="auto"/>
      </w:divBdr>
    </w:div>
    <w:div w:id="1629437349">
      <w:bodyDiv w:val="1"/>
      <w:marLeft w:val="0"/>
      <w:marRight w:val="0"/>
      <w:marTop w:val="0"/>
      <w:marBottom w:val="0"/>
      <w:divBdr>
        <w:top w:val="none" w:sz="0" w:space="0" w:color="auto"/>
        <w:left w:val="none" w:sz="0" w:space="0" w:color="auto"/>
        <w:bottom w:val="none" w:sz="0" w:space="0" w:color="auto"/>
        <w:right w:val="none" w:sz="0" w:space="0" w:color="auto"/>
      </w:divBdr>
    </w:div>
    <w:div w:id="1632901272">
      <w:bodyDiv w:val="1"/>
      <w:marLeft w:val="0"/>
      <w:marRight w:val="0"/>
      <w:marTop w:val="0"/>
      <w:marBottom w:val="0"/>
      <w:divBdr>
        <w:top w:val="none" w:sz="0" w:space="0" w:color="auto"/>
        <w:left w:val="none" w:sz="0" w:space="0" w:color="auto"/>
        <w:bottom w:val="none" w:sz="0" w:space="0" w:color="auto"/>
        <w:right w:val="none" w:sz="0" w:space="0" w:color="auto"/>
      </w:divBdr>
    </w:div>
    <w:div w:id="1633514363">
      <w:bodyDiv w:val="1"/>
      <w:marLeft w:val="0"/>
      <w:marRight w:val="0"/>
      <w:marTop w:val="0"/>
      <w:marBottom w:val="0"/>
      <w:divBdr>
        <w:top w:val="none" w:sz="0" w:space="0" w:color="auto"/>
        <w:left w:val="none" w:sz="0" w:space="0" w:color="auto"/>
        <w:bottom w:val="none" w:sz="0" w:space="0" w:color="auto"/>
        <w:right w:val="none" w:sz="0" w:space="0" w:color="auto"/>
      </w:divBdr>
    </w:div>
    <w:div w:id="1635793124">
      <w:bodyDiv w:val="1"/>
      <w:marLeft w:val="0"/>
      <w:marRight w:val="0"/>
      <w:marTop w:val="0"/>
      <w:marBottom w:val="0"/>
      <w:divBdr>
        <w:top w:val="none" w:sz="0" w:space="0" w:color="auto"/>
        <w:left w:val="none" w:sz="0" w:space="0" w:color="auto"/>
        <w:bottom w:val="none" w:sz="0" w:space="0" w:color="auto"/>
        <w:right w:val="none" w:sz="0" w:space="0" w:color="auto"/>
      </w:divBdr>
    </w:div>
    <w:div w:id="1638799777">
      <w:bodyDiv w:val="1"/>
      <w:marLeft w:val="0"/>
      <w:marRight w:val="0"/>
      <w:marTop w:val="0"/>
      <w:marBottom w:val="0"/>
      <w:divBdr>
        <w:top w:val="none" w:sz="0" w:space="0" w:color="auto"/>
        <w:left w:val="none" w:sz="0" w:space="0" w:color="auto"/>
        <w:bottom w:val="none" w:sz="0" w:space="0" w:color="auto"/>
        <w:right w:val="none" w:sz="0" w:space="0" w:color="auto"/>
      </w:divBdr>
    </w:div>
    <w:div w:id="1642416756">
      <w:bodyDiv w:val="1"/>
      <w:marLeft w:val="0"/>
      <w:marRight w:val="0"/>
      <w:marTop w:val="0"/>
      <w:marBottom w:val="0"/>
      <w:divBdr>
        <w:top w:val="none" w:sz="0" w:space="0" w:color="auto"/>
        <w:left w:val="none" w:sz="0" w:space="0" w:color="auto"/>
        <w:bottom w:val="none" w:sz="0" w:space="0" w:color="auto"/>
        <w:right w:val="none" w:sz="0" w:space="0" w:color="auto"/>
      </w:divBdr>
    </w:div>
    <w:div w:id="1643343754">
      <w:bodyDiv w:val="1"/>
      <w:marLeft w:val="0"/>
      <w:marRight w:val="0"/>
      <w:marTop w:val="0"/>
      <w:marBottom w:val="0"/>
      <w:divBdr>
        <w:top w:val="none" w:sz="0" w:space="0" w:color="auto"/>
        <w:left w:val="none" w:sz="0" w:space="0" w:color="auto"/>
        <w:bottom w:val="none" w:sz="0" w:space="0" w:color="auto"/>
        <w:right w:val="none" w:sz="0" w:space="0" w:color="auto"/>
      </w:divBdr>
    </w:div>
    <w:div w:id="1646542761">
      <w:bodyDiv w:val="1"/>
      <w:marLeft w:val="0"/>
      <w:marRight w:val="0"/>
      <w:marTop w:val="0"/>
      <w:marBottom w:val="0"/>
      <w:divBdr>
        <w:top w:val="none" w:sz="0" w:space="0" w:color="auto"/>
        <w:left w:val="none" w:sz="0" w:space="0" w:color="auto"/>
        <w:bottom w:val="none" w:sz="0" w:space="0" w:color="auto"/>
        <w:right w:val="none" w:sz="0" w:space="0" w:color="auto"/>
      </w:divBdr>
    </w:div>
    <w:div w:id="1647781058">
      <w:bodyDiv w:val="1"/>
      <w:marLeft w:val="0"/>
      <w:marRight w:val="0"/>
      <w:marTop w:val="0"/>
      <w:marBottom w:val="0"/>
      <w:divBdr>
        <w:top w:val="none" w:sz="0" w:space="0" w:color="auto"/>
        <w:left w:val="none" w:sz="0" w:space="0" w:color="auto"/>
        <w:bottom w:val="none" w:sz="0" w:space="0" w:color="auto"/>
        <w:right w:val="none" w:sz="0" w:space="0" w:color="auto"/>
      </w:divBdr>
    </w:div>
    <w:div w:id="1649238400">
      <w:bodyDiv w:val="1"/>
      <w:marLeft w:val="0"/>
      <w:marRight w:val="0"/>
      <w:marTop w:val="0"/>
      <w:marBottom w:val="0"/>
      <w:divBdr>
        <w:top w:val="none" w:sz="0" w:space="0" w:color="auto"/>
        <w:left w:val="none" w:sz="0" w:space="0" w:color="auto"/>
        <w:bottom w:val="none" w:sz="0" w:space="0" w:color="auto"/>
        <w:right w:val="none" w:sz="0" w:space="0" w:color="auto"/>
      </w:divBdr>
    </w:div>
    <w:div w:id="1650212800">
      <w:bodyDiv w:val="1"/>
      <w:marLeft w:val="0"/>
      <w:marRight w:val="0"/>
      <w:marTop w:val="0"/>
      <w:marBottom w:val="0"/>
      <w:divBdr>
        <w:top w:val="none" w:sz="0" w:space="0" w:color="auto"/>
        <w:left w:val="none" w:sz="0" w:space="0" w:color="auto"/>
        <w:bottom w:val="none" w:sz="0" w:space="0" w:color="auto"/>
        <w:right w:val="none" w:sz="0" w:space="0" w:color="auto"/>
      </w:divBdr>
    </w:div>
    <w:div w:id="1651128067">
      <w:bodyDiv w:val="1"/>
      <w:marLeft w:val="0"/>
      <w:marRight w:val="0"/>
      <w:marTop w:val="0"/>
      <w:marBottom w:val="0"/>
      <w:divBdr>
        <w:top w:val="none" w:sz="0" w:space="0" w:color="auto"/>
        <w:left w:val="none" w:sz="0" w:space="0" w:color="auto"/>
        <w:bottom w:val="none" w:sz="0" w:space="0" w:color="auto"/>
        <w:right w:val="none" w:sz="0" w:space="0" w:color="auto"/>
      </w:divBdr>
    </w:div>
    <w:div w:id="1654329048">
      <w:bodyDiv w:val="1"/>
      <w:marLeft w:val="0"/>
      <w:marRight w:val="0"/>
      <w:marTop w:val="0"/>
      <w:marBottom w:val="0"/>
      <w:divBdr>
        <w:top w:val="none" w:sz="0" w:space="0" w:color="auto"/>
        <w:left w:val="none" w:sz="0" w:space="0" w:color="auto"/>
        <w:bottom w:val="none" w:sz="0" w:space="0" w:color="auto"/>
        <w:right w:val="none" w:sz="0" w:space="0" w:color="auto"/>
      </w:divBdr>
    </w:div>
    <w:div w:id="1661615515">
      <w:bodyDiv w:val="1"/>
      <w:marLeft w:val="0"/>
      <w:marRight w:val="0"/>
      <w:marTop w:val="0"/>
      <w:marBottom w:val="0"/>
      <w:divBdr>
        <w:top w:val="none" w:sz="0" w:space="0" w:color="auto"/>
        <w:left w:val="none" w:sz="0" w:space="0" w:color="auto"/>
        <w:bottom w:val="none" w:sz="0" w:space="0" w:color="auto"/>
        <w:right w:val="none" w:sz="0" w:space="0" w:color="auto"/>
      </w:divBdr>
    </w:div>
    <w:div w:id="1663697791">
      <w:bodyDiv w:val="1"/>
      <w:marLeft w:val="0"/>
      <w:marRight w:val="0"/>
      <w:marTop w:val="0"/>
      <w:marBottom w:val="0"/>
      <w:divBdr>
        <w:top w:val="none" w:sz="0" w:space="0" w:color="auto"/>
        <w:left w:val="none" w:sz="0" w:space="0" w:color="auto"/>
        <w:bottom w:val="none" w:sz="0" w:space="0" w:color="auto"/>
        <w:right w:val="none" w:sz="0" w:space="0" w:color="auto"/>
      </w:divBdr>
    </w:div>
    <w:div w:id="1664121305">
      <w:bodyDiv w:val="1"/>
      <w:marLeft w:val="0"/>
      <w:marRight w:val="0"/>
      <w:marTop w:val="0"/>
      <w:marBottom w:val="0"/>
      <w:divBdr>
        <w:top w:val="none" w:sz="0" w:space="0" w:color="auto"/>
        <w:left w:val="none" w:sz="0" w:space="0" w:color="auto"/>
        <w:bottom w:val="none" w:sz="0" w:space="0" w:color="auto"/>
        <w:right w:val="none" w:sz="0" w:space="0" w:color="auto"/>
      </w:divBdr>
    </w:div>
    <w:div w:id="1670786894">
      <w:bodyDiv w:val="1"/>
      <w:marLeft w:val="0"/>
      <w:marRight w:val="0"/>
      <w:marTop w:val="0"/>
      <w:marBottom w:val="0"/>
      <w:divBdr>
        <w:top w:val="none" w:sz="0" w:space="0" w:color="auto"/>
        <w:left w:val="none" w:sz="0" w:space="0" w:color="auto"/>
        <w:bottom w:val="none" w:sz="0" w:space="0" w:color="auto"/>
        <w:right w:val="none" w:sz="0" w:space="0" w:color="auto"/>
      </w:divBdr>
    </w:div>
    <w:div w:id="1671174815">
      <w:bodyDiv w:val="1"/>
      <w:marLeft w:val="0"/>
      <w:marRight w:val="0"/>
      <w:marTop w:val="0"/>
      <w:marBottom w:val="0"/>
      <w:divBdr>
        <w:top w:val="none" w:sz="0" w:space="0" w:color="auto"/>
        <w:left w:val="none" w:sz="0" w:space="0" w:color="auto"/>
        <w:bottom w:val="none" w:sz="0" w:space="0" w:color="auto"/>
        <w:right w:val="none" w:sz="0" w:space="0" w:color="auto"/>
      </w:divBdr>
    </w:div>
    <w:div w:id="1677028726">
      <w:bodyDiv w:val="1"/>
      <w:marLeft w:val="0"/>
      <w:marRight w:val="0"/>
      <w:marTop w:val="0"/>
      <w:marBottom w:val="0"/>
      <w:divBdr>
        <w:top w:val="none" w:sz="0" w:space="0" w:color="auto"/>
        <w:left w:val="none" w:sz="0" w:space="0" w:color="auto"/>
        <w:bottom w:val="none" w:sz="0" w:space="0" w:color="auto"/>
        <w:right w:val="none" w:sz="0" w:space="0" w:color="auto"/>
      </w:divBdr>
    </w:div>
    <w:div w:id="1678118944">
      <w:bodyDiv w:val="1"/>
      <w:marLeft w:val="0"/>
      <w:marRight w:val="0"/>
      <w:marTop w:val="0"/>
      <w:marBottom w:val="0"/>
      <w:divBdr>
        <w:top w:val="none" w:sz="0" w:space="0" w:color="auto"/>
        <w:left w:val="none" w:sz="0" w:space="0" w:color="auto"/>
        <w:bottom w:val="none" w:sz="0" w:space="0" w:color="auto"/>
        <w:right w:val="none" w:sz="0" w:space="0" w:color="auto"/>
      </w:divBdr>
    </w:div>
    <w:div w:id="1679429920">
      <w:bodyDiv w:val="1"/>
      <w:marLeft w:val="0"/>
      <w:marRight w:val="0"/>
      <w:marTop w:val="0"/>
      <w:marBottom w:val="0"/>
      <w:divBdr>
        <w:top w:val="none" w:sz="0" w:space="0" w:color="auto"/>
        <w:left w:val="none" w:sz="0" w:space="0" w:color="auto"/>
        <w:bottom w:val="none" w:sz="0" w:space="0" w:color="auto"/>
        <w:right w:val="none" w:sz="0" w:space="0" w:color="auto"/>
      </w:divBdr>
    </w:div>
    <w:div w:id="1681618647">
      <w:bodyDiv w:val="1"/>
      <w:marLeft w:val="0"/>
      <w:marRight w:val="0"/>
      <w:marTop w:val="0"/>
      <w:marBottom w:val="0"/>
      <w:divBdr>
        <w:top w:val="none" w:sz="0" w:space="0" w:color="auto"/>
        <w:left w:val="none" w:sz="0" w:space="0" w:color="auto"/>
        <w:bottom w:val="none" w:sz="0" w:space="0" w:color="auto"/>
        <w:right w:val="none" w:sz="0" w:space="0" w:color="auto"/>
      </w:divBdr>
    </w:div>
    <w:div w:id="1682969069">
      <w:bodyDiv w:val="1"/>
      <w:marLeft w:val="0"/>
      <w:marRight w:val="0"/>
      <w:marTop w:val="0"/>
      <w:marBottom w:val="0"/>
      <w:divBdr>
        <w:top w:val="none" w:sz="0" w:space="0" w:color="auto"/>
        <w:left w:val="none" w:sz="0" w:space="0" w:color="auto"/>
        <w:bottom w:val="none" w:sz="0" w:space="0" w:color="auto"/>
        <w:right w:val="none" w:sz="0" w:space="0" w:color="auto"/>
      </w:divBdr>
    </w:div>
    <w:div w:id="1684084990">
      <w:bodyDiv w:val="1"/>
      <w:marLeft w:val="0"/>
      <w:marRight w:val="0"/>
      <w:marTop w:val="0"/>
      <w:marBottom w:val="0"/>
      <w:divBdr>
        <w:top w:val="none" w:sz="0" w:space="0" w:color="auto"/>
        <w:left w:val="none" w:sz="0" w:space="0" w:color="auto"/>
        <w:bottom w:val="none" w:sz="0" w:space="0" w:color="auto"/>
        <w:right w:val="none" w:sz="0" w:space="0" w:color="auto"/>
      </w:divBdr>
    </w:div>
    <w:div w:id="1685596069">
      <w:bodyDiv w:val="1"/>
      <w:marLeft w:val="0"/>
      <w:marRight w:val="0"/>
      <w:marTop w:val="0"/>
      <w:marBottom w:val="0"/>
      <w:divBdr>
        <w:top w:val="none" w:sz="0" w:space="0" w:color="auto"/>
        <w:left w:val="none" w:sz="0" w:space="0" w:color="auto"/>
        <w:bottom w:val="none" w:sz="0" w:space="0" w:color="auto"/>
        <w:right w:val="none" w:sz="0" w:space="0" w:color="auto"/>
      </w:divBdr>
    </w:div>
    <w:div w:id="1686593423">
      <w:bodyDiv w:val="1"/>
      <w:marLeft w:val="0"/>
      <w:marRight w:val="0"/>
      <w:marTop w:val="0"/>
      <w:marBottom w:val="0"/>
      <w:divBdr>
        <w:top w:val="none" w:sz="0" w:space="0" w:color="auto"/>
        <w:left w:val="none" w:sz="0" w:space="0" w:color="auto"/>
        <w:bottom w:val="none" w:sz="0" w:space="0" w:color="auto"/>
        <w:right w:val="none" w:sz="0" w:space="0" w:color="auto"/>
      </w:divBdr>
    </w:div>
    <w:div w:id="1686781560">
      <w:bodyDiv w:val="1"/>
      <w:marLeft w:val="0"/>
      <w:marRight w:val="0"/>
      <w:marTop w:val="0"/>
      <w:marBottom w:val="0"/>
      <w:divBdr>
        <w:top w:val="none" w:sz="0" w:space="0" w:color="auto"/>
        <w:left w:val="none" w:sz="0" w:space="0" w:color="auto"/>
        <w:bottom w:val="none" w:sz="0" w:space="0" w:color="auto"/>
        <w:right w:val="none" w:sz="0" w:space="0" w:color="auto"/>
      </w:divBdr>
    </w:div>
    <w:div w:id="1687292774">
      <w:bodyDiv w:val="1"/>
      <w:marLeft w:val="0"/>
      <w:marRight w:val="0"/>
      <w:marTop w:val="0"/>
      <w:marBottom w:val="0"/>
      <w:divBdr>
        <w:top w:val="none" w:sz="0" w:space="0" w:color="auto"/>
        <w:left w:val="none" w:sz="0" w:space="0" w:color="auto"/>
        <w:bottom w:val="none" w:sz="0" w:space="0" w:color="auto"/>
        <w:right w:val="none" w:sz="0" w:space="0" w:color="auto"/>
      </w:divBdr>
    </w:div>
    <w:div w:id="1688292124">
      <w:bodyDiv w:val="1"/>
      <w:marLeft w:val="0"/>
      <w:marRight w:val="0"/>
      <w:marTop w:val="0"/>
      <w:marBottom w:val="0"/>
      <w:divBdr>
        <w:top w:val="none" w:sz="0" w:space="0" w:color="auto"/>
        <w:left w:val="none" w:sz="0" w:space="0" w:color="auto"/>
        <w:bottom w:val="none" w:sz="0" w:space="0" w:color="auto"/>
        <w:right w:val="none" w:sz="0" w:space="0" w:color="auto"/>
      </w:divBdr>
    </w:div>
    <w:div w:id="1695762203">
      <w:bodyDiv w:val="1"/>
      <w:marLeft w:val="0"/>
      <w:marRight w:val="0"/>
      <w:marTop w:val="0"/>
      <w:marBottom w:val="0"/>
      <w:divBdr>
        <w:top w:val="none" w:sz="0" w:space="0" w:color="auto"/>
        <w:left w:val="none" w:sz="0" w:space="0" w:color="auto"/>
        <w:bottom w:val="none" w:sz="0" w:space="0" w:color="auto"/>
        <w:right w:val="none" w:sz="0" w:space="0" w:color="auto"/>
      </w:divBdr>
    </w:div>
    <w:div w:id="1696542743">
      <w:bodyDiv w:val="1"/>
      <w:marLeft w:val="0"/>
      <w:marRight w:val="0"/>
      <w:marTop w:val="0"/>
      <w:marBottom w:val="0"/>
      <w:divBdr>
        <w:top w:val="none" w:sz="0" w:space="0" w:color="auto"/>
        <w:left w:val="none" w:sz="0" w:space="0" w:color="auto"/>
        <w:bottom w:val="none" w:sz="0" w:space="0" w:color="auto"/>
        <w:right w:val="none" w:sz="0" w:space="0" w:color="auto"/>
      </w:divBdr>
    </w:div>
    <w:div w:id="1699231894">
      <w:bodyDiv w:val="1"/>
      <w:marLeft w:val="0"/>
      <w:marRight w:val="0"/>
      <w:marTop w:val="0"/>
      <w:marBottom w:val="0"/>
      <w:divBdr>
        <w:top w:val="none" w:sz="0" w:space="0" w:color="auto"/>
        <w:left w:val="none" w:sz="0" w:space="0" w:color="auto"/>
        <w:bottom w:val="none" w:sz="0" w:space="0" w:color="auto"/>
        <w:right w:val="none" w:sz="0" w:space="0" w:color="auto"/>
      </w:divBdr>
    </w:div>
    <w:div w:id="1701856758">
      <w:bodyDiv w:val="1"/>
      <w:marLeft w:val="0"/>
      <w:marRight w:val="0"/>
      <w:marTop w:val="0"/>
      <w:marBottom w:val="0"/>
      <w:divBdr>
        <w:top w:val="none" w:sz="0" w:space="0" w:color="auto"/>
        <w:left w:val="none" w:sz="0" w:space="0" w:color="auto"/>
        <w:bottom w:val="none" w:sz="0" w:space="0" w:color="auto"/>
        <w:right w:val="none" w:sz="0" w:space="0" w:color="auto"/>
      </w:divBdr>
    </w:div>
    <w:div w:id="1709530645">
      <w:bodyDiv w:val="1"/>
      <w:marLeft w:val="0"/>
      <w:marRight w:val="0"/>
      <w:marTop w:val="0"/>
      <w:marBottom w:val="0"/>
      <w:divBdr>
        <w:top w:val="none" w:sz="0" w:space="0" w:color="auto"/>
        <w:left w:val="none" w:sz="0" w:space="0" w:color="auto"/>
        <w:bottom w:val="none" w:sz="0" w:space="0" w:color="auto"/>
        <w:right w:val="none" w:sz="0" w:space="0" w:color="auto"/>
      </w:divBdr>
    </w:div>
    <w:div w:id="1709600221">
      <w:bodyDiv w:val="1"/>
      <w:marLeft w:val="0"/>
      <w:marRight w:val="0"/>
      <w:marTop w:val="0"/>
      <w:marBottom w:val="0"/>
      <w:divBdr>
        <w:top w:val="none" w:sz="0" w:space="0" w:color="auto"/>
        <w:left w:val="none" w:sz="0" w:space="0" w:color="auto"/>
        <w:bottom w:val="none" w:sz="0" w:space="0" w:color="auto"/>
        <w:right w:val="none" w:sz="0" w:space="0" w:color="auto"/>
      </w:divBdr>
    </w:div>
    <w:div w:id="1714885129">
      <w:bodyDiv w:val="1"/>
      <w:marLeft w:val="0"/>
      <w:marRight w:val="0"/>
      <w:marTop w:val="0"/>
      <w:marBottom w:val="0"/>
      <w:divBdr>
        <w:top w:val="none" w:sz="0" w:space="0" w:color="auto"/>
        <w:left w:val="none" w:sz="0" w:space="0" w:color="auto"/>
        <w:bottom w:val="none" w:sz="0" w:space="0" w:color="auto"/>
        <w:right w:val="none" w:sz="0" w:space="0" w:color="auto"/>
      </w:divBdr>
    </w:div>
    <w:div w:id="1715498571">
      <w:bodyDiv w:val="1"/>
      <w:marLeft w:val="0"/>
      <w:marRight w:val="0"/>
      <w:marTop w:val="0"/>
      <w:marBottom w:val="0"/>
      <w:divBdr>
        <w:top w:val="none" w:sz="0" w:space="0" w:color="auto"/>
        <w:left w:val="none" w:sz="0" w:space="0" w:color="auto"/>
        <w:bottom w:val="none" w:sz="0" w:space="0" w:color="auto"/>
        <w:right w:val="none" w:sz="0" w:space="0" w:color="auto"/>
      </w:divBdr>
    </w:div>
    <w:div w:id="1724400855">
      <w:bodyDiv w:val="1"/>
      <w:marLeft w:val="0"/>
      <w:marRight w:val="0"/>
      <w:marTop w:val="0"/>
      <w:marBottom w:val="0"/>
      <w:divBdr>
        <w:top w:val="none" w:sz="0" w:space="0" w:color="auto"/>
        <w:left w:val="none" w:sz="0" w:space="0" w:color="auto"/>
        <w:bottom w:val="none" w:sz="0" w:space="0" w:color="auto"/>
        <w:right w:val="none" w:sz="0" w:space="0" w:color="auto"/>
      </w:divBdr>
    </w:div>
    <w:div w:id="1727144702">
      <w:bodyDiv w:val="1"/>
      <w:marLeft w:val="0"/>
      <w:marRight w:val="0"/>
      <w:marTop w:val="0"/>
      <w:marBottom w:val="0"/>
      <w:divBdr>
        <w:top w:val="none" w:sz="0" w:space="0" w:color="auto"/>
        <w:left w:val="none" w:sz="0" w:space="0" w:color="auto"/>
        <w:bottom w:val="none" w:sz="0" w:space="0" w:color="auto"/>
        <w:right w:val="none" w:sz="0" w:space="0" w:color="auto"/>
      </w:divBdr>
    </w:div>
    <w:div w:id="1729259329">
      <w:bodyDiv w:val="1"/>
      <w:marLeft w:val="0"/>
      <w:marRight w:val="0"/>
      <w:marTop w:val="0"/>
      <w:marBottom w:val="0"/>
      <w:divBdr>
        <w:top w:val="none" w:sz="0" w:space="0" w:color="auto"/>
        <w:left w:val="none" w:sz="0" w:space="0" w:color="auto"/>
        <w:bottom w:val="none" w:sz="0" w:space="0" w:color="auto"/>
        <w:right w:val="none" w:sz="0" w:space="0" w:color="auto"/>
      </w:divBdr>
    </w:div>
    <w:div w:id="1731810804">
      <w:bodyDiv w:val="1"/>
      <w:marLeft w:val="0"/>
      <w:marRight w:val="0"/>
      <w:marTop w:val="0"/>
      <w:marBottom w:val="0"/>
      <w:divBdr>
        <w:top w:val="none" w:sz="0" w:space="0" w:color="auto"/>
        <w:left w:val="none" w:sz="0" w:space="0" w:color="auto"/>
        <w:bottom w:val="none" w:sz="0" w:space="0" w:color="auto"/>
        <w:right w:val="none" w:sz="0" w:space="0" w:color="auto"/>
      </w:divBdr>
    </w:div>
    <w:div w:id="1735161554">
      <w:bodyDiv w:val="1"/>
      <w:marLeft w:val="0"/>
      <w:marRight w:val="0"/>
      <w:marTop w:val="0"/>
      <w:marBottom w:val="0"/>
      <w:divBdr>
        <w:top w:val="none" w:sz="0" w:space="0" w:color="auto"/>
        <w:left w:val="none" w:sz="0" w:space="0" w:color="auto"/>
        <w:bottom w:val="none" w:sz="0" w:space="0" w:color="auto"/>
        <w:right w:val="none" w:sz="0" w:space="0" w:color="auto"/>
      </w:divBdr>
    </w:div>
    <w:div w:id="1739791595">
      <w:bodyDiv w:val="1"/>
      <w:marLeft w:val="0"/>
      <w:marRight w:val="0"/>
      <w:marTop w:val="0"/>
      <w:marBottom w:val="0"/>
      <w:divBdr>
        <w:top w:val="none" w:sz="0" w:space="0" w:color="auto"/>
        <w:left w:val="none" w:sz="0" w:space="0" w:color="auto"/>
        <w:bottom w:val="none" w:sz="0" w:space="0" w:color="auto"/>
        <w:right w:val="none" w:sz="0" w:space="0" w:color="auto"/>
      </w:divBdr>
    </w:div>
    <w:div w:id="1741750475">
      <w:bodyDiv w:val="1"/>
      <w:marLeft w:val="0"/>
      <w:marRight w:val="0"/>
      <w:marTop w:val="0"/>
      <w:marBottom w:val="0"/>
      <w:divBdr>
        <w:top w:val="none" w:sz="0" w:space="0" w:color="auto"/>
        <w:left w:val="none" w:sz="0" w:space="0" w:color="auto"/>
        <w:bottom w:val="none" w:sz="0" w:space="0" w:color="auto"/>
        <w:right w:val="none" w:sz="0" w:space="0" w:color="auto"/>
      </w:divBdr>
    </w:div>
    <w:div w:id="1746996588">
      <w:bodyDiv w:val="1"/>
      <w:marLeft w:val="0"/>
      <w:marRight w:val="0"/>
      <w:marTop w:val="0"/>
      <w:marBottom w:val="0"/>
      <w:divBdr>
        <w:top w:val="none" w:sz="0" w:space="0" w:color="auto"/>
        <w:left w:val="none" w:sz="0" w:space="0" w:color="auto"/>
        <w:bottom w:val="none" w:sz="0" w:space="0" w:color="auto"/>
        <w:right w:val="none" w:sz="0" w:space="0" w:color="auto"/>
      </w:divBdr>
    </w:div>
    <w:div w:id="1751611768">
      <w:bodyDiv w:val="1"/>
      <w:marLeft w:val="0"/>
      <w:marRight w:val="0"/>
      <w:marTop w:val="0"/>
      <w:marBottom w:val="0"/>
      <w:divBdr>
        <w:top w:val="none" w:sz="0" w:space="0" w:color="auto"/>
        <w:left w:val="none" w:sz="0" w:space="0" w:color="auto"/>
        <w:bottom w:val="none" w:sz="0" w:space="0" w:color="auto"/>
        <w:right w:val="none" w:sz="0" w:space="0" w:color="auto"/>
      </w:divBdr>
    </w:div>
    <w:div w:id="1757707613">
      <w:bodyDiv w:val="1"/>
      <w:marLeft w:val="0"/>
      <w:marRight w:val="0"/>
      <w:marTop w:val="0"/>
      <w:marBottom w:val="0"/>
      <w:divBdr>
        <w:top w:val="none" w:sz="0" w:space="0" w:color="auto"/>
        <w:left w:val="none" w:sz="0" w:space="0" w:color="auto"/>
        <w:bottom w:val="none" w:sz="0" w:space="0" w:color="auto"/>
        <w:right w:val="none" w:sz="0" w:space="0" w:color="auto"/>
      </w:divBdr>
    </w:div>
    <w:div w:id="1759205369">
      <w:bodyDiv w:val="1"/>
      <w:marLeft w:val="0"/>
      <w:marRight w:val="0"/>
      <w:marTop w:val="0"/>
      <w:marBottom w:val="0"/>
      <w:divBdr>
        <w:top w:val="none" w:sz="0" w:space="0" w:color="auto"/>
        <w:left w:val="none" w:sz="0" w:space="0" w:color="auto"/>
        <w:bottom w:val="none" w:sz="0" w:space="0" w:color="auto"/>
        <w:right w:val="none" w:sz="0" w:space="0" w:color="auto"/>
      </w:divBdr>
    </w:div>
    <w:div w:id="1759982986">
      <w:bodyDiv w:val="1"/>
      <w:marLeft w:val="0"/>
      <w:marRight w:val="0"/>
      <w:marTop w:val="0"/>
      <w:marBottom w:val="0"/>
      <w:divBdr>
        <w:top w:val="none" w:sz="0" w:space="0" w:color="auto"/>
        <w:left w:val="none" w:sz="0" w:space="0" w:color="auto"/>
        <w:bottom w:val="none" w:sz="0" w:space="0" w:color="auto"/>
        <w:right w:val="none" w:sz="0" w:space="0" w:color="auto"/>
      </w:divBdr>
    </w:div>
    <w:div w:id="1760174931">
      <w:bodyDiv w:val="1"/>
      <w:marLeft w:val="0"/>
      <w:marRight w:val="0"/>
      <w:marTop w:val="0"/>
      <w:marBottom w:val="0"/>
      <w:divBdr>
        <w:top w:val="none" w:sz="0" w:space="0" w:color="auto"/>
        <w:left w:val="none" w:sz="0" w:space="0" w:color="auto"/>
        <w:bottom w:val="none" w:sz="0" w:space="0" w:color="auto"/>
        <w:right w:val="none" w:sz="0" w:space="0" w:color="auto"/>
      </w:divBdr>
    </w:div>
    <w:div w:id="1765803068">
      <w:bodyDiv w:val="1"/>
      <w:marLeft w:val="0"/>
      <w:marRight w:val="0"/>
      <w:marTop w:val="0"/>
      <w:marBottom w:val="0"/>
      <w:divBdr>
        <w:top w:val="none" w:sz="0" w:space="0" w:color="auto"/>
        <w:left w:val="none" w:sz="0" w:space="0" w:color="auto"/>
        <w:bottom w:val="none" w:sz="0" w:space="0" w:color="auto"/>
        <w:right w:val="none" w:sz="0" w:space="0" w:color="auto"/>
      </w:divBdr>
    </w:div>
    <w:div w:id="1771701117">
      <w:bodyDiv w:val="1"/>
      <w:marLeft w:val="0"/>
      <w:marRight w:val="0"/>
      <w:marTop w:val="0"/>
      <w:marBottom w:val="0"/>
      <w:divBdr>
        <w:top w:val="none" w:sz="0" w:space="0" w:color="auto"/>
        <w:left w:val="none" w:sz="0" w:space="0" w:color="auto"/>
        <w:bottom w:val="none" w:sz="0" w:space="0" w:color="auto"/>
        <w:right w:val="none" w:sz="0" w:space="0" w:color="auto"/>
      </w:divBdr>
    </w:div>
    <w:div w:id="1771898361">
      <w:bodyDiv w:val="1"/>
      <w:marLeft w:val="0"/>
      <w:marRight w:val="0"/>
      <w:marTop w:val="0"/>
      <w:marBottom w:val="0"/>
      <w:divBdr>
        <w:top w:val="none" w:sz="0" w:space="0" w:color="auto"/>
        <w:left w:val="none" w:sz="0" w:space="0" w:color="auto"/>
        <w:bottom w:val="none" w:sz="0" w:space="0" w:color="auto"/>
        <w:right w:val="none" w:sz="0" w:space="0" w:color="auto"/>
      </w:divBdr>
    </w:div>
    <w:div w:id="1772582773">
      <w:bodyDiv w:val="1"/>
      <w:marLeft w:val="0"/>
      <w:marRight w:val="0"/>
      <w:marTop w:val="0"/>
      <w:marBottom w:val="0"/>
      <w:divBdr>
        <w:top w:val="none" w:sz="0" w:space="0" w:color="auto"/>
        <w:left w:val="none" w:sz="0" w:space="0" w:color="auto"/>
        <w:bottom w:val="none" w:sz="0" w:space="0" w:color="auto"/>
        <w:right w:val="none" w:sz="0" w:space="0" w:color="auto"/>
      </w:divBdr>
    </w:div>
    <w:div w:id="1773162266">
      <w:bodyDiv w:val="1"/>
      <w:marLeft w:val="0"/>
      <w:marRight w:val="0"/>
      <w:marTop w:val="0"/>
      <w:marBottom w:val="0"/>
      <w:divBdr>
        <w:top w:val="none" w:sz="0" w:space="0" w:color="auto"/>
        <w:left w:val="none" w:sz="0" w:space="0" w:color="auto"/>
        <w:bottom w:val="none" w:sz="0" w:space="0" w:color="auto"/>
        <w:right w:val="none" w:sz="0" w:space="0" w:color="auto"/>
      </w:divBdr>
    </w:div>
    <w:div w:id="1778601146">
      <w:bodyDiv w:val="1"/>
      <w:marLeft w:val="0"/>
      <w:marRight w:val="0"/>
      <w:marTop w:val="0"/>
      <w:marBottom w:val="0"/>
      <w:divBdr>
        <w:top w:val="none" w:sz="0" w:space="0" w:color="auto"/>
        <w:left w:val="none" w:sz="0" w:space="0" w:color="auto"/>
        <w:bottom w:val="none" w:sz="0" w:space="0" w:color="auto"/>
        <w:right w:val="none" w:sz="0" w:space="0" w:color="auto"/>
      </w:divBdr>
    </w:div>
    <w:div w:id="1778714032">
      <w:bodyDiv w:val="1"/>
      <w:marLeft w:val="0"/>
      <w:marRight w:val="0"/>
      <w:marTop w:val="0"/>
      <w:marBottom w:val="0"/>
      <w:divBdr>
        <w:top w:val="none" w:sz="0" w:space="0" w:color="auto"/>
        <w:left w:val="none" w:sz="0" w:space="0" w:color="auto"/>
        <w:bottom w:val="none" w:sz="0" w:space="0" w:color="auto"/>
        <w:right w:val="none" w:sz="0" w:space="0" w:color="auto"/>
      </w:divBdr>
    </w:div>
    <w:div w:id="1779256846">
      <w:bodyDiv w:val="1"/>
      <w:marLeft w:val="0"/>
      <w:marRight w:val="0"/>
      <w:marTop w:val="0"/>
      <w:marBottom w:val="0"/>
      <w:divBdr>
        <w:top w:val="none" w:sz="0" w:space="0" w:color="auto"/>
        <w:left w:val="none" w:sz="0" w:space="0" w:color="auto"/>
        <w:bottom w:val="none" w:sz="0" w:space="0" w:color="auto"/>
        <w:right w:val="none" w:sz="0" w:space="0" w:color="auto"/>
      </w:divBdr>
    </w:div>
    <w:div w:id="1780179258">
      <w:bodyDiv w:val="1"/>
      <w:marLeft w:val="0"/>
      <w:marRight w:val="0"/>
      <w:marTop w:val="0"/>
      <w:marBottom w:val="0"/>
      <w:divBdr>
        <w:top w:val="none" w:sz="0" w:space="0" w:color="auto"/>
        <w:left w:val="none" w:sz="0" w:space="0" w:color="auto"/>
        <w:bottom w:val="none" w:sz="0" w:space="0" w:color="auto"/>
        <w:right w:val="none" w:sz="0" w:space="0" w:color="auto"/>
      </w:divBdr>
    </w:div>
    <w:div w:id="1780487814">
      <w:bodyDiv w:val="1"/>
      <w:marLeft w:val="0"/>
      <w:marRight w:val="0"/>
      <w:marTop w:val="0"/>
      <w:marBottom w:val="0"/>
      <w:divBdr>
        <w:top w:val="none" w:sz="0" w:space="0" w:color="auto"/>
        <w:left w:val="none" w:sz="0" w:space="0" w:color="auto"/>
        <w:bottom w:val="none" w:sz="0" w:space="0" w:color="auto"/>
        <w:right w:val="none" w:sz="0" w:space="0" w:color="auto"/>
      </w:divBdr>
    </w:div>
    <w:div w:id="1783718247">
      <w:bodyDiv w:val="1"/>
      <w:marLeft w:val="0"/>
      <w:marRight w:val="0"/>
      <w:marTop w:val="0"/>
      <w:marBottom w:val="0"/>
      <w:divBdr>
        <w:top w:val="none" w:sz="0" w:space="0" w:color="auto"/>
        <w:left w:val="none" w:sz="0" w:space="0" w:color="auto"/>
        <w:bottom w:val="none" w:sz="0" w:space="0" w:color="auto"/>
        <w:right w:val="none" w:sz="0" w:space="0" w:color="auto"/>
      </w:divBdr>
    </w:div>
    <w:div w:id="1783914430">
      <w:bodyDiv w:val="1"/>
      <w:marLeft w:val="0"/>
      <w:marRight w:val="0"/>
      <w:marTop w:val="0"/>
      <w:marBottom w:val="0"/>
      <w:divBdr>
        <w:top w:val="none" w:sz="0" w:space="0" w:color="auto"/>
        <w:left w:val="none" w:sz="0" w:space="0" w:color="auto"/>
        <w:bottom w:val="none" w:sz="0" w:space="0" w:color="auto"/>
        <w:right w:val="none" w:sz="0" w:space="0" w:color="auto"/>
      </w:divBdr>
    </w:div>
    <w:div w:id="1791508482">
      <w:bodyDiv w:val="1"/>
      <w:marLeft w:val="0"/>
      <w:marRight w:val="0"/>
      <w:marTop w:val="0"/>
      <w:marBottom w:val="0"/>
      <w:divBdr>
        <w:top w:val="none" w:sz="0" w:space="0" w:color="auto"/>
        <w:left w:val="none" w:sz="0" w:space="0" w:color="auto"/>
        <w:bottom w:val="none" w:sz="0" w:space="0" w:color="auto"/>
        <w:right w:val="none" w:sz="0" w:space="0" w:color="auto"/>
      </w:divBdr>
    </w:div>
    <w:div w:id="1795907152">
      <w:bodyDiv w:val="1"/>
      <w:marLeft w:val="0"/>
      <w:marRight w:val="0"/>
      <w:marTop w:val="0"/>
      <w:marBottom w:val="0"/>
      <w:divBdr>
        <w:top w:val="none" w:sz="0" w:space="0" w:color="auto"/>
        <w:left w:val="none" w:sz="0" w:space="0" w:color="auto"/>
        <w:bottom w:val="none" w:sz="0" w:space="0" w:color="auto"/>
        <w:right w:val="none" w:sz="0" w:space="0" w:color="auto"/>
      </w:divBdr>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
    <w:div w:id="1802190795">
      <w:bodyDiv w:val="1"/>
      <w:marLeft w:val="0"/>
      <w:marRight w:val="0"/>
      <w:marTop w:val="0"/>
      <w:marBottom w:val="0"/>
      <w:divBdr>
        <w:top w:val="none" w:sz="0" w:space="0" w:color="auto"/>
        <w:left w:val="none" w:sz="0" w:space="0" w:color="auto"/>
        <w:bottom w:val="none" w:sz="0" w:space="0" w:color="auto"/>
        <w:right w:val="none" w:sz="0" w:space="0" w:color="auto"/>
      </w:divBdr>
    </w:div>
    <w:div w:id="1803232322">
      <w:bodyDiv w:val="1"/>
      <w:marLeft w:val="0"/>
      <w:marRight w:val="0"/>
      <w:marTop w:val="0"/>
      <w:marBottom w:val="0"/>
      <w:divBdr>
        <w:top w:val="none" w:sz="0" w:space="0" w:color="auto"/>
        <w:left w:val="none" w:sz="0" w:space="0" w:color="auto"/>
        <w:bottom w:val="none" w:sz="0" w:space="0" w:color="auto"/>
        <w:right w:val="none" w:sz="0" w:space="0" w:color="auto"/>
      </w:divBdr>
    </w:div>
    <w:div w:id="1803499829">
      <w:bodyDiv w:val="1"/>
      <w:marLeft w:val="0"/>
      <w:marRight w:val="0"/>
      <w:marTop w:val="0"/>
      <w:marBottom w:val="0"/>
      <w:divBdr>
        <w:top w:val="none" w:sz="0" w:space="0" w:color="auto"/>
        <w:left w:val="none" w:sz="0" w:space="0" w:color="auto"/>
        <w:bottom w:val="none" w:sz="0" w:space="0" w:color="auto"/>
        <w:right w:val="none" w:sz="0" w:space="0" w:color="auto"/>
      </w:divBdr>
    </w:div>
    <w:div w:id="1804691242">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11945152">
      <w:bodyDiv w:val="1"/>
      <w:marLeft w:val="0"/>
      <w:marRight w:val="0"/>
      <w:marTop w:val="0"/>
      <w:marBottom w:val="0"/>
      <w:divBdr>
        <w:top w:val="none" w:sz="0" w:space="0" w:color="auto"/>
        <w:left w:val="none" w:sz="0" w:space="0" w:color="auto"/>
        <w:bottom w:val="none" w:sz="0" w:space="0" w:color="auto"/>
        <w:right w:val="none" w:sz="0" w:space="0" w:color="auto"/>
      </w:divBdr>
    </w:div>
    <w:div w:id="1814591871">
      <w:bodyDiv w:val="1"/>
      <w:marLeft w:val="0"/>
      <w:marRight w:val="0"/>
      <w:marTop w:val="0"/>
      <w:marBottom w:val="0"/>
      <w:divBdr>
        <w:top w:val="none" w:sz="0" w:space="0" w:color="auto"/>
        <w:left w:val="none" w:sz="0" w:space="0" w:color="auto"/>
        <w:bottom w:val="none" w:sz="0" w:space="0" w:color="auto"/>
        <w:right w:val="none" w:sz="0" w:space="0" w:color="auto"/>
      </w:divBdr>
    </w:div>
    <w:div w:id="1821265554">
      <w:bodyDiv w:val="1"/>
      <w:marLeft w:val="0"/>
      <w:marRight w:val="0"/>
      <w:marTop w:val="0"/>
      <w:marBottom w:val="0"/>
      <w:divBdr>
        <w:top w:val="none" w:sz="0" w:space="0" w:color="auto"/>
        <w:left w:val="none" w:sz="0" w:space="0" w:color="auto"/>
        <w:bottom w:val="none" w:sz="0" w:space="0" w:color="auto"/>
        <w:right w:val="none" w:sz="0" w:space="0" w:color="auto"/>
      </w:divBdr>
    </w:div>
    <w:div w:id="1824155299">
      <w:bodyDiv w:val="1"/>
      <w:marLeft w:val="0"/>
      <w:marRight w:val="0"/>
      <w:marTop w:val="0"/>
      <w:marBottom w:val="0"/>
      <w:divBdr>
        <w:top w:val="none" w:sz="0" w:space="0" w:color="auto"/>
        <w:left w:val="none" w:sz="0" w:space="0" w:color="auto"/>
        <w:bottom w:val="none" w:sz="0" w:space="0" w:color="auto"/>
        <w:right w:val="none" w:sz="0" w:space="0" w:color="auto"/>
      </w:divBdr>
    </w:div>
    <w:div w:id="1824613591">
      <w:bodyDiv w:val="1"/>
      <w:marLeft w:val="0"/>
      <w:marRight w:val="0"/>
      <w:marTop w:val="0"/>
      <w:marBottom w:val="0"/>
      <w:divBdr>
        <w:top w:val="none" w:sz="0" w:space="0" w:color="auto"/>
        <w:left w:val="none" w:sz="0" w:space="0" w:color="auto"/>
        <w:bottom w:val="none" w:sz="0" w:space="0" w:color="auto"/>
        <w:right w:val="none" w:sz="0" w:space="0" w:color="auto"/>
      </w:divBdr>
    </w:div>
    <w:div w:id="1826163488">
      <w:bodyDiv w:val="1"/>
      <w:marLeft w:val="0"/>
      <w:marRight w:val="0"/>
      <w:marTop w:val="0"/>
      <w:marBottom w:val="0"/>
      <w:divBdr>
        <w:top w:val="none" w:sz="0" w:space="0" w:color="auto"/>
        <w:left w:val="none" w:sz="0" w:space="0" w:color="auto"/>
        <w:bottom w:val="none" w:sz="0" w:space="0" w:color="auto"/>
        <w:right w:val="none" w:sz="0" w:space="0" w:color="auto"/>
      </w:divBdr>
    </w:div>
    <w:div w:id="1826631129">
      <w:bodyDiv w:val="1"/>
      <w:marLeft w:val="0"/>
      <w:marRight w:val="0"/>
      <w:marTop w:val="0"/>
      <w:marBottom w:val="0"/>
      <w:divBdr>
        <w:top w:val="none" w:sz="0" w:space="0" w:color="auto"/>
        <w:left w:val="none" w:sz="0" w:space="0" w:color="auto"/>
        <w:bottom w:val="none" w:sz="0" w:space="0" w:color="auto"/>
        <w:right w:val="none" w:sz="0" w:space="0" w:color="auto"/>
      </w:divBdr>
    </w:div>
    <w:div w:id="1827089565">
      <w:bodyDiv w:val="1"/>
      <w:marLeft w:val="0"/>
      <w:marRight w:val="0"/>
      <w:marTop w:val="0"/>
      <w:marBottom w:val="0"/>
      <w:divBdr>
        <w:top w:val="none" w:sz="0" w:space="0" w:color="auto"/>
        <w:left w:val="none" w:sz="0" w:space="0" w:color="auto"/>
        <w:bottom w:val="none" w:sz="0" w:space="0" w:color="auto"/>
        <w:right w:val="none" w:sz="0" w:space="0" w:color="auto"/>
      </w:divBdr>
    </w:div>
    <w:div w:id="1829974085">
      <w:bodyDiv w:val="1"/>
      <w:marLeft w:val="0"/>
      <w:marRight w:val="0"/>
      <w:marTop w:val="0"/>
      <w:marBottom w:val="0"/>
      <w:divBdr>
        <w:top w:val="none" w:sz="0" w:space="0" w:color="auto"/>
        <w:left w:val="none" w:sz="0" w:space="0" w:color="auto"/>
        <w:bottom w:val="none" w:sz="0" w:space="0" w:color="auto"/>
        <w:right w:val="none" w:sz="0" w:space="0" w:color="auto"/>
      </w:divBdr>
    </w:div>
    <w:div w:id="1833328096">
      <w:bodyDiv w:val="1"/>
      <w:marLeft w:val="0"/>
      <w:marRight w:val="0"/>
      <w:marTop w:val="0"/>
      <w:marBottom w:val="0"/>
      <w:divBdr>
        <w:top w:val="none" w:sz="0" w:space="0" w:color="auto"/>
        <w:left w:val="none" w:sz="0" w:space="0" w:color="auto"/>
        <w:bottom w:val="none" w:sz="0" w:space="0" w:color="auto"/>
        <w:right w:val="none" w:sz="0" w:space="0" w:color="auto"/>
      </w:divBdr>
    </w:div>
    <w:div w:id="1834448730">
      <w:bodyDiv w:val="1"/>
      <w:marLeft w:val="0"/>
      <w:marRight w:val="0"/>
      <w:marTop w:val="0"/>
      <w:marBottom w:val="0"/>
      <w:divBdr>
        <w:top w:val="none" w:sz="0" w:space="0" w:color="auto"/>
        <w:left w:val="none" w:sz="0" w:space="0" w:color="auto"/>
        <w:bottom w:val="none" w:sz="0" w:space="0" w:color="auto"/>
        <w:right w:val="none" w:sz="0" w:space="0" w:color="auto"/>
      </w:divBdr>
    </w:div>
    <w:div w:id="1836070246">
      <w:bodyDiv w:val="1"/>
      <w:marLeft w:val="0"/>
      <w:marRight w:val="0"/>
      <w:marTop w:val="0"/>
      <w:marBottom w:val="0"/>
      <w:divBdr>
        <w:top w:val="none" w:sz="0" w:space="0" w:color="auto"/>
        <w:left w:val="none" w:sz="0" w:space="0" w:color="auto"/>
        <w:bottom w:val="none" w:sz="0" w:space="0" w:color="auto"/>
        <w:right w:val="none" w:sz="0" w:space="0" w:color="auto"/>
      </w:divBdr>
    </w:div>
    <w:div w:id="1836261227">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39270801">
      <w:bodyDiv w:val="1"/>
      <w:marLeft w:val="0"/>
      <w:marRight w:val="0"/>
      <w:marTop w:val="0"/>
      <w:marBottom w:val="0"/>
      <w:divBdr>
        <w:top w:val="none" w:sz="0" w:space="0" w:color="auto"/>
        <w:left w:val="none" w:sz="0" w:space="0" w:color="auto"/>
        <w:bottom w:val="none" w:sz="0" w:space="0" w:color="auto"/>
        <w:right w:val="none" w:sz="0" w:space="0" w:color="auto"/>
      </w:divBdr>
    </w:div>
    <w:div w:id="1841113208">
      <w:bodyDiv w:val="1"/>
      <w:marLeft w:val="0"/>
      <w:marRight w:val="0"/>
      <w:marTop w:val="0"/>
      <w:marBottom w:val="0"/>
      <w:divBdr>
        <w:top w:val="none" w:sz="0" w:space="0" w:color="auto"/>
        <w:left w:val="none" w:sz="0" w:space="0" w:color="auto"/>
        <w:bottom w:val="none" w:sz="0" w:space="0" w:color="auto"/>
        <w:right w:val="none" w:sz="0" w:space="0" w:color="auto"/>
      </w:divBdr>
    </w:div>
    <w:div w:id="1841577404">
      <w:bodyDiv w:val="1"/>
      <w:marLeft w:val="0"/>
      <w:marRight w:val="0"/>
      <w:marTop w:val="0"/>
      <w:marBottom w:val="0"/>
      <w:divBdr>
        <w:top w:val="none" w:sz="0" w:space="0" w:color="auto"/>
        <w:left w:val="none" w:sz="0" w:space="0" w:color="auto"/>
        <w:bottom w:val="none" w:sz="0" w:space="0" w:color="auto"/>
        <w:right w:val="none" w:sz="0" w:space="0" w:color="auto"/>
      </w:divBdr>
    </w:div>
    <w:div w:id="1841968610">
      <w:bodyDiv w:val="1"/>
      <w:marLeft w:val="0"/>
      <w:marRight w:val="0"/>
      <w:marTop w:val="0"/>
      <w:marBottom w:val="0"/>
      <w:divBdr>
        <w:top w:val="none" w:sz="0" w:space="0" w:color="auto"/>
        <w:left w:val="none" w:sz="0" w:space="0" w:color="auto"/>
        <w:bottom w:val="none" w:sz="0" w:space="0" w:color="auto"/>
        <w:right w:val="none" w:sz="0" w:space="0" w:color="auto"/>
      </w:divBdr>
    </w:div>
    <w:div w:id="1843273524">
      <w:bodyDiv w:val="1"/>
      <w:marLeft w:val="0"/>
      <w:marRight w:val="0"/>
      <w:marTop w:val="0"/>
      <w:marBottom w:val="0"/>
      <w:divBdr>
        <w:top w:val="none" w:sz="0" w:space="0" w:color="auto"/>
        <w:left w:val="none" w:sz="0" w:space="0" w:color="auto"/>
        <w:bottom w:val="none" w:sz="0" w:space="0" w:color="auto"/>
        <w:right w:val="none" w:sz="0" w:space="0" w:color="auto"/>
      </w:divBdr>
    </w:div>
    <w:div w:id="1843814225">
      <w:bodyDiv w:val="1"/>
      <w:marLeft w:val="0"/>
      <w:marRight w:val="0"/>
      <w:marTop w:val="0"/>
      <w:marBottom w:val="0"/>
      <w:divBdr>
        <w:top w:val="none" w:sz="0" w:space="0" w:color="auto"/>
        <w:left w:val="none" w:sz="0" w:space="0" w:color="auto"/>
        <w:bottom w:val="none" w:sz="0" w:space="0" w:color="auto"/>
        <w:right w:val="none" w:sz="0" w:space="0" w:color="auto"/>
      </w:divBdr>
    </w:div>
    <w:div w:id="1844739626">
      <w:bodyDiv w:val="1"/>
      <w:marLeft w:val="0"/>
      <w:marRight w:val="0"/>
      <w:marTop w:val="0"/>
      <w:marBottom w:val="0"/>
      <w:divBdr>
        <w:top w:val="none" w:sz="0" w:space="0" w:color="auto"/>
        <w:left w:val="none" w:sz="0" w:space="0" w:color="auto"/>
        <w:bottom w:val="none" w:sz="0" w:space="0" w:color="auto"/>
        <w:right w:val="none" w:sz="0" w:space="0" w:color="auto"/>
      </w:divBdr>
    </w:div>
    <w:div w:id="1848515254">
      <w:bodyDiv w:val="1"/>
      <w:marLeft w:val="0"/>
      <w:marRight w:val="0"/>
      <w:marTop w:val="0"/>
      <w:marBottom w:val="0"/>
      <w:divBdr>
        <w:top w:val="none" w:sz="0" w:space="0" w:color="auto"/>
        <w:left w:val="none" w:sz="0" w:space="0" w:color="auto"/>
        <w:bottom w:val="none" w:sz="0" w:space="0" w:color="auto"/>
        <w:right w:val="none" w:sz="0" w:space="0" w:color="auto"/>
      </w:divBdr>
    </w:div>
    <w:div w:id="1849906437">
      <w:bodyDiv w:val="1"/>
      <w:marLeft w:val="0"/>
      <w:marRight w:val="0"/>
      <w:marTop w:val="0"/>
      <w:marBottom w:val="0"/>
      <w:divBdr>
        <w:top w:val="none" w:sz="0" w:space="0" w:color="auto"/>
        <w:left w:val="none" w:sz="0" w:space="0" w:color="auto"/>
        <w:bottom w:val="none" w:sz="0" w:space="0" w:color="auto"/>
        <w:right w:val="none" w:sz="0" w:space="0" w:color="auto"/>
      </w:divBdr>
    </w:div>
    <w:div w:id="1851675689">
      <w:bodyDiv w:val="1"/>
      <w:marLeft w:val="0"/>
      <w:marRight w:val="0"/>
      <w:marTop w:val="0"/>
      <w:marBottom w:val="0"/>
      <w:divBdr>
        <w:top w:val="none" w:sz="0" w:space="0" w:color="auto"/>
        <w:left w:val="none" w:sz="0" w:space="0" w:color="auto"/>
        <w:bottom w:val="none" w:sz="0" w:space="0" w:color="auto"/>
        <w:right w:val="none" w:sz="0" w:space="0" w:color="auto"/>
      </w:divBdr>
    </w:div>
    <w:div w:id="1851799458">
      <w:bodyDiv w:val="1"/>
      <w:marLeft w:val="0"/>
      <w:marRight w:val="0"/>
      <w:marTop w:val="0"/>
      <w:marBottom w:val="0"/>
      <w:divBdr>
        <w:top w:val="none" w:sz="0" w:space="0" w:color="auto"/>
        <w:left w:val="none" w:sz="0" w:space="0" w:color="auto"/>
        <w:bottom w:val="none" w:sz="0" w:space="0" w:color="auto"/>
        <w:right w:val="none" w:sz="0" w:space="0" w:color="auto"/>
      </w:divBdr>
    </w:div>
    <w:div w:id="1852526218">
      <w:bodyDiv w:val="1"/>
      <w:marLeft w:val="0"/>
      <w:marRight w:val="0"/>
      <w:marTop w:val="0"/>
      <w:marBottom w:val="0"/>
      <w:divBdr>
        <w:top w:val="none" w:sz="0" w:space="0" w:color="auto"/>
        <w:left w:val="none" w:sz="0" w:space="0" w:color="auto"/>
        <w:bottom w:val="none" w:sz="0" w:space="0" w:color="auto"/>
        <w:right w:val="none" w:sz="0" w:space="0" w:color="auto"/>
      </w:divBdr>
    </w:div>
    <w:div w:id="1853370555">
      <w:bodyDiv w:val="1"/>
      <w:marLeft w:val="0"/>
      <w:marRight w:val="0"/>
      <w:marTop w:val="0"/>
      <w:marBottom w:val="0"/>
      <w:divBdr>
        <w:top w:val="none" w:sz="0" w:space="0" w:color="auto"/>
        <w:left w:val="none" w:sz="0" w:space="0" w:color="auto"/>
        <w:bottom w:val="none" w:sz="0" w:space="0" w:color="auto"/>
        <w:right w:val="none" w:sz="0" w:space="0" w:color="auto"/>
      </w:divBdr>
    </w:div>
    <w:div w:id="1853568378">
      <w:bodyDiv w:val="1"/>
      <w:marLeft w:val="0"/>
      <w:marRight w:val="0"/>
      <w:marTop w:val="0"/>
      <w:marBottom w:val="0"/>
      <w:divBdr>
        <w:top w:val="none" w:sz="0" w:space="0" w:color="auto"/>
        <w:left w:val="none" w:sz="0" w:space="0" w:color="auto"/>
        <w:bottom w:val="none" w:sz="0" w:space="0" w:color="auto"/>
        <w:right w:val="none" w:sz="0" w:space="0" w:color="auto"/>
      </w:divBdr>
    </w:div>
    <w:div w:id="1857844349">
      <w:bodyDiv w:val="1"/>
      <w:marLeft w:val="0"/>
      <w:marRight w:val="0"/>
      <w:marTop w:val="0"/>
      <w:marBottom w:val="0"/>
      <w:divBdr>
        <w:top w:val="none" w:sz="0" w:space="0" w:color="auto"/>
        <w:left w:val="none" w:sz="0" w:space="0" w:color="auto"/>
        <w:bottom w:val="none" w:sz="0" w:space="0" w:color="auto"/>
        <w:right w:val="none" w:sz="0" w:space="0" w:color="auto"/>
      </w:divBdr>
    </w:div>
    <w:div w:id="1864128367">
      <w:bodyDiv w:val="1"/>
      <w:marLeft w:val="0"/>
      <w:marRight w:val="0"/>
      <w:marTop w:val="0"/>
      <w:marBottom w:val="0"/>
      <w:divBdr>
        <w:top w:val="none" w:sz="0" w:space="0" w:color="auto"/>
        <w:left w:val="none" w:sz="0" w:space="0" w:color="auto"/>
        <w:bottom w:val="none" w:sz="0" w:space="0" w:color="auto"/>
        <w:right w:val="none" w:sz="0" w:space="0" w:color="auto"/>
      </w:divBdr>
    </w:div>
    <w:div w:id="1867475041">
      <w:bodyDiv w:val="1"/>
      <w:marLeft w:val="0"/>
      <w:marRight w:val="0"/>
      <w:marTop w:val="0"/>
      <w:marBottom w:val="0"/>
      <w:divBdr>
        <w:top w:val="none" w:sz="0" w:space="0" w:color="auto"/>
        <w:left w:val="none" w:sz="0" w:space="0" w:color="auto"/>
        <w:bottom w:val="none" w:sz="0" w:space="0" w:color="auto"/>
        <w:right w:val="none" w:sz="0" w:space="0" w:color="auto"/>
      </w:divBdr>
    </w:div>
    <w:div w:id="1870293377">
      <w:bodyDiv w:val="1"/>
      <w:marLeft w:val="0"/>
      <w:marRight w:val="0"/>
      <w:marTop w:val="0"/>
      <w:marBottom w:val="0"/>
      <w:divBdr>
        <w:top w:val="none" w:sz="0" w:space="0" w:color="auto"/>
        <w:left w:val="none" w:sz="0" w:space="0" w:color="auto"/>
        <w:bottom w:val="none" w:sz="0" w:space="0" w:color="auto"/>
        <w:right w:val="none" w:sz="0" w:space="0" w:color="auto"/>
      </w:divBdr>
    </w:div>
    <w:div w:id="1878347490">
      <w:bodyDiv w:val="1"/>
      <w:marLeft w:val="0"/>
      <w:marRight w:val="0"/>
      <w:marTop w:val="0"/>
      <w:marBottom w:val="0"/>
      <w:divBdr>
        <w:top w:val="none" w:sz="0" w:space="0" w:color="auto"/>
        <w:left w:val="none" w:sz="0" w:space="0" w:color="auto"/>
        <w:bottom w:val="none" w:sz="0" w:space="0" w:color="auto"/>
        <w:right w:val="none" w:sz="0" w:space="0" w:color="auto"/>
      </w:divBdr>
    </w:div>
    <w:div w:id="1886940106">
      <w:bodyDiv w:val="1"/>
      <w:marLeft w:val="0"/>
      <w:marRight w:val="0"/>
      <w:marTop w:val="0"/>
      <w:marBottom w:val="0"/>
      <w:divBdr>
        <w:top w:val="none" w:sz="0" w:space="0" w:color="auto"/>
        <w:left w:val="none" w:sz="0" w:space="0" w:color="auto"/>
        <w:bottom w:val="none" w:sz="0" w:space="0" w:color="auto"/>
        <w:right w:val="none" w:sz="0" w:space="0" w:color="auto"/>
      </w:divBdr>
    </w:div>
    <w:div w:id="1887176642">
      <w:bodyDiv w:val="1"/>
      <w:marLeft w:val="0"/>
      <w:marRight w:val="0"/>
      <w:marTop w:val="0"/>
      <w:marBottom w:val="0"/>
      <w:divBdr>
        <w:top w:val="none" w:sz="0" w:space="0" w:color="auto"/>
        <w:left w:val="none" w:sz="0" w:space="0" w:color="auto"/>
        <w:bottom w:val="none" w:sz="0" w:space="0" w:color="auto"/>
        <w:right w:val="none" w:sz="0" w:space="0" w:color="auto"/>
      </w:divBdr>
    </w:div>
    <w:div w:id="1894847062">
      <w:bodyDiv w:val="1"/>
      <w:marLeft w:val="0"/>
      <w:marRight w:val="0"/>
      <w:marTop w:val="0"/>
      <w:marBottom w:val="0"/>
      <w:divBdr>
        <w:top w:val="none" w:sz="0" w:space="0" w:color="auto"/>
        <w:left w:val="none" w:sz="0" w:space="0" w:color="auto"/>
        <w:bottom w:val="none" w:sz="0" w:space="0" w:color="auto"/>
        <w:right w:val="none" w:sz="0" w:space="0" w:color="auto"/>
      </w:divBdr>
    </w:div>
    <w:div w:id="1896550460">
      <w:bodyDiv w:val="1"/>
      <w:marLeft w:val="0"/>
      <w:marRight w:val="0"/>
      <w:marTop w:val="0"/>
      <w:marBottom w:val="0"/>
      <w:divBdr>
        <w:top w:val="none" w:sz="0" w:space="0" w:color="auto"/>
        <w:left w:val="none" w:sz="0" w:space="0" w:color="auto"/>
        <w:bottom w:val="none" w:sz="0" w:space="0" w:color="auto"/>
        <w:right w:val="none" w:sz="0" w:space="0" w:color="auto"/>
      </w:divBdr>
    </w:div>
    <w:div w:id="1896696112">
      <w:bodyDiv w:val="1"/>
      <w:marLeft w:val="0"/>
      <w:marRight w:val="0"/>
      <w:marTop w:val="0"/>
      <w:marBottom w:val="0"/>
      <w:divBdr>
        <w:top w:val="none" w:sz="0" w:space="0" w:color="auto"/>
        <w:left w:val="none" w:sz="0" w:space="0" w:color="auto"/>
        <w:bottom w:val="none" w:sz="0" w:space="0" w:color="auto"/>
        <w:right w:val="none" w:sz="0" w:space="0" w:color="auto"/>
      </w:divBdr>
    </w:div>
    <w:div w:id="1898321007">
      <w:bodyDiv w:val="1"/>
      <w:marLeft w:val="0"/>
      <w:marRight w:val="0"/>
      <w:marTop w:val="0"/>
      <w:marBottom w:val="0"/>
      <w:divBdr>
        <w:top w:val="none" w:sz="0" w:space="0" w:color="auto"/>
        <w:left w:val="none" w:sz="0" w:space="0" w:color="auto"/>
        <w:bottom w:val="none" w:sz="0" w:space="0" w:color="auto"/>
        <w:right w:val="none" w:sz="0" w:space="0" w:color="auto"/>
      </w:divBdr>
    </w:div>
    <w:div w:id="1900551122">
      <w:bodyDiv w:val="1"/>
      <w:marLeft w:val="0"/>
      <w:marRight w:val="0"/>
      <w:marTop w:val="0"/>
      <w:marBottom w:val="0"/>
      <w:divBdr>
        <w:top w:val="none" w:sz="0" w:space="0" w:color="auto"/>
        <w:left w:val="none" w:sz="0" w:space="0" w:color="auto"/>
        <w:bottom w:val="none" w:sz="0" w:space="0" w:color="auto"/>
        <w:right w:val="none" w:sz="0" w:space="0" w:color="auto"/>
      </w:divBdr>
    </w:div>
    <w:div w:id="1906336156">
      <w:bodyDiv w:val="1"/>
      <w:marLeft w:val="0"/>
      <w:marRight w:val="0"/>
      <w:marTop w:val="0"/>
      <w:marBottom w:val="0"/>
      <w:divBdr>
        <w:top w:val="none" w:sz="0" w:space="0" w:color="auto"/>
        <w:left w:val="none" w:sz="0" w:space="0" w:color="auto"/>
        <w:bottom w:val="none" w:sz="0" w:space="0" w:color="auto"/>
        <w:right w:val="none" w:sz="0" w:space="0" w:color="auto"/>
      </w:divBdr>
    </w:div>
    <w:div w:id="1906723010">
      <w:bodyDiv w:val="1"/>
      <w:marLeft w:val="0"/>
      <w:marRight w:val="0"/>
      <w:marTop w:val="0"/>
      <w:marBottom w:val="0"/>
      <w:divBdr>
        <w:top w:val="none" w:sz="0" w:space="0" w:color="auto"/>
        <w:left w:val="none" w:sz="0" w:space="0" w:color="auto"/>
        <w:bottom w:val="none" w:sz="0" w:space="0" w:color="auto"/>
        <w:right w:val="none" w:sz="0" w:space="0" w:color="auto"/>
      </w:divBdr>
    </w:div>
    <w:div w:id="1911381120">
      <w:bodyDiv w:val="1"/>
      <w:marLeft w:val="0"/>
      <w:marRight w:val="0"/>
      <w:marTop w:val="0"/>
      <w:marBottom w:val="0"/>
      <w:divBdr>
        <w:top w:val="none" w:sz="0" w:space="0" w:color="auto"/>
        <w:left w:val="none" w:sz="0" w:space="0" w:color="auto"/>
        <w:bottom w:val="none" w:sz="0" w:space="0" w:color="auto"/>
        <w:right w:val="none" w:sz="0" w:space="0" w:color="auto"/>
      </w:divBdr>
    </w:div>
    <w:div w:id="1913656283">
      <w:bodyDiv w:val="1"/>
      <w:marLeft w:val="0"/>
      <w:marRight w:val="0"/>
      <w:marTop w:val="0"/>
      <w:marBottom w:val="0"/>
      <w:divBdr>
        <w:top w:val="none" w:sz="0" w:space="0" w:color="auto"/>
        <w:left w:val="none" w:sz="0" w:space="0" w:color="auto"/>
        <w:bottom w:val="none" w:sz="0" w:space="0" w:color="auto"/>
        <w:right w:val="none" w:sz="0" w:space="0" w:color="auto"/>
      </w:divBdr>
    </w:div>
    <w:div w:id="1915581710">
      <w:bodyDiv w:val="1"/>
      <w:marLeft w:val="0"/>
      <w:marRight w:val="0"/>
      <w:marTop w:val="0"/>
      <w:marBottom w:val="0"/>
      <w:divBdr>
        <w:top w:val="none" w:sz="0" w:space="0" w:color="auto"/>
        <w:left w:val="none" w:sz="0" w:space="0" w:color="auto"/>
        <w:bottom w:val="none" w:sz="0" w:space="0" w:color="auto"/>
        <w:right w:val="none" w:sz="0" w:space="0" w:color="auto"/>
      </w:divBdr>
    </w:div>
    <w:div w:id="1918056550">
      <w:bodyDiv w:val="1"/>
      <w:marLeft w:val="0"/>
      <w:marRight w:val="0"/>
      <w:marTop w:val="0"/>
      <w:marBottom w:val="0"/>
      <w:divBdr>
        <w:top w:val="none" w:sz="0" w:space="0" w:color="auto"/>
        <w:left w:val="none" w:sz="0" w:space="0" w:color="auto"/>
        <w:bottom w:val="none" w:sz="0" w:space="0" w:color="auto"/>
        <w:right w:val="none" w:sz="0" w:space="0" w:color="auto"/>
      </w:divBdr>
    </w:div>
    <w:div w:id="1921792104">
      <w:bodyDiv w:val="1"/>
      <w:marLeft w:val="0"/>
      <w:marRight w:val="0"/>
      <w:marTop w:val="0"/>
      <w:marBottom w:val="0"/>
      <w:divBdr>
        <w:top w:val="none" w:sz="0" w:space="0" w:color="auto"/>
        <w:left w:val="none" w:sz="0" w:space="0" w:color="auto"/>
        <w:bottom w:val="none" w:sz="0" w:space="0" w:color="auto"/>
        <w:right w:val="none" w:sz="0" w:space="0" w:color="auto"/>
      </w:divBdr>
    </w:div>
    <w:div w:id="1925609789">
      <w:bodyDiv w:val="1"/>
      <w:marLeft w:val="0"/>
      <w:marRight w:val="0"/>
      <w:marTop w:val="0"/>
      <w:marBottom w:val="0"/>
      <w:divBdr>
        <w:top w:val="none" w:sz="0" w:space="0" w:color="auto"/>
        <w:left w:val="none" w:sz="0" w:space="0" w:color="auto"/>
        <w:bottom w:val="none" w:sz="0" w:space="0" w:color="auto"/>
        <w:right w:val="none" w:sz="0" w:space="0" w:color="auto"/>
      </w:divBdr>
    </w:div>
    <w:div w:id="1927183019">
      <w:bodyDiv w:val="1"/>
      <w:marLeft w:val="0"/>
      <w:marRight w:val="0"/>
      <w:marTop w:val="0"/>
      <w:marBottom w:val="0"/>
      <w:divBdr>
        <w:top w:val="none" w:sz="0" w:space="0" w:color="auto"/>
        <w:left w:val="none" w:sz="0" w:space="0" w:color="auto"/>
        <w:bottom w:val="none" w:sz="0" w:space="0" w:color="auto"/>
        <w:right w:val="none" w:sz="0" w:space="0" w:color="auto"/>
      </w:divBdr>
    </w:div>
    <w:div w:id="1928078983">
      <w:bodyDiv w:val="1"/>
      <w:marLeft w:val="0"/>
      <w:marRight w:val="0"/>
      <w:marTop w:val="0"/>
      <w:marBottom w:val="0"/>
      <w:divBdr>
        <w:top w:val="none" w:sz="0" w:space="0" w:color="auto"/>
        <w:left w:val="none" w:sz="0" w:space="0" w:color="auto"/>
        <w:bottom w:val="none" w:sz="0" w:space="0" w:color="auto"/>
        <w:right w:val="none" w:sz="0" w:space="0" w:color="auto"/>
      </w:divBdr>
    </w:div>
    <w:div w:id="1929078508">
      <w:bodyDiv w:val="1"/>
      <w:marLeft w:val="0"/>
      <w:marRight w:val="0"/>
      <w:marTop w:val="0"/>
      <w:marBottom w:val="0"/>
      <w:divBdr>
        <w:top w:val="none" w:sz="0" w:space="0" w:color="auto"/>
        <w:left w:val="none" w:sz="0" w:space="0" w:color="auto"/>
        <w:bottom w:val="none" w:sz="0" w:space="0" w:color="auto"/>
        <w:right w:val="none" w:sz="0" w:space="0" w:color="auto"/>
      </w:divBdr>
    </w:div>
    <w:div w:id="1929314954">
      <w:bodyDiv w:val="1"/>
      <w:marLeft w:val="0"/>
      <w:marRight w:val="0"/>
      <w:marTop w:val="0"/>
      <w:marBottom w:val="0"/>
      <w:divBdr>
        <w:top w:val="none" w:sz="0" w:space="0" w:color="auto"/>
        <w:left w:val="none" w:sz="0" w:space="0" w:color="auto"/>
        <w:bottom w:val="none" w:sz="0" w:space="0" w:color="auto"/>
        <w:right w:val="none" w:sz="0" w:space="0" w:color="auto"/>
      </w:divBdr>
    </w:div>
    <w:div w:id="1929969820">
      <w:bodyDiv w:val="1"/>
      <w:marLeft w:val="0"/>
      <w:marRight w:val="0"/>
      <w:marTop w:val="0"/>
      <w:marBottom w:val="0"/>
      <w:divBdr>
        <w:top w:val="none" w:sz="0" w:space="0" w:color="auto"/>
        <w:left w:val="none" w:sz="0" w:space="0" w:color="auto"/>
        <w:bottom w:val="none" w:sz="0" w:space="0" w:color="auto"/>
        <w:right w:val="none" w:sz="0" w:space="0" w:color="auto"/>
      </w:divBdr>
    </w:div>
    <w:div w:id="1931619602">
      <w:bodyDiv w:val="1"/>
      <w:marLeft w:val="0"/>
      <w:marRight w:val="0"/>
      <w:marTop w:val="0"/>
      <w:marBottom w:val="0"/>
      <w:divBdr>
        <w:top w:val="none" w:sz="0" w:space="0" w:color="auto"/>
        <w:left w:val="none" w:sz="0" w:space="0" w:color="auto"/>
        <w:bottom w:val="none" w:sz="0" w:space="0" w:color="auto"/>
        <w:right w:val="none" w:sz="0" w:space="0" w:color="auto"/>
      </w:divBdr>
    </w:div>
    <w:div w:id="1932739897">
      <w:bodyDiv w:val="1"/>
      <w:marLeft w:val="0"/>
      <w:marRight w:val="0"/>
      <w:marTop w:val="0"/>
      <w:marBottom w:val="0"/>
      <w:divBdr>
        <w:top w:val="none" w:sz="0" w:space="0" w:color="auto"/>
        <w:left w:val="none" w:sz="0" w:space="0" w:color="auto"/>
        <w:bottom w:val="none" w:sz="0" w:space="0" w:color="auto"/>
        <w:right w:val="none" w:sz="0" w:space="0" w:color="auto"/>
      </w:divBdr>
    </w:div>
    <w:div w:id="1933394380">
      <w:bodyDiv w:val="1"/>
      <w:marLeft w:val="0"/>
      <w:marRight w:val="0"/>
      <w:marTop w:val="0"/>
      <w:marBottom w:val="0"/>
      <w:divBdr>
        <w:top w:val="none" w:sz="0" w:space="0" w:color="auto"/>
        <w:left w:val="none" w:sz="0" w:space="0" w:color="auto"/>
        <w:bottom w:val="none" w:sz="0" w:space="0" w:color="auto"/>
        <w:right w:val="none" w:sz="0" w:space="0" w:color="auto"/>
      </w:divBdr>
    </w:div>
    <w:div w:id="1936328426">
      <w:bodyDiv w:val="1"/>
      <w:marLeft w:val="0"/>
      <w:marRight w:val="0"/>
      <w:marTop w:val="0"/>
      <w:marBottom w:val="0"/>
      <w:divBdr>
        <w:top w:val="none" w:sz="0" w:space="0" w:color="auto"/>
        <w:left w:val="none" w:sz="0" w:space="0" w:color="auto"/>
        <w:bottom w:val="none" w:sz="0" w:space="0" w:color="auto"/>
        <w:right w:val="none" w:sz="0" w:space="0" w:color="auto"/>
      </w:divBdr>
    </w:div>
    <w:div w:id="1936937041">
      <w:bodyDiv w:val="1"/>
      <w:marLeft w:val="0"/>
      <w:marRight w:val="0"/>
      <w:marTop w:val="0"/>
      <w:marBottom w:val="0"/>
      <w:divBdr>
        <w:top w:val="none" w:sz="0" w:space="0" w:color="auto"/>
        <w:left w:val="none" w:sz="0" w:space="0" w:color="auto"/>
        <w:bottom w:val="none" w:sz="0" w:space="0" w:color="auto"/>
        <w:right w:val="none" w:sz="0" w:space="0" w:color="auto"/>
      </w:divBdr>
    </w:div>
    <w:div w:id="1945990851">
      <w:bodyDiv w:val="1"/>
      <w:marLeft w:val="0"/>
      <w:marRight w:val="0"/>
      <w:marTop w:val="0"/>
      <w:marBottom w:val="0"/>
      <w:divBdr>
        <w:top w:val="none" w:sz="0" w:space="0" w:color="auto"/>
        <w:left w:val="none" w:sz="0" w:space="0" w:color="auto"/>
        <w:bottom w:val="none" w:sz="0" w:space="0" w:color="auto"/>
        <w:right w:val="none" w:sz="0" w:space="0" w:color="auto"/>
      </w:divBdr>
    </w:div>
    <w:div w:id="1947805879">
      <w:bodyDiv w:val="1"/>
      <w:marLeft w:val="0"/>
      <w:marRight w:val="0"/>
      <w:marTop w:val="0"/>
      <w:marBottom w:val="0"/>
      <w:divBdr>
        <w:top w:val="none" w:sz="0" w:space="0" w:color="auto"/>
        <w:left w:val="none" w:sz="0" w:space="0" w:color="auto"/>
        <w:bottom w:val="none" w:sz="0" w:space="0" w:color="auto"/>
        <w:right w:val="none" w:sz="0" w:space="0" w:color="auto"/>
      </w:divBdr>
    </w:div>
    <w:div w:id="1949198493">
      <w:bodyDiv w:val="1"/>
      <w:marLeft w:val="0"/>
      <w:marRight w:val="0"/>
      <w:marTop w:val="0"/>
      <w:marBottom w:val="0"/>
      <w:divBdr>
        <w:top w:val="none" w:sz="0" w:space="0" w:color="auto"/>
        <w:left w:val="none" w:sz="0" w:space="0" w:color="auto"/>
        <w:bottom w:val="none" w:sz="0" w:space="0" w:color="auto"/>
        <w:right w:val="none" w:sz="0" w:space="0" w:color="auto"/>
      </w:divBdr>
    </w:div>
    <w:div w:id="1950701086">
      <w:bodyDiv w:val="1"/>
      <w:marLeft w:val="0"/>
      <w:marRight w:val="0"/>
      <w:marTop w:val="0"/>
      <w:marBottom w:val="0"/>
      <w:divBdr>
        <w:top w:val="none" w:sz="0" w:space="0" w:color="auto"/>
        <w:left w:val="none" w:sz="0" w:space="0" w:color="auto"/>
        <w:bottom w:val="none" w:sz="0" w:space="0" w:color="auto"/>
        <w:right w:val="none" w:sz="0" w:space="0" w:color="auto"/>
      </w:divBdr>
    </w:div>
    <w:div w:id="1958215943">
      <w:bodyDiv w:val="1"/>
      <w:marLeft w:val="0"/>
      <w:marRight w:val="0"/>
      <w:marTop w:val="0"/>
      <w:marBottom w:val="0"/>
      <w:divBdr>
        <w:top w:val="none" w:sz="0" w:space="0" w:color="auto"/>
        <w:left w:val="none" w:sz="0" w:space="0" w:color="auto"/>
        <w:bottom w:val="none" w:sz="0" w:space="0" w:color="auto"/>
        <w:right w:val="none" w:sz="0" w:space="0" w:color="auto"/>
      </w:divBdr>
    </w:div>
    <w:div w:id="1958370879">
      <w:bodyDiv w:val="1"/>
      <w:marLeft w:val="0"/>
      <w:marRight w:val="0"/>
      <w:marTop w:val="0"/>
      <w:marBottom w:val="0"/>
      <w:divBdr>
        <w:top w:val="none" w:sz="0" w:space="0" w:color="auto"/>
        <w:left w:val="none" w:sz="0" w:space="0" w:color="auto"/>
        <w:bottom w:val="none" w:sz="0" w:space="0" w:color="auto"/>
        <w:right w:val="none" w:sz="0" w:space="0" w:color="auto"/>
      </w:divBdr>
    </w:div>
    <w:div w:id="1959213473">
      <w:bodyDiv w:val="1"/>
      <w:marLeft w:val="0"/>
      <w:marRight w:val="0"/>
      <w:marTop w:val="0"/>
      <w:marBottom w:val="0"/>
      <w:divBdr>
        <w:top w:val="none" w:sz="0" w:space="0" w:color="auto"/>
        <w:left w:val="none" w:sz="0" w:space="0" w:color="auto"/>
        <w:bottom w:val="none" w:sz="0" w:space="0" w:color="auto"/>
        <w:right w:val="none" w:sz="0" w:space="0" w:color="auto"/>
      </w:divBdr>
    </w:div>
    <w:div w:id="1959293052">
      <w:bodyDiv w:val="1"/>
      <w:marLeft w:val="0"/>
      <w:marRight w:val="0"/>
      <w:marTop w:val="0"/>
      <w:marBottom w:val="0"/>
      <w:divBdr>
        <w:top w:val="none" w:sz="0" w:space="0" w:color="auto"/>
        <w:left w:val="none" w:sz="0" w:space="0" w:color="auto"/>
        <w:bottom w:val="none" w:sz="0" w:space="0" w:color="auto"/>
        <w:right w:val="none" w:sz="0" w:space="0" w:color="auto"/>
      </w:divBdr>
    </w:div>
    <w:div w:id="1960793885">
      <w:bodyDiv w:val="1"/>
      <w:marLeft w:val="0"/>
      <w:marRight w:val="0"/>
      <w:marTop w:val="0"/>
      <w:marBottom w:val="0"/>
      <w:divBdr>
        <w:top w:val="none" w:sz="0" w:space="0" w:color="auto"/>
        <w:left w:val="none" w:sz="0" w:space="0" w:color="auto"/>
        <w:bottom w:val="none" w:sz="0" w:space="0" w:color="auto"/>
        <w:right w:val="none" w:sz="0" w:space="0" w:color="auto"/>
      </w:divBdr>
    </w:div>
    <w:div w:id="1961379257">
      <w:bodyDiv w:val="1"/>
      <w:marLeft w:val="0"/>
      <w:marRight w:val="0"/>
      <w:marTop w:val="0"/>
      <w:marBottom w:val="0"/>
      <w:divBdr>
        <w:top w:val="none" w:sz="0" w:space="0" w:color="auto"/>
        <w:left w:val="none" w:sz="0" w:space="0" w:color="auto"/>
        <w:bottom w:val="none" w:sz="0" w:space="0" w:color="auto"/>
        <w:right w:val="none" w:sz="0" w:space="0" w:color="auto"/>
      </w:divBdr>
    </w:div>
    <w:div w:id="1961644489">
      <w:bodyDiv w:val="1"/>
      <w:marLeft w:val="0"/>
      <w:marRight w:val="0"/>
      <w:marTop w:val="0"/>
      <w:marBottom w:val="0"/>
      <w:divBdr>
        <w:top w:val="none" w:sz="0" w:space="0" w:color="auto"/>
        <w:left w:val="none" w:sz="0" w:space="0" w:color="auto"/>
        <w:bottom w:val="none" w:sz="0" w:space="0" w:color="auto"/>
        <w:right w:val="none" w:sz="0" w:space="0" w:color="auto"/>
      </w:divBdr>
    </w:div>
    <w:div w:id="1968656184">
      <w:bodyDiv w:val="1"/>
      <w:marLeft w:val="0"/>
      <w:marRight w:val="0"/>
      <w:marTop w:val="0"/>
      <w:marBottom w:val="0"/>
      <w:divBdr>
        <w:top w:val="none" w:sz="0" w:space="0" w:color="auto"/>
        <w:left w:val="none" w:sz="0" w:space="0" w:color="auto"/>
        <w:bottom w:val="none" w:sz="0" w:space="0" w:color="auto"/>
        <w:right w:val="none" w:sz="0" w:space="0" w:color="auto"/>
      </w:divBdr>
    </w:div>
    <w:div w:id="1971209880">
      <w:bodyDiv w:val="1"/>
      <w:marLeft w:val="0"/>
      <w:marRight w:val="0"/>
      <w:marTop w:val="0"/>
      <w:marBottom w:val="0"/>
      <w:divBdr>
        <w:top w:val="none" w:sz="0" w:space="0" w:color="auto"/>
        <w:left w:val="none" w:sz="0" w:space="0" w:color="auto"/>
        <w:bottom w:val="none" w:sz="0" w:space="0" w:color="auto"/>
        <w:right w:val="none" w:sz="0" w:space="0" w:color="auto"/>
      </w:divBdr>
    </w:div>
    <w:div w:id="1974865396">
      <w:bodyDiv w:val="1"/>
      <w:marLeft w:val="0"/>
      <w:marRight w:val="0"/>
      <w:marTop w:val="0"/>
      <w:marBottom w:val="0"/>
      <w:divBdr>
        <w:top w:val="none" w:sz="0" w:space="0" w:color="auto"/>
        <w:left w:val="none" w:sz="0" w:space="0" w:color="auto"/>
        <w:bottom w:val="none" w:sz="0" w:space="0" w:color="auto"/>
        <w:right w:val="none" w:sz="0" w:space="0" w:color="auto"/>
      </w:divBdr>
    </w:div>
    <w:div w:id="1975482179">
      <w:bodyDiv w:val="1"/>
      <w:marLeft w:val="0"/>
      <w:marRight w:val="0"/>
      <w:marTop w:val="0"/>
      <w:marBottom w:val="0"/>
      <w:divBdr>
        <w:top w:val="none" w:sz="0" w:space="0" w:color="auto"/>
        <w:left w:val="none" w:sz="0" w:space="0" w:color="auto"/>
        <w:bottom w:val="none" w:sz="0" w:space="0" w:color="auto"/>
        <w:right w:val="none" w:sz="0" w:space="0" w:color="auto"/>
      </w:divBdr>
    </w:div>
    <w:div w:id="1976446029">
      <w:bodyDiv w:val="1"/>
      <w:marLeft w:val="0"/>
      <w:marRight w:val="0"/>
      <w:marTop w:val="0"/>
      <w:marBottom w:val="0"/>
      <w:divBdr>
        <w:top w:val="none" w:sz="0" w:space="0" w:color="auto"/>
        <w:left w:val="none" w:sz="0" w:space="0" w:color="auto"/>
        <w:bottom w:val="none" w:sz="0" w:space="0" w:color="auto"/>
        <w:right w:val="none" w:sz="0" w:space="0" w:color="auto"/>
      </w:divBdr>
    </w:div>
    <w:div w:id="1976911343">
      <w:bodyDiv w:val="1"/>
      <w:marLeft w:val="0"/>
      <w:marRight w:val="0"/>
      <w:marTop w:val="0"/>
      <w:marBottom w:val="0"/>
      <w:divBdr>
        <w:top w:val="none" w:sz="0" w:space="0" w:color="auto"/>
        <w:left w:val="none" w:sz="0" w:space="0" w:color="auto"/>
        <w:bottom w:val="none" w:sz="0" w:space="0" w:color="auto"/>
        <w:right w:val="none" w:sz="0" w:space="0" w:color="auto"/>
      </w:divBdr>
    </w:div>
    <w:div w:id="1979145909">
      <w:bodyDiv w:val="1"/>
      <w:marLeft w:val="0"/>
      <w:marRight w:val="0"/>
      <w:marTop w:val="0"/>
      <w:marBottom w:val="0"/>
      <w:divBdr>
        <w:top w:val="none" w:sz="0" w:space="0" w:color="auto"/>
        <w:left w:val="none" w:sz="0" w:space="0" w:color="auto"/>
        <w:bottom w:val="none" w:sz="0" w:space="0" w:color="auto"/>
        <w:right w:val="none" w:sz="0" w:space="0" w:color="auto"/>
      </w:divBdr>
    </w:div>
    <w:div w:id="1980331571">
      <w:bodyDiv w:val="1"/>
      <w:marLeft w:val="0"/>
      <w:marRight w:val="0"/>
      <w:marTop w:val="0"/>
      <w:marBottom w:val="0"/>
      <w:divBdr>
        <w:top w:val="none" w:sz="0" w:space="0" w:color="auto"/>
        <w:left w:val="none" w:sz="0" w:space="0" w:color="auto"/>
        <w:bottom w:val="none" w:sz="0" w:space="0" w:color="auto"/>
        <w:right w:val="none" w:sz="0" w:space="0" w:color="auto"/>
      </w:divBdr>
    </w:div>
    <w:div w:id="1984768757">
      <w:bodyDiv w:val="1"/>
      <w:marLeft w:val="0"/>
      <w:marRight w:val="0"/>
      <w:marTop w:val="0"/>
      <w:marBottom w:val="0"/>
      <w:divBdr>
        <w:top w:val="none" w:sz="0" w:space="0" w:color="auto"/>
        <w:left w:val="none" w:sz="0" w:space="0" w:color="auto"/>
        <w:bottom w:val="none" w:sz="0" w:space="0" w:color="auto"/>
        <w:right w:val="none" w:sz="0" w:space="0" w:color="auto"/>
      </w:divBdr>
    </w:div>
    <w:div w:id="1984920934">
      <w:bodyDiv w:val="1"/>
      <w:marLeft w:val="0"/>
      <w:marRight w:val="0"/>
      <w:marTop w:val="0"/>
      <w:marBottom w:val="0"/>
      <w:divBdr>
        <w:top w:val="none" w:sz="0" w:space="0" w:color="auto"/>
        <w:left w:val="none" w:sz="0" w:space="0" w:color="auto"/>
        <w:bottom w:val="none" w:sz="0" w:space="0" w:color="auto"/>
        <w:right w:val="none" w:sz="0" w:space="0" w:color="auto"/>
      </w:divBdr>
    </w:div>
    <w:div w:id="1985236129">
      <w:bodyDiv w:val="1"/>
      <w:marLeft w:val="0"/>
      <w:marRight w:val="0"/>
      <w:marTop w:val="0"/>
      <w:marBottom w:val="0"/>
      <w:divBdr>
        <w:top w:val="none" w:sz="0" w:space="0" w:color="auto"/>
        <w:left w:val="none" w:sz="0" w:space="0" w:color="auto"/>
        <w:bottom w:val="none" w:sz="0" w:space="0" w:color="auto"/>
        <w:right w:val="none" w:sz="0" w:space="0" w:color="auto"/>
      </w:divBdr>
    </w:div>
    <w:div w:id="1989550490">
      <w:bodyDiv w:val="1"/>
      <w:marLeft w:val="0"/>
      <w:marRight w:val="0"/>
      <w:marTop w:val="0"/>
      <w:marBottom w:val="0"/>
      <w:divBdr>
        <w:top w:val="none" w:sz="0" w:space="0" w:color="auto"/>
        <w:left w:val="none" w:sz="0" w:space="0" w:color="auto"/>
        <w:bottom w:val="none" w:sz="0" w:space="0" w:color="auto"/>
        <w:right w:val="none" w:sz="0" w:space="0" w:color="auto"/>
      </w:divBdr>
    </w:div>
    <w:div w:id="1990864209">
      <w:bodyDiv w:val="1"/>
      <w:marLeft w:val="0"/>
      <w:marRight w:val="0"/>
      <w:marTop w:val="0"/>
      <w:marBottom w:val="0"/>
      <w:divBdr>
        <w:top w:val="none" w:sz="0" w:space="0" w:color="auto"/>
        <w:left w:val="none" w:sz="0" w:space="0" w:color="auto"/>
        <w:bottom w:val="none" w:sz="0" w:space="0" w:color="auto"/>
        <w:right w:val="none" w:sz="0" w:space="0" w:color="auto"/>
      </w:divBdr>
    </w:div>
    <w:div w:id="1990942118">
      <w:bodyDiv w:val="1"/>
      <w:marLeft w:val="0"/>
      <w:marRight w:val="0"/>
      <w:marTop w:val="0"/>
      <w:marBottom w:val="0"/>
      <w:divBdr>
        <w:top w:val="none" w:sz="0" w:space="0" w:color="auto"/>
        <w:left w:val="none" w:sz="0" w:space="0" w:color="auto"/>
        <w:bottom w:val="none" w:sz="0" w:space="0" w:color="auto"/>
        <w:right w:val="none" w:sz="0" w:space="0" w:color="auto"/>
      </w:divBdr>
    </w:div>
    <w:div w:id="1993022994">
      <w:bodyDiv w:val="1"/>
      <w:marLeft w:val="0"/>
      <w:marRight w:val="0"/>
      <w:marTop w:val="0"/>
      <w:marBottom w:val="0"/>
      <w:divBdr>
        <w:top w:val="none" w:sz="0" w:space="0" w:color="auto"/>
        <w:left w:val="none" w:sz="0" w:space="0" w:color="auto"/>
        <w:bottom w:val="none" w:sz="0" w:space="0" w:color="auto"/>
        <w:right w:val="none" w:sz="0" w:space="0" w:color="auto"/>
      </w:divBdr>
    </w:div>
    <w:div w:id="1994678019">
      <w:bodyDiv w:val="1"/>
      <w:marLeft w:val="0"/>
      <w:marRight w:val="0"/>
      <w:marTop w:val="0"/>
      <w:marBottom w:val="0"/>
      <w:divBdr>
        <w:top w:val="none" w:sz="0" w:space="0" w:color="auto"/>
        <w:left w:val="none" w:sz="0" w:space="0" w:color="auto"/>
        <w:bottom w:val="none" w:sz="0" w:space="0" w:color="auto"/>
        <w:right w:val="none" w:sz="0" w:space="0" w:color="auto"/>
      </w:divBdr>
    </w:div>
    <w:div w:id="1994944062">
      <w:bodyDiv w:val="1"/>
      <w:marLeft w:val="0"/>
      <w:marRight w:val="0"/>
      <w:marTop w:val="0"/>
      <w:marBottom w:val="0"/>
      <w:divBdr>
        <w:top w:val="none" w:sz="0" w:space="0" w:color="auto"/>
        <w:left w:val="none" w:sz="0" w:space="0" w:color="auto"/>
        <w:bottom w:val="none" w:sz="0" w:space="0" w:color="auto"/>
        <w:right w:val="none" w:sz="0" w:space="0" w:color="auto"/>
      </w:divBdr>
    </w:div>
    <w:div w:id="1995989980">
      <w:bodyDiv w:val="1"/>
      <w:marLeft w:val="0"/>
      <w:marRight w:val="0"/>
      <w:marTop w:val="0"/>
      <w:marBottom w:val="0"/>
      <w:divBdr>
        <w:top w:val="none" w:sz="0" w:space="0" w:color="auto"/>
        <w:left w:val="none" w:sz="0" w:space="0" w:color="auto"/>
        <w:bottom w:val="none" w:sz="0" w:space="0" w:color="auto"/>
        <w:right w:val="none" w:sz="0" w:space="0" w:color="auto"/>
      </w:divBdr>
    </w:div>
    <w:div w:id="1998068019">
      <w:bodyDiv w:val="1"/>
      <w:marLeft w:val="0"/>
      <w:marRight w:val="0"/>
      <w:marTop w:val="0"/>
      <w:marBottom w:val="0"/>
      <w:divBdr>
        <w:top w:val="none" w:sz="0" w:space="0" w:color="auto"/>
        <w:left w:val="none" w:sz="0" w:space="0" w:color="auto"/>
        <w:bottom w:val="none" w:sz="0" w:space="0" w:color="auto"/>
        <w:right w:val="none" w:sz="0" w:space="0" w:color="auto"/>
      </w:divBdr>
    </w:div>
    <w:div w:id="200161759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4510210">
      <w:bodyDiv w:val="1"/>
      <w:marLeft w:val="0"/>
      <w:marRight w:val="0"/>
      <w:marTop w:val="0"/>
      <w:marBottom w:val="0"/>
      <w:divBdr>
        <w:top w:val="none" w:sz="0" w:space="0" w:color="auto"/>
        <w:left w:val="none" w:sz="0" w:space="0" w:color="auto"/>
        <w:bottom w:val="none" w:sz="0" w:space="0" w:color="auto"/>
        <w:right w:val="none" w:sz="0" w:space="0" w:color="auto"/>
      </w:divBdr>
    </w:div>
    <w:div w:id="2016346239">
      <w:bodyDiv w:val="1"/>
      <w:marLeft w:val="0"/>
      <w:marRight w:val="0"/>
      <w:marTop w:val="0"/>
      <w:marBottom w:val="0"/>
      <w:divBdr>
        <w:top w:val="none" w:sz="0" w:space="0" w:color="auto"/>
        <w:left w:val="none" w:sz="0" w:space="0" w:color="auto"/>
        <w:bottom w:val="none" w:sz="0" w:space="0" w:color="auto"/>
        <w:right w:val="none" w:sz="0" w:space="0" w:color="auto"/>
      </w:divBdr>
    </w:div>
    <w:div w:id="2017346333">
      <w:bodyDiv w:val="1"/>
      <w:marLeft w:val="0"/>
      <w:marRight w:val="0"/>
      <w:marTop w:val="0"/>
      <w:marBottom w:val="0"/>
      <w:divBdr>
        <w:top w:val="none" w:sz="0" w:space="0" w:color="auto"/>
        <w:left w:val="none" w:sz="0" w:space="0" w:color="auto"/>
        <w:bottom w:val="none" w:sz="0" w:space="0" w:color="auto"/>
        <w:right w:val="none" w:sz="0" w:space="0" w:color="auto"/>
      </w:divBdr>
    </w:div>
    <w:div w:id="2020426147">
      <w:bodyDiv w:val="1"/>
      <w:marLeft w:val="0"/>
      <w:marRight w:val="0"/>
      <w:marTop w:val="0"/>
      <w:marBottom w:val="0"/>
      <w:divBdr>
        <w:top w:val="none" w:sz="0" w:space="0" w:color="auto"/>
        <w:left w:val="none" w:sz="0" w:space="0" w:color="auto"/>
        <w:bottom w:val="none" w:sz="0" w:space="0" w:color="auto"/>
        <w:right w:val="none" w:sz="0" w:space="0" w:color="auto"/>
      </w:divBdr>
    </w:div>
    <w:div w:id="2024234745">
      <w:bodyDiv w:val="1"/>
      <w:marLeft w:val="0"/>
      <w:marRight w:val="0"/>
      <w:marTop w:val="0"/>
      <w:marBottom w:val="0"/>
      <w:divBdr>
        <w:top w:val="none" w:sz="0" w:space="0" w:color="auto"/>
        <w:left w:val="none" w:sz="0" w:space="0" w:color="auto"/>
        <w:bottom w:val="none" w:sz="0" w:space="0" w:color="auto"/>
        <w:right w:val="none" w:sz="0" w:space="0" w:color="auto"/>
      </w:divBdr>
    </w:div>
    <w:div w:id="2026132531">
      <w:bodyDiv w:val="1"/>
      <w:marLeft w:val="0"/>
      <w:marRight w:val="0"/>
      <w:marTop w:val="0"/>
      <w:marBottom w:val="0"/>
      <w:divBdr>
        <w:top w:val="none" w:sz="0" w:space="0" w:color="auto"/>
        <w:left w:val="none" w:sz="0" w:space="0" w:color="auto"/>
        <w:bottom w:val="none" w:sz="0" w:space="0" w:color="auto"/>
        <w:right w:val="none" w:sz="0" w:space="0" w:color="auto"/>
      </w:divBdr>
    </w:div>
    <w:div w:id="2030138398">
      <w:bodyDiv w:val="1"/>
      <w:marLeft w:val="0"/>
      <w:marRight w:val="0"/>
      <w:marTop w:val="0"/>
      <w:marBottom w:val="0"/>
      <w:divBdr>
        <w:top w:val="none" w:sz="0" w:space="0" w:color="auto"/>
        <w:left w:val="none" w:sz="0" w:space="0" w:color="auto"/>
        <w:bottom w:val="none" w:sz="0" w:space="0" w:color="auto"/>
        <w:right w:val="none" w:sz="0" w:space="0" w:color="auto"/>
      </w:divBdr>
    </w:div>
    <w:div w:id="2035761653">
      <w:bodyDiv w:val="1"/>
      <w:marLeft w:val="0"/>
      <w:marRight w:val="0"/>
      <w:marTop w:val="0"/>
      <w:marBottom w:val="0"/>
      <w:divBdr>
        <w:top w:val="none" w:sz="0" w:space="0" w:color="auto"/>
        <w:left w:val="none" w:sz="0" w:space="0" w:color="auto"/>
        <w:bottom w:val="none" w:sz="0" w:space="0" w:color="auto"/>
        <w:right w:val="none" w:sz="0" w:space="0" w:color="auto"/>
      </w:divBdr>
    </w:div>
    <w:div w:id="2036226873">
      <w:bodyDiv w:val="1"/>
      <w:marLeft w:val="0"/>
      <w:marRight w:val="0"/>
      <w:marTop w:val="0"/>
      <w:marBottom w:val="0"/>
      <w:divBdr>
        <w:top w:val="none" w:sz="0" w:space="0" w:color="auto"/>
        <w:left w:val="none" w:sz="0" w:space="0" w:color="auto"/>
        <w:bottom w:val="none" w:sz="0" w:space="0" w:color="auto"/>
        <w:right w:val="none" w:sz="0" w:space="0" w:color="auto"/>
      </w:divBdr>
    </w:div>
    <w:div w:id="2036729665">
      <w:bodyDiv w:val="1"/>
      <w:marLeft w:val="0"/>
      <w:marRight w:val="0"/>
      <w:marTop w:val="0"/>
      <w:marBottom w:val="0"/>
      <w:divBdr>
        <w:top w:val="none" w:sz="0" w:space="0" w:color="auto"/>
        <w:left w:val="none" w:sz="0" w:space="0" w:color="auto"/>
        <w:bottom w:val="none" w:sz="0" w:space="0" w:color="auto"/>
        <w:right w:val="none" w:sz="0" w:space="0" w:color="auto"/>
      </w:divBdr>
    </w:div>
    <w:div w:id="2037271538">
      <w:bodyDiv w:val="1"/>
      <w:marLeft w:val="0"/>
      <w:marRight w:val="0"/>
      <w:marTop w:val="0"/>
      <w:marBottom w:val="0"/>
      <w:divBdr>
        <w:top w:val="none" w:sz="0" w:space="0" w:color="auto"/>
        <w:left w:val="none" w:sz="0" w:space="0" w:color="auto"/>
        <w:bottom w:val="none" w:sz="0" w:space="0" w:color="auto"/>
        <w:right w:val="none" w:sz="0" w:space="0" w:color="auto"/>
      </w:divBdr>
    </w:div>
    <w:div w:id="2040086229">
      <w:bodyDiv w:val="1"/>
      <w:marLeft w:val="0"/>
      <w:marRight w:val="0"/>
      <w:marTop w:val="0"/>
      <w:marBottom w:val="0"/>
      <w:divBdr>
        <w:top w:val="none" w:sz="0" w:space="0" w:color="auto"/>
        <w:left w:val="none" w:sz="0" w:space="0" w:color="auto"/>
        <w:bottom w:val="none" w:sz="0" w:space="0" w:color="auto"/>
        <w:right w:val="none" w:sz="0" w:space="0" w:color="auto"/>
      </w:divBdr>
    </w:div>
    <w:div w:id="2041129712">
      <w:bodyDiv w:val="1"/>
      <w:marLeft w:val="0"/>
      <w:marRight w:val="0"/>
      <w:marTop w:val="0"/>
      <w:marBottom w:val="0"/>
      <w:divBdr>
        <w:top w:val="none" w:sz="0" w:space="0" w:color="auto"/>
        <w:left w:val="none" w:sz="0" w:space="0" w:color="auto"/>
        <w:bottom w:val="none" w:sz="0" w:space="0" w:color="auto"/>
        <w:right w:val="none" w:sz="0" w:space="0" w:color="auto"/>
      </w:divBdr>
    </w:div>
    <w:div w:id="2041393421">
      <w:bodyDiv w:val="1"/>
      <w:marLeft w:val="0"/>
      <w:marRight w:val="0"/>
      <w:marTop w:val="0"/>
      <w:marBottom w:val="0"/>
      <w:divBdr>
        <w:top w:val="none" w:sz="0" w:space="0" w:color="auto"/>
        <w:left w:val="none" w:sz="0" w:space="0" w:color="auto"/>
        <w:bottom w:val="none" w:sz="0" w:space="0" w:color="auto"/>
        <w:right w:val="none" w:sz="0" w:space="0" w:color="auto"/>
      </w:divBdr>
    </w:div>
    <w:div w:id="2043899416">
      <w:bodyDiv w:val="1"/>
      <w:marLeft w:val="0"/>
      <w:marRight w:val="0"/>
      <w:marTop w:val="0"/>
      <w:marBottom w:val="0"/>
      <w:divBdr>
        <w:top w:val="none" w:sz="0" w:space="0" w:color="auto"/>
        <w:left w:val="none" w:sz="0" w:space="0" w:color="auto"/>
        <w:bottom w:val="none" w:sz="0" w:space="0" w:color="auto"/>
        <w:right w:val="none" w:sz="0" w:space="0" w:color="auto"/>
      </w:divBdr>
    </w:div>
    <w:div w:id="2045136684">
      <w:bodyDiv w:val="1"/>
      <w:marLeft w:val="0"/>
      <w:marRight w:val="0"/>
      <w:marTop w:val="0"/>
      <w:marBottom w:val="0"/>
      <w:divBdr>
        <w:top w:val="none" w:sz="0" w:space="0" w:color="auto"/>
        <w:left w:val="none" w:sz="0" w:space="0" w:color="auto"/>
        <w:bottom w:val="none" w:sz="0" w:space="0" w:color="auto"/>
        <w:right w:val="none" w:sz="0" w:space="0" w:color="auto"/>
      </w:divBdr>
    </w:div>
    <w:div w:id="2046363304">
      <w:bodyDiv w:val="1"/>
      <w:marLeft w:val="0"/>
      <w:marRight w:val="0"/>
      <w:marTop w:val="0"/>
      <w:marBottom w:val="0"/>
      <w:divBdr>
        <w:top w:val="none" w:sz="0" w:space="0" w:color="auto"/>
        <w:left w:val="none" w:sz="0" w:space="0" w:color="auto"/>
        <w:bottom w:val="none" w:sz="0" w:space="0" w:color="auto"/>
        <w:right w:val="none" w:sz="0" w:space="0" w:color="auto"/>
      </w:divBdr>
    </w:div>
    <w:div w:id="2047945227">
      <w:bodyDiv w:val="1"/>
      <w:marLeft w:val="0"/>
      <w:marRight w:val="0"/>
      <w:marTop w:val="0"/>
      <w:marBottom w:val="0"/>
      <w:divBdr>
        <w:top w:val="none" w:sz="0" w:space="0" w:color="auto"/>
        <w:left w:val="none" w:sz="0" w:space="0" w:color="auto"/>
        <w:bottom w:val="none" w:sz="0" w:space="0" w:color="auto"/>
        <w:right w:val="none" w:sz="0" w:space="0" w:color="auto"/>
      </w:divBdr>
    </w:div>
    <w:div w:id="2049185270">
      <w:bodyDiv w:val="1"/>
      <w:marLeft w:val="0"/>
      <w:marRight w:val="0"/>
      <w:marTop w:val="0"/>
      <w:marBottom w:val="0"/>
      <w:divBdr>
        <w:top w:val="none" w:sz="0" w:space="0" w:color="auto"/>
        <w:left w:val="none" w:sz="0" w:space="0" w:color="auto"/>
        <w:bottom w:val="none" w:sz="0" w:space="0" w:color="auto"/>
        <w:right w:val="none" w:sz="0" w:space="0" w:color="auto"/>
      </w:divBdr>
    </w:div>
    <w:div w:id="2049908634">
      <w:bodyDiv w:val="1"/>
      <w:marLeft w:val="0"/>
      <w:marRight w:val="0"/>
      <w:marTop w:val="0"/>
      <w:marBottom w:val="0"/>
      <w:divBdr>
        <w:top w:val="none" w:sz="0" w:space="0" w:color="auto"/>
        <w:left w:val="none" w:sz="0" w:space="0" w:color="auto"/>
        <w:bottom w:val="none" w:sz="0" w:space="0" w:color="auto"/>
        <w:right w:val="none" w:sz="0" w:space="0" w:color="auto"/>
      </w:divBdr>
    </w:div>
    <w:div w:id="2049986272">
      <w:bodyDiv w:val="1"/>
      <w:marLeft w:val="0"/>
      <w:marRight w:val="0"/>
      <w:marTop w:val="0"/>
      <w:marBottom w:val="0"/>
      <w:divBdr>
        <w:top w:val="none" w:sz="0" w:space="0" w:color="auto"/>
        <w:left w:val="none" w:sz="0" w:space="0" w:color="auto"/>
        <w:bottom w:val="none" w:sz="0" w:space="0" w:color="auto"/>
        <w:right w:val="none" w:sz="0" w:space="0" w:color="auto"/>
      </w:divBdr>
    </w:div>
    <w:div w:id="2050690622">
      <w:bodyDiv w:val="1"/>
      <w:marLeft w:val="0"/>
      <w:marRight w:val="0"/>
      <w:marTop w:val="0"/>
      <w:marBottom w:val="0"/>
      <w:divBdr>
        <w:top w:val="none" w:sz="0" w:space="0" w:color="auto"/>
        <w:left w:val="none" w:sz="0" w:space="0" w:color="auto"/>
        <w:bottom w:val="none" w:sz="0" w:space="0" w:color="auto"/>
        <w:right w:val="none" w:sz="0" w:space="0" w:color="auto"/>
      </w:divBdr>
    </w:div>
    <w:div w:id="2051175894">
      <w:bodyDiv w:val="1"/>
      <w:marLeft w:val="0"/>
      <w:marRight w:val="0"/>
      <w:marTop w:val="0"/>
      <w:marBottom w:val="0"/>
      <w:divBdr>
        <w:top w:val="none" w:sz="0" w:space="0" w:color="auto"/>
        <w:left w:val="none" w:sz="0" w:space="0" w:color="auto"/>
        <w:bottom w:val="none" w:sz="0" w:space="0" w:color="auto"/>
        <w:right w:val="none" w:sz="0" w:space="0" w:color="auto"/>
      </w:divBdr>
    </w:div>
    <w:div w:id="2058124867">
      <w:bodyDiv w:val="1"/>
      <w:marLeft w:val="0"/>
      <w:marRight w:val="0"/>
      <w:marTop w:val="0"/>
      <w:marBottom w:val="0"/>
      <w:divBdr>
        <w:top w:val="none" w:sz="0" w:space="0" w:color="auto"/>
        <w:left w:val="none" w:sz="0" w:space="0" w:color="auto"/>
        <w:bottom w:val="none" w:sz="0" w:space="0" w:color="auto"/>
        <w:right w:val="none" w:sz="0" w:space="0" w:color="auto"/>
      </w:divBdr>
    </w:div>
    <w:div w:id="2060469718">
      <w:bodyDiv w:val="1"/>
      <w:marLeft w:val="0"/>
      <w:marRight w:val="0"/>
      <w:marTop w:val="0"/>
      <w:marBottom w:val="0"/>
      <w:divBdr>
        <w:top w:val="none" w:sz="0" w:space="0" w:color="auto"/>
        <w:left w:val="none" w:sz="0" w:space="0" w:color="auto"/>
        <w:bottom w:val="none" w:sz="0" w:space="0" w:color="auto"/>
        <w:right w:val="none" w:sz="0" w:space="0" w:color="auto"/>
      </w:divBdr>
    </w:div>
    <w:div w:id="2062558395">
      <w:bodyDiv w:val="1"/>
      <w:marLeft w:val="0"/>
      <w:marRight w:val="0"/>
      <w:marTop w:val="0"/>
      <w:marBottom w:val="0"/>
      <w:divBdr>
        <w:top w:val="none" w:sz="0" w:space="0" w:color="auto"/>
        <w:left w:val="none" w:sz="0" w:space="0" w:color="auto"/>
        <w:bottom w:val="none" w:sz="0" w:space="0" w:color="auto"/>
        <w:right w:val="none" w:sz="0" w:space="0" w:color="auto"/>
      </w:divBdr>
    </w:div>
    <w:div w:id="2064326543">
      <w:bodyDiv w:val="1"/>
      <w:marLeft w:val="0"/>
      <w:marRight w:val="0"/>
      <w:marTop w:val="0"/>
      <w:marBottom w:val="0"/>
      <w:divBdr>
        <w:top w:val="none" w:sz="0" w:space="0" w:color="auto"/>
        <w:left w:val="none" w:sz="0" w:space="0" w:color="auto"/>
        <w:bottom w:val="none" w:sz="0" w:space="0" w:color="auto"/>
        <w:right w:val="none" w:sz="0" w:space="0" w:color="auto"/>
      </w:divBdr>
    </w:div>
    <w:div w:id="2065716355">
      <w:bodyDiv w:val="1"/>
      <w:marLeft w:val="0"/>
      <w:marRight w:val="0"/>
      <w:marTop w:val="0"/>
      <w:marBottom w:val="0"/>
      <w:divBdr>
        <w:top w:val="none" w:sz="0" w:space="0" w:color="auto"/>
        <w:left w:val="none" w:sz="0" w:space="0" w:color="auto"/>
        <w:bottom w:val="none" w:sz="0" w:space="0" w:color="auto"/>
        <w:right w:val="none" w:sz="0" w:space="0" w:color="auto"/>
      </w:divBdr>
    </w:div>
    <w:div w:id="2070032513">
      <w:bodyDiv w:val="1"/>
      <w:marLeft w:val="0"/>
      <w:marRight w:val="0"/>
      <w:marTop w:val="0"/>
      <w:marBottom w:val="0"/>
      <w:divBdr>
        <w:top w:val="none" w:sz="0" w:space="0" w:color="auto"/>
        <w:left w:val="none" w:sz="0" w:space="0" w:color="auto"/>
        <w:bottom w:val="none" w:sz="0" w:space="0" w:color="auto"/>
        <w:right w:val="none" w:sz="0" w:space="0" w:color="auto"/>
      </w:divBdr>
    </w:div>
    <w:div w:id="2070182252">
      <w:bodyDiv w:val="1"/>
      <w:marLeft w:val="0"/>
      <w:marRight w:val="0"/>
      <w:marTop w:val="0"/>
      <w:marBottom w:val="0"/>
      <w:divBdr>
        <w:top w:val="none" w:sz="0" w:space="0" w:color="auto"/>
        <w:left w:val="none" w:sz="0" w:space="0" w:color="auto"/>
        <w:bottom w:val="none" w:sz="0" w:space="0" w:color="auto"/>
        <w:right w:val="none" w:sz="0" w:space="0" w:color="auto"/>
      </w:divBdr>
    </w:div>
    <w:div w:id="2073429692">
      <w:bodyDiv w:val="1"/>
      <w:marLeft w:val="0"/>
      <w:marRight w:val="0"/>
      <w:marTop w:val="0"/>
      <w:marBottom w:val="0"/>
      <w:divBdr>
        <w:top w:val="none" w:sz="0" w:space="0" w:color="auto"/>
        <w:left w:val="none" w:sz="0" w:space="0" w:color="auto"/>
        <w:bottom w:val="none" w:sz="0" w:space="0" w:color="auto"/>
        <w:right w:val="none" w:sz="0" w:space="0" w:color="auto"/>
      </w:divBdr>
    </w:div>
    <w:div w:id="2073456738">
      <w:bodyDiv w:val="1"/>
      <w:marLeft w:val="0"/>
      <w:marRight w:val="0"/>
      <w:marTop w:val="0"/>
      <w:marBottom w:val="0"/>
      <w:divBdr>
        <w:top w:val="none" w:sz="0" w:space="0" w:color="auto"/>
        <w:left w:val="none" w:sz="0" w:space="0" w:color="auto"/>
        <w:bottom w:val="none" w:sz="0" w:space="0" w:color="auto"/>
        <w:right w:val="none" w:sz="0" w:space="0" w:color="auto"/>
      </w:divBdr>
    </w:div>
    <w:div w:id="2073848124">
      <w:bodyDiv w:val="1"/>
      <w:marLeft w:val="0"/>
      <w:marRight w:val="0"/>
      <w:marTop w:val="0"/>
      <w:marBottom w:val="0"/>
      <w:divBdr>
        <w:top w:val="none" w:sz="0" w:space="0" w:color="auto"/>
        <w:left w:val="none" w:sz="0" w:space="0" w:color="auto"/>
        <w:bottom w:val="none" w:sz="0" w:space="0" w:color="auto"/>
        <w:right w:val="none" w:sz="0" w:space="0" w:color="auto"/>
      </w:divBdr>
    </w:div>
    <w:div w:id="2083021503">
      <w:bodyDiv w:val="1"/>
      <w:marLeft w:val="0"/>
      <w:marRight w:val="0"/>
      <w:marTop w:val="0"/>
      <w:marBottom w:val="0"/>
      <w:divBdr>
        <w:top w:val="none" w:sz="0" w:space="0" w:color="auto"/>
        <w:left w:val="none" w:sz="0" w:space="0" w:color="auto"/>
        <w:bottom w:val="none" w:sz="0" w:space="0" w:color="auto"/>
        <w:right w:val="none" w:sz="0" w:space="0" w:color="auto"/>
      </w:divBdr>
    </w:div>
    <w:div w:id="2083521718">
      <w:bodyDiv w:val="1"/>
      <w:marLeft w:val="0"/>
      <w:marRight w:val="0"/>
      <w:marTop w:val="0"/>
      <w:marBottom w:val="0"/>
      <w:divBdr>
        <w:top w:val="none" w:sz="0" w:space="0" w:color="auto"/>
        <w:left w:val="none" w:sz="0" w:space="0" w:color="auto"/>
        <w:bottom w:val="none" w:sz="0" w:space="0" w:color="auto"/>
        <w:right w:val="none" w:sz="0" w:space="0" w:color="auto"/>
      </w:divBdr>
    </w:div>
    <w:div w:id="2086998119">
      <w:bodyDiv w:val="1"/>
      <w:marLeft w:val="0"/>
      <w:marRight w:val="0"/>
      <w:marTop w:val="0"/>
      <w:marBottom w:val="0"/>
      <w:divBdr>
        <w:top w:val="none" w:sz="0" w:space="0" w:color="auto"/>
        <w:left w:val="none" w:sz="0" w:space="0" w:color="auto"/>
        <w:bottom w:val="none" w:sz="0" w:space="0" w:color="auto"/>
        <w:right w:val="none" w:sz="0" w:space="0" w:color="auto"/>
      </w:divBdr>
    </w:div>
    <w:div w:id="2087022758">
      <w:bodyDiv w:val="1"/>
      <w:marLeft w:val="0"/>
      <w:marRight w:val="0"/>
      <w:marTop w:val="0"/>
      <w:marBottom w:val="0"/>
      <w:divBdr>
        <w:top w:val="none" w:sz="0" w:space="0" w:color="auto"/>
        <w:left w:val="none" w:sz="0" w:space="0" w:color="auto"/>
        <w:bottom w:val="none" w:sz="0" w:space="0" w:color="auto"/>
        <w:right w:val="none" w:sz="0" w:space="0" w:color="auto"/>
      </w:divBdr>
    </w:div>
    <w:div w:id="2087071207">
      <w:bodyDiv w:val="1"/>
      <w:marLeft w:val="0"/>
      <w:marRight w:val="0"/>
      <w:marTop w:val="0"/>
      <w:marBottom w:val="0"/>
      <w:divBdr>
        <w:top w:val="none" w:sz="0" w:space="0" w:color="auto"/>
        <w:left w:val="none" w:sz="0" w:space="0" w:color="auto"/>
        <w:bottom w:val="none" w:sz="0" w:space="0" w:color="auto"/>
        <w:right w:val="none" w:sz="0" w:space="0" w:color="auto"/>
      </w:divBdr>
    </w:div>
    <w:div w:id="2093040874">
      <w:bodyDiv w:val="1"/>
      <w:marLeft w:val="0"/>
      <w:marRight w:val="0"/>
      <w:marTop w:val="0"/>
      <w:marBottom w:val="0"/>
      <w:divBdr>
        <w:top w:val="none" w:sz="0" w:space="0" w:color="auto"/>
        <w:left w:val="none" w:sz="0" w:space="0" w:color="auto"/>
        <w:bottom w:val="none" w:sz="0" w:space="0" w:color="auto"/>
        <w:right w:val="none" w:sz="0" w:space="0" w:color="auto"/>
      </w:divBdr>
    </w:div>
    <w:div w:id="2093041102">
      <w:bodyDiv w:val="1"/>
      <w:marLeft w:val="0"/>
      <w:marRight w:val="0"/>
      <w:marTop w:val="0"/>
      <w:marBottom w:val="0"/>
      <w:divBdr>
        <w:top w:val="none" w:sz="0" w:space="0" w:color="auto"/>
        <w:left w:val="none" w:sz="0" w:space="0" w:color="auto"/>
        <w:bottom w:val="none" w:sz="0" w:space="0" w:color="auto"/>
        <w:right w:val="none" w:sz="0" w:space="0" w:color="auto"/>
      </w:divBdr>
    </w:div>
    <w:div w:id="2093089152">
      <w:bodyDiv w:val="1"/>
      <w:marLeft w:val="0"/>
      <w:marRight w:val="0"/>
      <w:marTop w:val="0"/>
      <w:marBottom w:val="0"/>
      <w:divBdr>
        <w:top w:val="none" w:sz="0" w:space="0" w:color="auto"/>
        <w:left w:val="none" w:sz="0" w:space="0" w:color="auto"/>
        <w:bottom w:val="none" w:sz="0" w:space="0" w:color="auto"/>
        <w:right w:val="none" w:sz="0" w:space="0" w:color="auto"/>
      </w:divBdr>
    </w:div>
    <w:div w:id="2094815627">
      <w:bodyDiv w:val="1"/>
      <w:marLeft w:val="0"/>
      <w:marRight w:val="0"/>
      <w:marTop w:val="0"/>
      <w:marBottom w:val="0"/>
      <w:divBdr>
        <w:top w:val="none" w:sz="0" w:space="0" w:color="auto"/>
        <w:left w:val="none" w:sz="0" w:space="0" w:color="auto"/>
        <w:bottom w:val="none" w:sz="0" w:space="0" w:color="auto"/>
        <w:right w:val="none" w:sz="0" w:space="0" w:color="auto"/>
      </w:divBdr>
    </w:div>
    <w:div w:id="2095082261">
      <w:bodyDiv w:val="1"/>
      <w:marLeft w:val="0"/>
      <w:marRight w:val="0"/>
      <w:marTop w:val="0"/>
      <w:marBottom w:val="0"/>
      <w:divBdr>
        <w:top w:val="none" w:sz="0" w:space="0" w:color="auto"/>
        <w:left w:val="none" w:sz="0" w:space="0" w:color="auto"/>
        <w:bottom w:val="none" w:sz="0" w:space="0" w:color="auto"/>
        <w:right w:val="none" w:sz="0" w:space="0" w:color="auto"/>
      </w:divBdr>
    </w:div>
    <w:div w:id="2096317401">
      <w:bodyDiv w:val="1"/>
      <w:marLeft w:val="0"/>
      <w:marRight w:val="0"/>
      <w:marTop w:val="0"/>
      <w:marBottom w:val="0"/>
      <w:divBdr>
        <w:top w:val="none" w:sz="0" w:space="0" w:color="auto"/>
        <w:left w:val="none" w:sz="0" w:space="0" w:color="auto"/>
        <w:bottom w:val="none" w:sz="0" w:space="0" w:color="auto"/>
        <w:right w:val="none" w:sz="0" w:space="0" w:color="auto"/>
      </w:divBdr>
    </w:div>
    <w:div w:id="2097286193">
      <w:bodyDiv w:val="1"/>
      <w:marLeft w:val="0"/>
      <w:marRight w:val="0"/>
      <w:marTop w:val="0"/>
      <w:marBottom w:val="0"/>
      <w:divBdr>
        <w:top w:val="none" w:sz="0" w:space="0" w:color="auto"/>
        <w:left w:val="none" w:sz="0" w:space="0" w:color="auto"/>
        <w:bottom w:val="none" w:sz="0" w:space="0" w:color="auto"/>
        <w:right w:val="none" w:sz="0" w:space="0" w:color="auto"/>
      </w:divBdr>
    </w:div>
    <w:div w:id="2100173486">
      <w:bodyDiv w:val="1"/>
      <w:marLeft w:val="0"/>
      <w:marRight w:val="0"/>
      <w:marTop w:val="0"/>
      <w:marBottom w:val="0"/>
      <w:divBdr>
        <w:top w:val="none" w:sz="0" w:space="0" w:color="auto"/>
        <w:left w:val="none" w:sz="0" w:space="0" w:color="auto"/>
        <w:bottom w:val="none" w:sz="0" w:space="0" w:color="auto"/>
        <w:right w:val="none" w:sz="0" w:space="0" w:color="auto"/>
      </w:divBdr>
    </w:div>
    <w:div w:id="2100440688">
      <w:bodyDiv w:val="1"/>
      <w:marLeft w:val="0"/>
      <w:marRight w:val="0"/>
      <w:marTop w:val="0"/>
      <w:marBottom w:val="0"/>
      <w:divBdr>
        <w:top w:val="none" w:sz="0" w:space="0" w:color="auto"/>
        <w:left w:val="none" w:sz="0" w:space="0" w:color="auto"/>
        <w:bottom w:val="none" w:sz="0" w:space="0" w:color="auto"/>
        <w:right w:val="none" w:sz="0" w:space="0" w:color="auto"/>
      </w:divBdr>
    </w:div>
    <w:div w:id="2101636352">
      <w:bodyDiv w:val="1"/>
      <w:marLeft w:val="0"/>
      <w:marRight w:val="0"/>
      <w:marTop w:val="0"/>
      <w:marBottom w:val="0"/>
      <w:divBdr>
        <w:top w:val="none" w:sz="0" w:space="0" w:color="auto"/>
        <w:left w:val="none" w:sz="0" w:space="0" w:color="auto"/>
        <w:bottom w:val="none" w:sz="0" w:space="0" w:color="auto"/>
        <w:right w:val="none" w:sz="0" w:space="0" w:color="auto"/>
      </w:divBdr>
    </w:div>
    <w:div w:id="2102069693">
      <w:bodyDiv w:val="1"/>
      <w:marLeft w:val="0"/>
      <w:marRight w:val="0"/>
      <w:marTop w:val="0"/>
      <w:marBottom w:val="0"/>
      <w:divBdr>
        <w:top w:val="none" w:sz="0" w:space="0" w:color="auto"/>
        <w:left w:val="none" w:sz="0" w:space="0" w:color="auto"/>
        <w:bottom w:val="none" w:sz="0" w:space="0" w:color="auto"/>
        <w:right w:val="none" w:sz="0" w:space="0" w:color="auto"/>
      </w:divBdr>
    </w:div>
    <w:div w:id="2103069174">
      <w:bodyDiv w:val="1"/>
      <w:marLeft w:val="0"/>
      <w:marRight w:val="0"/>
      <w:marTop w:val="0"/>
      <w:marBottom w:val="0"/>
      <w:divBdr>
        <w:top w:val="none" w:sz="0" w:space="0" w:color="auto"/>
        <w:left w:val="none" w:sz="0" w:space="0" w:color="auto"/>
        <w:bottom w:val="none" w:sz="0" w:space="0" w:color="auto"/>
        <w:right w:val="none" w:sz="0" w:space="0" w:color="auto"/>
      </w:divBdr>
    </w:div>
    <w:div w:id="2106876741">
      <w:bodyDiv w:val="1"/>
      <w:marLeft w:val="0"/>
      <w:marRight w:val="0"/>
      <w:marTop w:val="0"/>
      <w:marBottom w:val="0"/>
      <w:divBdr>
        <w:top w:val="none" w:sz="0" w:space="0" w:color="auto"/>
        <w:left w:val="none" w:sz="0" w:space="0" w:color="auto"/>
        <w:bottom w:val="none" w:sz="0" w:space="0" w:color="auto"/>
        <w:right w:val="none" w:sz="0" w:space="0" w:color="auto"/>
      </w:divBdr>
    </w:div>
    <w:div w:id="2108193895">
      <w:bodyDiv w:val="1"/>
      <w:marLeft w:val="0"/>
      <w:marRight w:val="0"/>
      <w:marTop w:val="0"/>
      <w:marBottom w:val="0"/>
      <w:divBdr>
        <w:top w:val="none" w:sz="0" w:space="0" w:color="auto"/>
        <w:left w:val="none" w:sz="0" w:space="0" w:color="auto"/>
        <w:bottom w:val="none" w:sz="0" w:space="0" w:color="auto"/>
        <w:right w:val="none" w:sz="0" w:space="0" w:color="auto"/>
      </w:divBdr>
    </w:div>
    <w:div w:id="2108650467">
      <w:bodyDiv w:val="1"/>
      <w:marLeft w:val="0"/>
      <w:marRight w:val="0"/>
      <w:marTop w:val="0"/>
      <w:marBottom w:val="0"/>
      <w:divBdr>
        <w:top w:val="none" w:sz="0" w:space="0" w:color="auto"/>
        <w:left w:val="none" w:sz="0" w:space="0" w:color="auto"/>
        <w:bottom w:val="none" w:sz="0" w:space="0" w:color="auto"/>
        <w:right w:val="none" w:sz="0" w:space="0" w:color="auto"/>
      </w:divBdr>
    </w:div>
    <w:div w:id="2110615270">
      <w:bodyDiv w:val="1"/>
      <w:marLeft w:val="0"/>
      <w:marRight w:val="0"/>
      <w:marTop w:val="0"/>
      <w:marBottom w:val="0"/>
      <w:divBdr>
        <w:top w:val="none" w:sz="0" w:space="0" w:color="auto"/>
        <w:left w:val="none" w:sz="0" w:space="0" w:color="auto"/>
        <w:bottom w:val="none" w:sz="0" w:space="0" w:color="auto"/>
        <w:right w:val="none" w:sz="0" w:space="0" w:color="auto"/>
      </w:divBdr>
    </w:div>
    <w:div w:id="2110656833">
      <w:bodyDiv w:val="1"/>
      <w:marLeft w:val="0"/>
      <w:marRight w:val="0"/>
      <w:marTop w:val="0"/>
      <w:marBottom w:val="0"/>
      <w:divBdr>
        <w:top w:val="none" w:sz="0" w:space="0" w:color="auto"/>
        <w:left w:val="none" w:sz="0" w:space="0" w:color="auto"/>
        <w:bottom w:val="none" w:sz="0" w:space="0" w:color="auto"/>
        <w:right w:val="none" w:sz="0" w:space="0" w:color="auto"/>
      </w:divBdr>
    </w:div>
    <w:div w:id="2113278736">
      <w:bodyDiv w:val="1"/>
      <w:marLeft w:val="0"/>
      <w:marRight w:val="0"/>
      <w:marTop w:val="0"/>
      <w:marBottom w:val="0"/>
      <w:divBdr>
        <w:top w:val="none" w:sz="0" w:space="0" w:color="auto"/>
        <w:left w:val="none" w:sz="0" w:space="0" w:color="auto"/>
        <w:bottom w:val="none" w:sz="0" w:space="0" w:color="auto"/>
        <w:right w:val="none" w:sz="0" w:space="0" w:color="auto"/>
      </w:divBdr>
    </w:div>
    <w:div w:id="2115010525">
      <w:bodyDiv w:val="1"/>
      <w:marLeft w:val="0"/>
      <w:marRight w:val="0"/>
      <w:marTop w:val="0"/>
      <w:marBottom w:val="0"/>
      <w:divBdr>
        <w:top w:val="none" w:sz="0" w:space="0" w:color="auto"/>
        <w:left w:val="none" w:sz="0" w:space="0" w:color="auto"/>
        <w:bottom w:val="none" w:sz="0" w:space="0" w:color="auto"/>
        <w:right w:val="none" w:sz="0" w:space="0" w:color="auto"/>
      </w:divBdr>
    </w:div>
    <w:div w:id="2115323149">
      <w:bodyDiv w:val="1"/>
      <w:marLeft w:val="0"/>
      <w:marRight w:val="0"/>
      <w:marTop w:val="0"/>
      <w:marBottom w:val="0"/>
      <w:divBdr>
        <w:top w:val="none" w:sz="0" w:space="0" w:color="auto"/>
        <w:left w:val="none" w:sz="0" w:space="0" w:color="auto"/>
        <w:bottom w:val="none" w:sz="0" w:space="0" w:color="auto"/>
        <w:right w:val="none" w:sz="0" w:space="0" w:color="auto"/>
      </w:divBdr>
    </w:div>
    <w:div w:id="2116561156">
      <w:bodyDiv w:val="1"/>
      <w:marLeft w:val="0"/>
      <w:marRight w:val="0"/>
      <w:marTop w:val="0"/>
      <w:marBottom w:val="0"/>
      <w:divBdr>
        <w:top w:val="none" w:sz="0" w:space="0" w:color="auto"/>
        <w:left w:val="none" w:sz="0" w:space="0" w:color="auto"/>
        <w:bottom w:val="none" w:sz="0" w:space="0" w:color="auto"/>
        <w:right w:val="none" w:sz="0" w:space="0" w:color="auto"/>
      </w:divBdr>
    </w:div>
    <w:div w:id="2117285079">
      <w:bodyDiv w:val="1"/>
      <w:marLeft w:val="0"/>
      <w:marRight w:val="0"/>
      <w:marTop w:val="0"/>
      <w:marBottom w:val="0"/>
      <w:divBdr>
        <w:top w:val="none" w:sz="0" w:space="0" w:color="auto"/>
        <w:left w:val="none" w:sz="0" w:space="0" w:color="auto"/>
        <w:bottom w:val="none" w:sz="0" w:space="0" w:color="auto"/>
        <w:right w:val="none" w:sz="0" w:space="0" w:color="auto"/>
      </w:divBdr>
    </w:div>
    <w:div w:id="2120029035">
      <w:bodyDiv w:val="1"/>
      <w:marLeft w:val="0"/>
      <w:marRight w:val="0"/>
      <w:marTop w:val="0"/>
      <w:marBottom w:val="0"/>
      <w:divBdr>
        <w:top w:val="none" w:sz="0" w:space="0" w:color="auto"/>
        <w:left w:val="none" w:sz="0" w:space="0" w:color="auto"/>
        <w:bottom w:val="none" w:sz="0" w:space="0" w:color="auto"/>
        <w:right w:val="none" w:sz="0" w:space="0" w:color="auto"/>
      </w:divBdr>
    </w:div>
    <w:div w:id="2122608579">
      <w:bodyDiv w:val="1"/>
      <w:marLeft w:val="0"/>
      <w:marRight w:val="0"/>
      <w:marTop w:val="0"/>
      <w:marBottom w:val="0"/>
      <w:divBdr>
        <w:top w:val="none" w:sz="0" w:space="0" w:color="auto"/>
        <w:left w:val="none" w:sz="0" w:space="0" w:color="auto"/>
        <w:bottom w:val="none" w:sz="0" w:space="0" w:color="auto"/>
        <w:right w:val="none" w:sz="0" w:space="0" w:color="auto"/>
      </w:divBdr>
    </w:div>
    <w:div w:id="2122988382">
      <w:bodyDiv w:val="1"/>
      <w:marLeft w:val="0"/>
      <w:marRight w:val="0"/>
      <w:marTop w:val="0"/>
      <w:marBottom w:val="0"/>
      <w:divBdr>
        <w:top w:val="none" w:sz="0" w:space="0" w:color="auto"/>
        <w:left w:val="none" w:sz="0" w:space="0" w:color="auto"/>
        <w:bottom w:val="none" w:sz="0" w:space="0" w:color="auto"/>
        <w:right w:val="none" w:sz="0" w:space="0" w:color="auto"/>
      </w:divBdr>
    </w:div>
    <w:div w:id="2124953620">
      <w:bodyDiv w:val="1"/>
      <w:marLeft w:val="0"/>
      <w:marRight w:val="0"/>
      <w:marTop w:val="0"/>
      <w:marBottom w:val="0"/>
      <w:divBdr>
        <w:top w:val="none" w:sz="0" w:space="0" w:color="auto"/>
        <w:left w:val="none" w:sz="0" w:space="0" w:color="auto"/>
        <w:bottom w:val="none" w:sz="0" w:space="0" w:color="auto"/>
        <w:right w:val="none" w:sz="0" w:space="0" w:color="auto"/>
      </w:divBdr>
    </w:div>
    <w:div w:id="2128229489">
      <w:bodyDiv w:val="1"/>
      <w:marLeft w:val="0"/>
      <w:marRight w:val="0"/>
      <w:marTop w:val="0"/>
      <w:marBottom w:val="0"/>
      <w:divBdr>
        <w:top w:val="none" w:sz="0" w:space="0" w:color="auto"/>
        <w:left w:val="none" w:sz="0" w:space="0" w:color="auto"/>
        <w:bottom w:val="none" w:sz="0" w:space="0" w:color="auto"/>
        <w:right w:val="none" w:sz="0" w:space="0" w:color="auto"/>
      </w:divBdr>
    </w:div>
    <w:div w:id="2129734926">
      <w:bodyDiv w:val="1"/>
      <w:marLeft w:val="0"/>
      <w:marRight w:val="0"/>
      <w:marTop w:val="0"/>
      <w:marBottom w:val="0"/>
      <w:divBdr>
        <w:top w:val="none" w:sz="0" w:space="0" w:color="auto"/>
        <w:left w:val="none" w:sz="0" w:space="0" w:color="auto"/>
        <w:bottom w:val="none" w:sz="0" w:space="0" w:color="auto"/>
        <w:right w:val="none" w:sz="0" w:space="0" w:color="auto"/>
      </w:divBdr>
    </w:div>
    <w:div w:id="2129739212">
      <w:bodyDiv w:val="1"/>
      <w:marLeft w:val="0"/>
      <w:marRight w:val="0"/>
      <w:marTop w:val="0"/>
      <w:marBottom w:val="0"/>
      <w:divBdr>
        <w:top w:val="none" w:sz="0" w:space="0" w:color="auto"/>
        <w:left w:val="none" w:sz="0" w:space="0" w:color="auto"/>
        <w:bottom w:val="none" w:sz="0" w:space="0" w:color="auto"/>
        <w:right w:val="none" w:sz="0" w:space="0" w:color="auto"/>
      </w:divBdr>
    </w:div>
    <w:div w:id="2131894828">
      <w:bodyDiv w:val="1"/>
      <w:marLeft w:val="0"/>
      <w:marRight w:val="0"/>
      <w:marTop w:val="0"/>
      <w:marBottom w:val="0"/>
      <w:divBdr>
        <w:top w:val="none" w:sz="0" w:space="0" w:color="auto"/>
        <w:left w:val="none" w:sz="0" w:space="0" w:color="auto"/>
        <w:bottom w:val="none" w:sz="0" w:space="0" w:color="auto"/>
        <w:right w:val="none" w:sz="0" w:space="0" w:color="auto"/>
      </w:divBdr>
    </w:div>
    <w:div w:id="2132506812">
      <w:bodyDiv w:val="1"/>
      <w:marLeft w:val="0"/>
      <w:marRight w:val="0"/>
      <w:marTop w:val="0"/>
      <w:marBottom w:val="0"/>
      <w:divBdr>
        <w:top w:val="none" w:sz="0" w:space="0" w:color="auto"/>
        <w:left w:val="none" w:sz="0" w:space="0" w:color="auto"/>
        <w:bottom w:val="none" w:sz="0" w:space="0" w:color="auto"/>
        <w:right w:val="none" w:sz="0" w:space="0" w:color="auto"/>
      </w:divBdr>
    </w:div>
    <w:div w:id="2132898548">
      <w:bodyDiv w:val="1"/>
      <w:marLeft w:val="0"/>
      <w:marRight w:val="0"/>
      <w:marTop w:val="0"/>
      <w:marBottom w:val="0"/>
      <w:divBdr>
        <w:top w:val="none" w:sz="0" w:space="0" w:color="auto"/>
        <w:left w:val="none" w:sz="0" w:space="0" w:color="auto"/>
        <w:bottom w:val="none" w:sz="0" w:space="0" w:color="auto"/>
        <w:right w:val="none" w:sz="0" w:space="0" w:color="auto"/>
      </w:divBdr>
    </w:div>
    <w:div w:id="2132899467">
      <w:bodyDiv w:val="1"/>
      <w:marLeft w:val="0"/>
      <w:marRight w:val="0"/>
      <w:marTop w:val="0"/>
      <w:marBottom w:val="0"/>
      <w:divBdr>
        <w:top w:val="none" w:sz="0" w:space="0" w:color="auto"/>
        <w:left w:val="none" w:sz="0" w:space="0" w:color="auto"/>
        <w:bottom w:val="none" w:sz="0" w:space="0" w:color="auto"/>
        <w:right w:val="none" w:sz="0" w:space="0" w:color="auto"/>
      </w:divBdr>
    </w:div>
    <w:div w:id="2134522634">
      <w:bodyDiv w:val="1"/>
      <w:marLeft w:val="0"/>
      <w:marRight w:val="0"/>
      <w:marTop w:val="0"/>
      <w:marBottom w:val="0"/>
      <w:divBdr>
        <w:top w:val="none" w:sz="0" w:space="0" w:color="auto"/>
        <w:left w:val="none" w:sz="0" w:space="0" w:color="auto"/>
        <w:bottom w:val="none" w:sz="0" w:space="0" w:color="auto"/>
        <w:right w:val="none" w:sz="0" w:space="0" w:color="auto"/>
      </w:divBdr>
    </w:div>
    <w:div w:id="2138790446">
      <w:bodyDiv w:val="1"/>
      <w:marLeft w:val="0"/>
      <w:marRight w:val="0"/>
      <w:marTop w:val="0"/>
      <w:marBottom w:val="0"/>
      <w:divBdr>
        <w:top w:val="none" w:sz="0" w:space="0" w:color="auto"/>
        <w:left w:val="none" w:sz="0" w:space="0" w:color="auto"/>
        <w:bottom w:val="none" w:sz="0" w:space="0" w:color="auto"/>
        <w:right w:val="none" w:sz="0" w:space="0" w:color="auto"/>
      </w:divBdr>
    </w:div>
    <w:div w:id="2138797795">
      <w:bodyDiv w:val="1"/>
      <w:marLeft w:val="0"/>
      <w:marRight w:val="0"/>
      <w:marTop w:val="0"/>
      <w:marBottom w:val="0"/>
      <w:divBdr>
        <w:top w:val="none" w:sz="0" w:space="0" w:color="auto"/>
        <w:left w:val="none" w:sz="0" w:space="0" w:color="auto"/>
        <w:bottom w:val="none" w:sz="0" w:space="0" w:color="auto"/>
        <w:right w:val="none" w:sz="0" w:space="0" w:color="auto"/>
      </w:divBdr>
    </w:div>
    <w:div w:id="2140763237">
      <w:bodyDiv w:val="1"/>
      <w:marLeft w:val="0"/>
      <w:marRight w:val="0"/>
      <w:marTop w:val="0"/>
      <w:marBottom w:val="0"/>
      <w:divBdr>
        <w:top w:val="none" w:sz="0" w:space="0" w:color="auto"/>
        <w:left w:val="none" w:sz="0" w:space="0" w:color="auto"/>
        <w:bottom w:val="none" w:sz="0" w:space="0" w:color="auto"/>
        <w:right w:val="none" w:sz="0" w:space="0" w:color="auto"/>
      </w:divBdr>
    </w:div>
    <w:div w:id="2142922489">
      <w:bodyDiv w:val="1"/>
      <w:marLeft w:val="0"/>
      <w:marRight w:val="0"/>
      <w:marTop w:val="0"/>
      <w:marBottom w:val="0"/>
      <w:divBdr>
        <w:top w:val="none" w:sz="0" w:space="0" w:color="auto"/>
        <w:left w:val="none" w:sz="0" w:space="0" w:color="auto"/>
        <w:bottom w:val="none" w:sz="0" w:space="0" w:color="auto"/>
        <w:right w:val="none" w:sz="0" w:space="0" w:color="auto"/>
      </w:divBdr>
    </w:div>
    <w:div w:id="2144805374">
      <w:bodyDiv w:val="1"/>
      <w:marLeft w:val="0"/>
      <w:marRight w:val="0"/>
      <w:marTop w:val="0"/>
      <w:marBottom w:val="0"/>
      <w:divBdr>
        <w:top w:val="none" w:sz="0" w:space="0" w:color="auto"/>
        <w:left w:val="none" w:sz="0" w:space="0" w:color="auto"/>
        <w:bottom w:val="none" w:sz="0" w:space="0" w:color="auto"/>
        <w:right w:val="none" w:sz="0" w:space="0" w:color="auto"/>
      </w:divBdr>
    </w:div>
    <w:div w:id="2145656688">
      <w:bodyDiv w:val="1"/>
      <w:marLeft w:val="0"/>
      <w:marRight w:val="0"/>
      <w:marTop w:val="0"/>
      <w:marBottom w:val="0"/>
      <w:divBdr>
        <w:top w:val="none" w:sz="0" w:space="0" w:color="auto"/>
        <w:left w:val="none" w:sz="0" w:space="0" w:color="auto"/>
        <w:bottom w:val="none" w:sz="0" w:space="0" w:color="auto"/>
        <w:right w:val="none" w:sz="0" w:space="0" w:color="auto"/>
      </w:divBdr>
    </w:div>
    <w:div w:id="2146116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fontTable" Target="fontTable.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eader" Target="header1.xml"/><Relationship Id="rId107" Type="http://schemas.openxmlformats.org/officeDocument/2006/relationships/chart" Target="charts/chart1.xml"/><Relationship Id="rId11" Type="http://schemas.openxmlformats.org/officeDocument/2006/relationships/endnotes" Target="endnotes.xml"/><Relationship Id="rId32" Type="http://schemas.openxmlformats.org/officeDocument/2006/relationships/header" Target="header5.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comments" Target="comments.xml"/><Relationship Id="rId27" Type="http://schemas.openxmlformats.org/officeDocument/2006/relationships/header" Target="header3.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8.png"/><Relationship Id="rId118" Type="http://schemas.microsoft.com/office/2011/relationships/people" Target="people.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1.png"/><Relationship Id="rId17" Type="http://schemas.openxmlformats.org/officeDocument/2006/relationships/footer" Target="footer3.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69.png"/><Relationship Id="rId108" Type="http://schemas.openxmlformats.org/officeDocument/2006/relationships/image" Target="media/image73.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numbering" Target="numbering.xml"/><Relationship Id="rId23" Type="http://schemas.microsoft.com/office/2011/relationships/commentsExtended" Target="commentsExtended.xml"/><Relationship Id="rId28" Type="http://schemas.openxmlformats.org/officeDocument/2006/relationships/footer" Target="footer7.xml"/><Relationship Id="rId49" Type="http://schemas.openxmlformats.org/officeDocument/2006/relationships/image" Target="media/image20.png"/><Relationship Id="rId114" Type="http://schemas.openxmlformats.org/officeDocument/2006/relationships/image" Target="media/image79.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footer" Target="footer9.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github.com/LimbergVillcaCoraite/Proyecto-Dip.-Ciencia-de-datos/tree/c471b96613103599499df300cdf06bed7a7a28ba/data-source" TargetMode="External"/><Relationship Id="rId101" Type="http://schemas.openxmlformats.org/officeDocument/2006/relationships/hyperlink" Target="https://github.com/LimbergVillcaCoraite/Proyecto-Dip.-Ciencia-de-datos/blob/c471b96613103599499df300cdf06bed7a7a28ba/Codigo%20fuente/proyecto_ciencia_de_datos.ipynb"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0.png"/><Relationship Id="rId109" Type="http://schemas.openxmlformats.org/officeDocument/2006/relationships/image" Target="media/image74.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6.xml"/><Relationship Id="rId97" Type="http://schemas.openxmlformats.org/officeDocument/2006/relationships/header" Target="header8.xml"/><Relationship Id="rId104" Type="http://schemas.openxmlformats.org/officeDocument/2006/relationships/image" Target="media/image70.png"/><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eader" Target="header4.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1.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6.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eader" Target="header9.xml"/><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oleObject" Target="file:///L:\Encuesta%20-Analisis-%20Habitos%20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Hábitos</a:t>
            </a:r>
            <a:r>
              <a:rPr lang="en-GB" baseline="0"/>
              <a:t> de estudio</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SJO!$BB$136:$BB$141</c:f>
              <c:strCache>
                <c:ptCount val="6"/>
                <c:pt idx="0">
                  <c:v>Muy negativo</c:v>
                </c:pt>
                <c:pt idx="1">
                  <c:v>Negativo</c:v>
                </c:pt>
                <c:pt idx="2">
                  <c:v>Tendencia negativo</c:v>
                </c:pt>
                <c:pt idx="3">
                  <c:v>Tendencia positivo</c:v>
                </c:pt>
                <c:pt idx="4">
                  <c:v>Positivo</c:v>
                </c:pt>
                <c:pt idx="5">
                  <c:v>Muy positivo</c:v>
                </c:pt>
              </c:strCache>
            </c:strRef>
          </c:cat>
          <c:val>
            <c:numRef>
              <c:f>SJO!$BG$136:$BG$141</c:f>
              <c:numCache>
                <c:formatCode>0.00%</c:formatCode>
                <c:ptCount val="6"/>
                <c:pt idx="0">
                  <c:v>0</c:v>
                </c:pt>
                <c:pt idx="1">
                  <c:v>4.7619047619047616E-2</c:v>
                </c:pt>
                <c:pt idx="2">
                  <c:v>0.33333333333333331</c:v>
                </c:pt>
                <c:pt idx="3">
                  <c:v>0.5714285714285714</c:v>
                </c:pt>
                <c:pt idx="4">
                  <c:v>4.7619047619047616E-2</c:v>
                </c:pt>
                <c:pt idx="5">
                  <c:v>0</c:v>
                </c:pt>
              </c:numCache>
            </c:numRef>
          </c:val>
          <c:extLst>
            <c:ext xmlns:c16="http://schemas.microsoft.com/office/drawing/2014/chart" uri="{C3380CC4-5D6E-409C-BE32-E72D297353CC}">
              <c16:uniqueId val="{00000000-60D9-4152-8AF0-F05A0F3CB147}"/>
            </c:ext>
          </c:extLst>
        </c:ser>
        <c:dLbls>
          <c:dLblPos val="outEnd"/>
          <c:showLegendKey val="0"/>
          <c:showVal val="1"/>
          <c:showCatName val="0"/>
          <c:showSerName val="0"/>
          <c:showPercent val="0"/>
          <c:showBubbleSize val="0"/>
        </c:dLbls>
        <c:gapWidth val="219"/>
        <c:overlap val="-27"/>
        <c:axId val="583399360"/>
        <c:axId val="583396840"/>
        <c:extLst>
          <c:ext xmlns:c15="http://schemas.microsoft.com/office/drawing/2012/chart" uri="{02D57815-91ED-43cb-92C2-25804820EDAC}">
            <c15:filteredBarSeries>
              <c15: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SJO!$BB$136:$BB$141</c15:sqref>
                        </c15:formulaRef>
                      </c:ext>
                    </c:extLst>
                    <c:strCache>
                      <c:ptCount val="6"/>
                      <c:pt idx="0">
                        <c:v>Muy negativo</c:v>
                      </c:pt>
                      <c:pt idx="1">
                        <c:v>Negativo</c:v>
                      </c:pt>
                      <c:pt idx="2">
                        <c:v>Tendencia negativo</c:v>
                      </c:pt>
                      <c:pt idx="3">
                        <c:v>Tendencia positivo</c:v>
                      </c:pt>
                      <c:pt idx="4">
                        <c:v>Positivo</c:v>
                      </c:pt>
                      <c:pt idx="5">
                        <c:v>Muy positivo</c:v>
                      </c:pt>
                    </c:strCache>
                  </c:strRef>
                </c:cat>
                <c:val>
                  <c:numRef>
                    <c:extLst>
                      <c:ext uri="{02D57815-91ED-43cb-92C2-25804820EDAC}">
                        <c15:formulaRef>
                          <c15:sqref>SJO!$BC$136:$BC$141</c15:sqref>
                        </c15:formulaRef>
                      </c:ext>
                    </c:extLst>
                    <c:numCache>
                      <c:formatCode>General</c:formatCode>
                      <c:ptCount val="6"/>
                    </c:numCache>
                  </c:numRef>
                </c:val>
                <c:extLst>
                  <c:ext xmlns:c16="http://schemas.microsoft.com/office/drawing/2014/chart" uri="{C3380CC4-5D6E-409C-BE32-E72D297353CC}">
                    <c16:uniqueId val="{00000001-60D9-4152-8AF0-F05A0F3CB147}"/>
                  </c:ext>
                </c:extLst>
              </c15:ser>
            </c15:filteredBarSeries>
          </c:ext>
        </c:extLst>
      </c:barChart>
      <c:catAx>
        <c:axId val="58339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6840"/>
        <c:crosses val="autoZero"/>
        <c:auto val="1"/>
        <c:lblAlgn val="ctr"/>
        <c:lblOffset val="100"/>
        <c:noMultiLvlLbl val="0"/>
      </c:catAx>
      <c:valAx>
        <c:axId val="5833968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B72316DA072C74D8C12D4ECE1E7124E" ma:contentTypeVersion="10" ma:contentTypeDescription="Crear nuevo documento." ma:contentTypeScope="" ma:versionID="b94f81d38b4ac0a36751a74f21915da2">
  <xsd:schema xmlns:xsd="http://www.w3.org/2001/XMLSchema" xmlns:xs="http://www.w3.org/2001/XMLSchema" xmlns:p="http://schemas.microsoft.com/office/2006/metadata/properties" xmlns:ns3="dd55f464-1ca0-499d-a1f3-d2bd0ee0d548" targetNamespace="http://schemas.microsoft.com/office/2006/metadata/properties" ma:root="true" ma:fieldsID="82dfba7fe2c4e747c1b450e8997a3597" ns3:_="">
    <xsd:import namespace="dd55f464-1ca0-499d-a1f3-d2bd0ee0d548"/>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55f464-1ca0-499d-a1f3-d2bd0ee0d54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Mig25</b:Tag>
    <b:SourceType>InternetSite</b:SourceType>
    <b:Guid>{E191B6DB-14C9-4935-9CF0-2E80E0245ECC}</b:Guid>
    <b:Year>2025</b:Year>
    <b:LCID>es-BO</b:LCID>
    <b:Month>March</b:Month>
    <b:Day>5</b:Day>
    <b:Author>
      <b:Author>
        <b:NameList>
          <b:Person>
            <b:Last>Amonzabel</b:Last>
            <b:First>Miguel</b:First>
            <b:Middle>Angel</b:Middle>
          </b:Person>
        </b:NameList>
      </b:Author>
    </b:Author>
    <b:InternetSiteTitle>Youtube</b:InternetSiteTitle>
    <b:URL>https://www.youtube.com/live/gImhqTufEMQ</b:URL>
    <b:RefOrder>17</b:RefOrder>
  </b:Source>
  <b:Source>
    <b:Tag>Gut22</b:Tag>
    <b:SourceType>JournalArticle</b:SourceType>
    <b:Guid>{F80CE0A9-54E9-4ADA-BB77-E44693EC03E0}</b:Guid>
    <b:Title>Reflexiones e ideas para mejorar la Calidad Educativa en Bolivia, desde la Evaluación ERCE 2019</b:Title>
    <b:Year>2022</b:Year>
    <b:URL>https://doi.org/10.59993/simbiosis.v2i4.19</b:URL>
    <b:JournalName>Simbiosis</b:JournalName>
    <b:Pages>33-44</b:Pages>
    <b:Author>
      <b:Author>
        <b:NameList>
          <b:Person>
            <b:Last>Gutierrez</b:Last>
            <b:First>B.</b:First>
          </b:Person>
        </b:NameList>
      </b:Author>
    </b:Author>
    <b:RefOrder>14</b:RefOrder>
  </b:Source>
  <b:Source>
    <b:Tag>Pou19</b:Tag>
    <b:SourceType>Report</b:SourceType>
    <b:Guid>{9513E13F-6582-4C2B-9FA1-B92EECA6BE79}</b:Guid>
    <b:Title>Data Science—A Future Educational Potential</b:Title>
    <b:Year>2019</b:Year>
    <b:Author>
      <b:Author>
        <b:NameList>
          <b:Person>
            <b:Last>Poulova</b:Last>
            <b:First>P.,</b:First>
            <b:Middle>Klimova, B</b:Middle>
          </b:Person>
          <b:Person>
            <b:Last>Mikulecká</b:Last>
            <b:First>J.</b:First>
          </b:Person>
        </b:NameList>
      </b:Author>
    </b:Author>
    <b:LCID>es-BO</b:LCID>
    <b:City>Singapore</b:City>
    <b:Publisher>International Conference on Multimedia and </b:Publisher>
    <b:RefOrder>10</b:RefOrder>
  </b:Source>
  <b:Source>
    <b:Tag>Cas23</b:Tag>
    <b:SourceType>JournalArticle</b:SourceType>
    <b:Guid>{8C145A93-076F-4EA1-A4F7-A7F8241641F6}</b:Guid>
    <b:Author>
      <b:Author>
        <b:NameList>
          <b:Person>
            <b:Last>Castillo Aráuz</b:Last>
            <b:First>D</b:First>
          </b:Person>
          <b:Person>
            <b:Last>Martínez</b:Last>
            <b:First>J.</b:First>
            <b:Middle>J</b:Middle>
          </b:Person>
        </b:NameList>
      </b:Author>
    </b:Author>
    <b:Title>Predicción del rendimiento académico en la UNADECA por medio de sistemas de clasificación</b:Title>
    <b:JournalName>Unaciencia Revista De Estudios E Investigaciones</b:JournalName>
    <b:Year>2023</b:Year>
    <b:Pages>17-35</b:Pages>
    <b:RefOrder>11</b:RefOrder>
  </b:Source>
  <b:Source>
    <b:Tag>Nor24</b:Tag>
    <b:SourceType>JournalArticle</b:SourceType>
    <b:Guid>{6BEC1D62-F109-4A67-A4EE-0F60D623843A}</b:Guid>
    <b:Author>
      <b:Author>
        <b:NameList>
          <b:Person>
            <b:Last>Ramírez</b:Last>
            <b:First>Nora</b:First>
            <b:Middle>Diana Gaytán</b:Middle>
          </b:Person>
          <b:Person>
            <b:Last>Páez</b:Last>
            <b:First>Andrés</b:First>
            <b:Middle>Rico</b:Middle>
          </b:Person>
        </b:NameList>
      </b:Author>
    </b:Author>
    <b:Title>Predicción de la aprobación a través de datos personales de estudiantes de medio superior</b:Title>
    <b:JournalName>Revista electrónica sobre tecnología, educación y sociedad</b:JournalName>
    <b:Year>2024</b:Year>
    <b:Pages>1-7</b:Pages>
    <b:RefOrder>12</b:RefOrder>
  </b:Source>
  <b:Source>
    <b:Tag>Kic24</b:Tag>
    <b:SourceType>InternetSite</b:SourceType>
    <b:Guid>{BA92BAB9-2353-4E86-8524-3D07E98EB628}</b:Guid>
    <b:Author>
      <b:Author>
        <b:NameList>
          <b:Person>
            <b:Last>Kichiuhua</b:Last>
          </b:Person>
        </b:NameList>
      </b:Author>
    </b:Author>
    <b:Title>Kichiuhua</b:Title>
    <b:Year>2024</b:Year>
    <b:Month>Noviembre</b:Month>
    <b:Day>13</b:Day>
    <b:URL>https://www.kichihua.com/importancia-de-las-calificaciones/</b:URL>
    <b:RefOrder>8</b:RefOrder>
  </b:Source>
  <b:Source>
    <b:Tag>MAY24</b:Tag>
    <b:SourceType>DocumentFromInternetSite</b:SourceType>
    <b:Guid>{E69683A4-5A6B-4280-BD99-768D202C5A33}</b:Guid>
    <b:Author>
      <b:Author>
        <b:NameList>
          <b:Person>
            <b:Last>Laime</b:Last>
            <b:First>Maya</b:First>
            <b:Middle>Wara López</b:Middle>
          </b:Person>
        </b:NameList>
      </b:Author>
    </b:Author>
    <b:Title>ddigital</b:Title>
    <b:InternetSiteTitle>ddigital.umss.edu</b:InternetSiteTitle>
    <b:Year>2024</b:Year>
    <b:URL>http://ddigital.umss.edu/bitstream/123456789/43657/1/MONOGRAFIA_LOPEZ%20LAIME%20MAYA%20WARA.pdf</b:URL>
    <b:RefOrder>5</b:RefOrder>
  </b:Source>
  <b:Source>
    <b:Tag>Gon20</b:Tag>
    <b:SourceType>JournalArticle</b:SourceType>
    <b:Guid>{427B89B3-66BF-41ED-AC7A-27F45D60AD16}</b:Guid>
    <b:Author>
      <b:Author>
        <b:NameList>
          <b:Person>
            <b:Last>González</b:Last>
            <b:First>J</b:First>
          </b:Person>
        </b:NameList>
      </b:Author>
    </b:Author>
    <b:Title>El rendimiento académico y sus factores asociados en educación básica y media</b:Title>
    <b:Year>2020</b:Year>
    <b:LCID>es-BO</b:LCID>
    <b:JournalName>Revista de Educación y Sociedad</b:JournalName>
    <b:Pages>45-60</b:Pages>
    <b:RefOrder>49</b:RefOrder>
  </b:Source>
  <b:Source>
    <b:Tag>Rub03</b:Tag>
    <b:SourceType>JournalArticle</b:SourceType>
    <b:Guid>{317386BD-6D73-4838-803B-1E3A70B2F8CC}</b:Guid>
    <b:Author>
      <b:Author>
        <b:NameList>
          <b:Person>
            <b:Last>Navarro</b:Last>
            <b:First>Rubén</b:First>
            <b:Middle>Edel</b:Middle>
          </b:Person>
        </b:NameList>
      </b:Author>
    </b:Author>
    <b:Title>El rendimiento académico: Concepto, investigación y desarrollo</b:Title>
    <b:JournalName>Revista Iberoamericana sobre</b:JournalName>
    <b:Year>2003</b:Year>
    <b:Pages>2-5</b:Pages>
    <b:RefOrder>50</b:RefOrder>
  </b:Source>
  <b:Source>
    <b:Tag>LVy78</b:Tag>
    <b:SourceType>JournalArticle</b:SourceType>
    <b:Guid>{B4A0D42F-D7E8-48CB-9FAF-262DF5CF7398}</b:Guid>
    <b:Title>El desarrollo de los procesos psicológicos superiores</b:Title>
    <b:JournalName>Harvard University Press</b:JournalName>
    <b:Year>1978</b:Year>
    <b:LCID>es-BO</b:LCID>
    <b:Author>
      <b:Author>
        <b:NameList>
          <b:Person>
            <b:Last>Vygotsky</b:Last>
            <b:First>L.</b:First>
          </b:Person>
        </b:NameList>
      </b:Author>
    </b:Author>
    <b:RefOrder>51</b:RefOrder>
  </b:Source>
  <b:Source>
    <b:Tag>UNE21</b:Tag>
    <b:SourceType>JournalArticle</b:SourceType>
    <b:Guid>{2E0E94AB-3E70-4069-BF8D-B35B17F7D28E}</b:Guid>
    <b:LCID>es-BO</b:LCID>
    <b:Author>
      <b:Author>
        <b:Corporate>UNESCO</b:Corporate>
      </b:Author>
    </b:Author>
    <b:Title>Informe de seguimiento de la educación en el mundo 2021: Bolivia en contexto. Organización de las Naciones Unidas para la Educación, la Ciencia y la Cultura.</b:Title>
    <b:Year>2021</b:Year>
    <b:RefOrder>52</b:RefOrder>
  </b:Source>
  <b:Source>
    <b:Tag>RFr21</b:Tag>
    <b:SourceType>JournalArticle</b:SourceType>
    <b:Guid>{31584B01-B66C-466E-A5DD-B5271B2C8B0E}</b:Guid>
    <b:LCID>es-BO</b:LCID>
    <b:Author>
      <b:Author>
        <b:NameList>
          <b:Person>
            <b:Last>Fromero</b:Last>
            <b:First>R.</b:First>
            <b:Middle>et al.</b:Middle>
          </b:Person>
        </b:NameList>
      </b:Author>
    </b:Author>
    <b:Title>Factores socioeconómicos que influyen en el rendimiento académico en zonas rurales.</b:Title>
    <b:JournalName>Universidad Nacional Abierta y a Distancia</b:JournalName>
    <b:Year>2021</b:Year>
    <b:Publisher>Universidad Nacional Abierta y a Distancia</b:Publisher>
    <b:RefOrder>53</b:RefOrder>
  </b:Source>
  <b:Source>
    <b:Tag>CEP20</b:Tag>
    <b:SourceType>Report</b:SourceType>
    <b:Guid>{5DC913AB-5B21-44CE-99E9-B9A278524CCA}</b:Guid>
    <b:Author>
      <b:Author>
        <b:Corporate>CEPAL</b:Corporate>
      </b:Author>
    </b:Author>
    <b:Title>Panorama social de América Latina 2020.</b:Title>
    <b:Year>2020</b:Year>
    <b:Publisher>Comisión Económica para América Latina y el Caribe.</b:Publisher>
    <b:RefOrder>54</b:RefOrder>
  </b:Source>
  <b:Source>
    <b:Tag>Joe22</b:Tag>
    <b:SourceType>JournalArticle</b:SourceType>
    <b:Guid>{10C8DABE-27F3-4B24-AA6F-F0BEC190C5CD}</b:Guid>
    <b:Title>¿Cuál es la nota minima para pasar el año en Bolivia?</b:Title>
    <b:Year>2022</b:Year>
    <b:Author>
      <b:Author>
        <b:NameList>
          <b:Person>
            <b:Last>Cornejo</b:Last>
            <b:First>Joel</b:First>
          </b:Person>
        </b:NameList>
      </b:Author>
    </b:Author>
    <b:JournalName>todosloshechos.es</b:JournalName>
    <b:Pages>https://todosloshechos.es/cual-es-la-nota-minima-para-pasar-de-ano-en-bolivia</b:Pages>
    <b:RefOrder>55</b:RefOrder>
  </b:Source>
  <b:Source>
    <b:Tag>Wik25</b:Tag>
    <b:SourceType>InternetSite</b:SourceType>
    <b:Guid>{A8C8A760-2EDB-4AC4-9E48-77BEE0CD6FCA}</b:Guid>
    <b:Title>Wikipedia</b:Title>
    <b:Year>2025</b:Year>
    <b:Author>
      <b:Author>
        <b:Corporate>Wikipedia</b:Corporate>
      </b:Author>
    </b:Author>
    <b:InternetSiteTitle>wikipedia.org</b:InternetSiteTitle>
    <b:Month>March</b:Month>
    <b:Day>16</b:Day>
    <b:URL>https://en.wikipedia.org/wiki/Education_in_Bolivia</b:URL>
    <b:RefOrder>56</b:RefOrder>
  </b:Source>
  <b:Source>
    <b:Tag>Mel15</b:Tag>
    <b:SourceType>InternetSite</b:SourceType>
    <b:Guid>{747EA684-8C8B-48E6-B428-4946CFBB636C}</b:Guid>
    <b:Author>
      <b:Author>
        <b:NameList>
          <b:Person>
            <b:Last>Binns</b:Last>
            <b:First>Melissa</b:First>
          </b:Person>
        </b:NameList>
      </b:Author>
    </b:Author>
    <b:Title>borgen project</b:Title>
    <b:InternetSiteTitle>borgenproject.org</b:InternetSiteTitle>
    <b:Year>2015</b:Year>
    <b:Month>Febrary</b:Month>
    <b:Day>26</b:Day>
    <b:URL>https://borgenproject.org/top-4-reasons-education-in-boliva-lags/</b:URL>
    <b:RefOrder>57</b:RefOrder>
  </b:Source>
  <b:Source>
    <b:Tag>Asa10</b:Tag>
    <b:SourceType>DocumentFromInternetSite</b:SourceType>
    <b:Guid>{C9154AB5-ED0E-4AA8-85FB-331DC7A1EC66}</b:Guid>
    <b:LCID>es-BO</b:LCID>
    <b:Author>
      <b:Author>
        <b:Corporate>Asamblea legislativa plurinacional</b:Corporate>
      </b:Author>
    </b:Author>
    <b:Title>SEA</b:Title>
    <b:InternetSiteTitle>sea.bog.bo</b:InternetSiteTitle>
    <b:Year>2010</b:Year>
    <b:Month>December</b:Month>
    <b:Day>20</b:Day>
    <b:URL>https://sea.gob.bo/digesto/CompendioII/D/28_L_70.pdf</b:URL>
    <b:RefOrder>58</b:RefOrder>
  </b:Source>
  <b:Source>
    <b:Tag>Leo21</b:Tag>
    <b:SourceType>Book</b:SourceType>
    <b:Guid>{F548B6C2-F028-45AA-BD25-D559216BD23F}</b:Guid>
    <b:Title>Machine Learning aplicado al rendimiento académico en educación superior: factores, variables y herramientas</b:Title>
    <b:Year>2021</b:Year>
    <b:City>Ciudad de Mexico</b:City>
    <b:Publisher>UD Editorial</b:Publisher>
    <b:Author>
      <b:Author>
        <b:NameList>
          <b:Person>
            <b:Last>Bravo</b:Last>
            <b:First>Leornardo</b:First>
            <b:Middle>Contreras</b:Middle>
          </b:Person>
          <b:Person>
            <b:Last>Bermudez</b:Last>
            <b:First>Giovanny</b:First>
            <b:Middle>Tarazona</b:Middle>
          </b:Person>
          <b:Person>
            <b:Last>Cardona</b:Last>
            <b:First>Angie</b:First>
            <b:Middle>Aleman</b:Middle>
          </b:Person>
        </b:NameList>
      </b:Author>
    </b:Author>
    <b:RefOrder>18</b:RefOrder>
  </b:Source>
  <b:Source>
    <b:Tag>SAP21</b:Tag>
    <b:SourceType>InternetSite</b:SourceType>
    <b:Guid>{BFDF5212-0B8E-439E-BB0A-03D7F9DF8239}</b:Guid>
    <b:Title>Machine Learning: ¿qué es y cómo funciona?</b:Title>
    <b:Year>2021</b:Year>
    <b:JournalName>Concur</b:JournalName>
    <b:Author>
      <b:Author>
        <b:Corporate>SAP Concur</b:Corporate>
      </b:Author>
    </b:Author>
    <b:Month>October</b:Month>
    <b:Day>10</b:Day>
    <b:URL>https://www.concur.com.mx/blog/article/machine-learning-que-es</b:URL>
    <b:RefOrder>19</b:RefOrder>
  </b:Source>
  <b:Source>
    <b:Tag>Imp24</b:Tag>
    <b:SourceType>InternetSite</b:SourceType>
    <b:Guid>{93AEC97A-6AF1-43A7-A87A-ECF795A0F934}</b:Guid>
    <b:LCID>es-BO</b:LCID>
    <b:Author>
      <b:Author>
        <b:Corporate>Improvitz</b:Corporate>
      </b:Author>
    </b:Author>
    <b:Title>improvitz</b:Title>
    <b:InternetSiteTitle>improvitz.com</b:InternetSiteTitle>
    <b:Year>2024</b:Year>
    <b:Month>September</b:Month>
    <b:Day>6</b:Day>
    <b:URL>https://improvitz.com/machine-learning-y-la-optimizacion-de-procesos-una-guia-completa-para-mejorar-la-eficiencia-operativa/</b:URL>
    <b:RefOrder>20</b:RefOrder>
  </b:Source>
  <b:Source>
    <b:Tag>DEt22</b:Tag>
    <b:SourceType>JournalArticle</b:SourceType>
    <b:Guid>{5B860743-797A-4395-B8D3-07C279199009}</b:Guid>
    <b:Title>Aplicación de modelos de aprendizaje automático en la predicción del rendimiento académico estudiantil</b:Title>
    <b:Year>2022</b:Year>
    <b:LCID>es-BO</b:LCID>
    <b:Author>
      <b:Author>
        <b:NameList>
          <b:Person>
            <b:Last>López</b:Last>
            <b:First>D.</b:First>
            <b:Middle>Et Al.</b:Middle>
          </b:Person>
        </b:NameList>
      </b:Author>
    </b:Author>
    <b:JournalName>Universidad Técnica de Ambato</b:JournalName>
    <b:RefOrder>21</b:RefOrder>
  </b:Source>
  <b:Source>
    <b:Tag>Ibm25</b:Tag>
    <b:SourceType>InternetSite</b:SourceType>
    <b:Guid>{5FC05C07-F8C7-451A-9784-16B781D8D9EE}</b:Guid>
    <b:Title>ibm</b:Title>
    <b:Year>2025</b:Year>
    <b:LCID>es-BO</b:LCID>
    <b:Author>
      <b:Author>
        <b:Corporate>Ibm</b:Corporate>
      </b:Author>
    </b:Author>
    <b:InternetSiteTitle>ibm.com</b:InternetSiteTitle>
    <b:Month>March</b:Month>
    <b:Day>14</b:Day>
    <b:URL>https://www.ibm.com/es-es/topics/supervised-learning</b:URL>
    <b:RefOrder>22</b:RefOrder>
  </b:Source>
  <b:Source>
    <b:Tag>Duc19</b:Tag>
    <b:SourceType>DocumentFromInternetSite</b:SourceType>
    <b:Guid>{0910F472-4DC3-4889-883D-E5DB148F9A70}</b:Guid>
    <b:Title>Machine Learning Methods for Reliable Resource Provisioning in Edge-Cloud Computing: A Survey</b:Title>
    <b:InternetSiteTitle>dl.acm.org</b:InternetSiteTitle>
    <b:Year>2019</b:Year>
    <b:Month>September</b:Month>
    <b:Day>13</b:Day>
    <b:URL>https://dl.acm.org/doi/10.1145/3341145</b:URL>
    <b:Pages>https://dl.acm.org/doi/10.1145/3341145</b:Pages>
    <b:Author>
      <b:Author>
        <b:NameList>
          <b:Person>
            <b:Last>Duc</b:Last>
            <b:First>Thang</b:First>
            <b:Middle>Le</b:Middle>
          </b:Person>
          <b:Person>
            <b:Last>Leiva</b:Last>
            <b:First>Rafael</b:First>
            <b:Middle>Garcia</b:Middle>
          </b:Person>
          <b:Person>
            <b:Last>Casari</b:Last>
            <b:First>Paolo</b:First>
          </b:Person>
          <b:Person>
            <b:Last>Östberg</b:Last>
            <b:First>Per-Olov</b:First>
          </b:Person>
        </b:NameList>
      </b:Author>
    </b:Author>
    <b:JournalName>ACM Digital library</b:JournalName>
    <b:LCID>es-BO</b:LCID>
    <b:RefOrder>23</b:RefOrder>
  </b:Source>
  <b:Source>
    <b:Tag>Cla19</b:Tag>
    <b:SourceType>DocumentFromInternetSite</b:SourceType>
    <b:Guid>{93A360E7-2CE9-487E-920E-E73FC702A868}</b:Guid>
    <b:Author>
      <b:Author>
        <b:NameList>
          <b:Person>
            <b:Last>Russo</b:Last>
            <b:First>Claudia</b:First>
          </b:Person>
        </b:NameList>
      </b:Author>
    </b:Author>
    <b:Title>Sedici</b:Title>
    <b:InternetSiteTitle>sedici.unlp.edu.ar</b:InternetSiteTitle>
    <b:Year>2019</b:Year>
    <b:Month>Mayo</b:Month>
    <b:URL>https://sedici.unlp.edu.ar/bitstream/handle/10915/79958/Documento_completo.pdf-PDFA1b.pdf?sequence=1&amp;isAllowed=y</b:URL>
    <b:RefOrder>24</b:RefOrder>
  </b:Source>
  <b:Source>
    <b:Tag>Ibm251</b:Tag>
    <b:SourceType>InternetSite</b:SourceType>
    <b:Guid>{791A96FC-26D4-4BAB-A45E-8FE80613B1C9}</b:Guid>
    <b:Title>ibm-topics</b:Title>
    <b:InternetSiteTitle>ibm.com</b:InternetSiteTitle>
    <b:Year>2025</b:Year>
    <b:Month>March</b:Month>
    <b:Day>15</b:Day>
    <b:URL>https://www.ibm.com/es-es/topics/logistic-regression</b:URL>
    <b:LCID>es-BO</b:LCID>
    <b:Author>
      <b:Author>
        <b:Corporate>Ibm</b:Corporate>
      </b:Author>
    </b:Author>
    <b:RefOrder>25</b:RefOrder>
  </b:Source>
  <b:Source>
    <b:Tag>Pro25</b:Tag>
    <b:SourceType>InternetSite</b:SourceType>
    <b:Guid>{1EBE7C73-AB62-4E4E-9559-015576B76350}</b:Guid>
    <b:Author>
      <b:Author>
        <b:Corporate>Probabilidad y estadisitca</b:Corporate>
      </b:Author>
    </b:Author>
    <b:Title>probabilidadyestadistica</b:Title>
    <b:InternetSiteTitle>probabilidadyestadistica.net</b:InternetSiteTitle>
    <b:Year>2025</b:Year>
    <b:Month>March</b:Month>
    <b:Day>17</b:Day>
    <b:URL>https://www.probabilidadyestadistica.net/arbol-de-decisiones/</b:URL>
    <b:RefOrder>59</b:RefOrder>
  </b:Source>
  <b:Source>
    <b:Tag>Sug22</b:Tag>
    <b:SourceType>DocumentFromInternetSite</b:SourceType>
    <b:Guid>{52C74DC8-8A50-410A-AF26-B2BAFCCCD989}</b:Guid>
    <b:Title>Árbol de Decisión en Aprendizaje Automático</b:Title>
    <b:InternetSiteTitle>revistasbolivianas</b:InternetSiteTitle>
    <b:Year>2022</b:Year>
    <b:Month>April</b:Month>
    <b:Day>1</b:Day>
    <b:URL>http://www.revistasbolivianas.ciencia.bo/pdf/rv/n19/n19_a05.pdf</b:URL>
    <b:Author>
      <b:Author>
        <b:NameList>
          <b:Person>
            <b:Last>Suguiura</b:Last>
            <b:First>Fernando</b:First>
            <b:Middle>Oday Rivero</b:Middle>
          </b:Person>
        </b:NameList>
      </b:Author>
    </b:Author>
    <b:RefOrder>60</b:RefOrder>
  </b:Source>
  <b:Source>
    <b:Tag>Min20</b:Tag>
    <b:SourceType>InternetSite</b:SourceType>
    <b:Guid>{4E39E021-048B-438A-82F2-119A688BF51D}</b:Guid>
    <b:Title>youtube</b:Title>
    <b:InternetSiteTitle>youtube.com</b:InternetSiteTitle>
    <b:Year>2020</b:Year>
    <b:Month>Aug</b:Month>
    <b:Day>17</b:Day>
    <b:URL>https://youtu.be/tYPi6qcCQbg?si=m978xJUSz2fa8pGc</b:URL>
    <b:Author>
      <b:Author>
        <b:NameList>
          <b:Person>
            <b:Last>MindMachineTV</b:Last>
          </b:Person>
        </b:NameList>
      </b:Author>
    </b:Author>
    <b:RefOrder>61</b:RefOrder>
  </b:Source>
  <b:Source>
    <b:Tag>And17</b:Tag>
    <b:SourceType>JournalArticle</b:SourceType>
    <b:Guid>{70DFCE93-DAA4-4F26-959C-B747042EA756}</b:Guid>
    <b:Title>Introduction to Machine Learning with Python</b:Title>
    <b:Year>2017</b:Year>
    <b:Author>
      <b:Author>
        <b:NameList>
          <b:Person>
            <b:Last>Müller</b:Last>
            <b:First>Andreas</b:First>
            <b:Middle>C.</b:Middle>
          </b:Person>
          <b:Person>
            <b:Last>Guido</b:Last>
            <b:First>Sarah</b:First>
          </b:Person>
        </b:NameList>
      </b:Author>
    </b:Author>
    <b:JournalName> O’Reilly</b:JournalName>
    <b:RefOrder>31</b:RefOrder>
  </b:Source>
  <b:Source>
    <b:Tag>gee25</b:Tag>
    <b:SourceType>InternetSite</b:SourceType>
    <b:Guid>{3C74506A-C003-4F04-8F94-15764783C6AD}</b:Guid>
    <b:Title>geeksforgeeks</b:Title>
    <b:Year>2025</b:Year>
    <b:LCID>es-BO</b:LCID>
    <b:Author>
      <b:Author>
        <b:Corporate>geeksforgeeks</b:Corporate>
      </b:Author>
    </b:Author>
    <b:InternetSiteTitle>geeksforgeeks.org</b:InternetSiteTitle>
    <b:Month>January</b:Month>
    <b:Day>16</b:Day>
    <b:URL>https://www.geeksforgeeks.org/random-forest-algorithm-in-machine-learning/</b:URL>
    <b:RefOrder>32</b:RefOrder>
  </b:Source>
  <b:Source>
    <b:Tag>Leo01</b:Tag>
    <b:SourceType>ArticleInAPeriodical</b:SourceType>
    <b:Guid>{7896C8FB-B6F2-4089-8F6E-B8E44BCB9E26}</b:Guid>
    <b:Title>Random forests. Machine Learning</b:Title>
    <b:Year>2001</b:Year>
    <b:Month>Octuber</b:Month>
    <b:Author>
      <b:Author>
        <b:NameList>
          <b:Person>
            <b:Last>Breiman</b:Last>
            <b:First>Leo</b:First>
          </b:Person>
        </b:NameList>
      </b:Author>
    </b:Author>
    <b:PeriodicalTitle>Springer</b:PeriodicalTitle>
    <b:Pages>5-32</b:Pages>
    <b:RefOrder>33</b:RefOrder>
  </b:Source>
  <b:Source>
    <b:Tag>Bro21</b:Tag>
    <b:SourceType>JournalArticle</b:SourceType>
    <b:Guid>{73A90426-8C6B-42E8-AC72-29BDD60EA5FC}</b:Guid>
    <b:Author>
      <b:Author>
        <b:NameList>
          <b:Person>
            <b:Last>Brownlee</b:Last>
            <b:First>J.</b:First>
          </b:Person>
        </b:NameList>
      </b:Author>
    </b:Author>
    <b:Title>Random Forest for Machine Learning</b:Title>
    <b:Year>2021</b:Year>
    <b:URL>https://machinelearningmastery.com</b:URL>
    <b:JournalName>Machine Learning Mastery</b:JournalName>
    <b:RefOrder>34</b:RefOrder>
  </b:Source>
  <b:Source>
    <b:Tag>Ale25</b:Tag>
    <b:SourceType>DocumentFromInternetSite</b:SourceType>
    <b:Guid>{2E05DBA6-ABFF-462F-A8D5-BB8CB02C02E5}</b:Guid>
    <b:Title>syncfusion</b:Title>
    <b:Year>2025</b:Year>
    <b:LCID>es-BO</b:LCID>
    <b:Author>
      <b:Author>
        <b:NameList>
          <b:Person>
            <b:Last>Kowalczyk</b:Last>
            <b:First>Alexandre</b:First>
          </b:Person>
        </b:NameList>
      </b:Author>
    </b:Author>
    <b:InternetSiteTitle>syncfusion.com</b:InternetSiteTitle>
    <b:Month>March</b:Month>
    <b:Day>18</b:Day>
    <b:URL>https://www.syncfusion.com/succinctly-free-ebooks/support-vector-machines-succinctly/introduction</b:URL>
    <b:RefOrder>35</b:RefOrder>
  </b:Source>
  <b:Source>
    <b:Tag>cod25</b:Tag>
    <b:SourceType>DocumentFromInternetSite</b:SourceType>
    <b:Guid>{8C67CAE2-A94F-414E-A782-7AD6E3768A7F}</b:Guid>
    <b:Author>
      <b:Author>
        <b:Corporate>codificandobits</b:Corporate>
      </b:Author>
    </b:Author>
    <b:Title>codificandobits</b:Title>
    <b:InternetSiteTitle>codificandobits.com</b:InternetSiteTitle>
    <b:Year>2025</b:Year>
    <b:Month>March</b:Month>
    <b:Day>18</b:Day>
    <b:URL>https://codificandobits.com/blog/maquinas-de-soporte-vectorial/</b:URL>
    <b:RefOrder>37</b:RefOrder>
  </b:Source>
  <b:Source>
    <b:Tag>Cor95</b:Tag>
    <b:SourceType>JournalArticle</b:SourceType>
    <b:Guid>{6EF55B7A-C9C8-47E6-ACC3-308CF6EA1D42}</b:Guid>
    <b:Author>
      <b:Author>
        <b:NameList>
          <b:Person>
            <b:Last>Cortes</b:Last>
            <b:First>Corinna</b:First>
          </b:Person>
          <b:Person>
            <b:Last>Vapnik</b:Last>
            <b:First>Vladimir</b:First>
          </b:Person>
        </b:NameList>
      </b:Author>
    </b:Author>
    <b:Title>Support-vector networks. Machine Learning</b:Title>
    <b:Year>1995</b:Year>
    <b:JournalName>Springer</b:JournalName>
    <b:Pages>273-297</b:Pages>
    <b:RefOrder>36</b:RefOrder>
  </b:Source>
  <b:Source>
    <b:Tag>THa09</b:Tag>
    <b:SourceType>JournalArticle</b:SourceType>
    <b:Guid>{B45F26E5-16C4-46A9-B30D-965139E81580}</b:Guid>
    <b:Author>
      <b:Author>
        <b:NameList>
          <b:Person>
            <b:Last>Hastie</b:Last>
            <b:First>Trevor</b:First>
          </b:Person>
          <b:Person>
            <b:Last>Tibshirani</b:Last>
            <b:First>Robert</b:First>
          </b:Person>
          <b:Person>
            <b:Last>Friedman</b:Last>
            <b:First>Jerome</b:First>
          </b:Person>
        </b:NameList>
      </b:Author>
    </b:Author>
    <b:Title>The elements of statistical learning: Data mining, inference, and prediction (2nd ed.)</b:Title>
    <b:JournalName>Springer</b:JournalName>
    <b:Year>2009</b:Year>
    <b:RefOrder>62</b:RefOrder>
  </b:Source>
  <b:Source>
    <b:Tag>Eve51</b:Tag>
    <b:SourceType>JournalArticle</b:SourceType>
    <b:Guid>{48B5872C-CC06-4917-A0EB-69124CBEDA5A}</b:Guid>
    <b:Author>
      <b:Author>
        <b:NameList>
          <b:Person>
            <b:Last>Fix</b:Last>
            <b:First>Evelyn</b:First>
          </b:Person>
          <b:Person>
            <b:Last>J. L. Hodges</b:Last>
            <b:First>Jr.</b:First>
          </b:Person>
        </b:NameList>
      </b:Author>
    </b:Author>
    <b:Title>Discriminatory Analysis. Nonparametric Discrimination: Consistency Properties</b:Title>
    <b:JournalName>JSTOR</b:JournalName>
    <b:Year>1951</b:Year>
    <b:Pages>238-247</b:Pages>
    <b:RefOrder>63</b:RefOrder>
  </b:Source>
  <b:Source>
    <b:Tag>Sci23</b:Tag>
    <b:SourceType>InternetSite</b:SourceType>
    <b:Guid>{CA15125C-5185-4416-BA4E-FEE59E4A42C5}</b:Guid>
    <b:Title>scikit-learn</b:Title>
    <b:Year>2023</b:Year>
    <b:Author>
      <b:Author>
        <b:Corporate>Scikit-learn Developers</b:Corporate>
      </b:Author>
    </b:Author>
    <b:InternetSiteTitle>scikit-learn.org</b:InternetSiteTitle>
    <b:URL>https://scikit-learn.org/stable/modules/neighbors.html</b:URL>
    <b:RefOrder>64</b:RefOrder>
  </b:Source>
  <b:Source>
    <b:Tag>Per08</b:Tag>
    <b:SourceType>JournalArticle</b:SourceType>
    <b:Guid>{02D54237-10C7-4F39-8540-038E6CB01E78}</b:Guid>
    <b:Title>IPython: A System for Interactive Scientific Computing</b:Title>
    <b:Year>2008</b:Year>
    <b:Author>
      <b:Author>
        <b:NameList>
          <b:Person>
            <b:Last>Perez</b:Last>
            <b:First>Fernando</b:First>
          </b:Person>
          <b:Person>
            <b:Last>Granger</b:Last>
            <b:First>Brian</b:First>
            <b:Middle>E.</b:Middle>
          </b:Person>
        </b:NameList>
      </b:Author>
    </b:Author>
    <b:Pages>21-29</b:Pages>
    <b:JournalName>IEEE</b:JournalName>
    <b:RefOrder>38</b:RefOrder>
  </b:Source>
  <b:Source>
    <b:Tag>Van16</b:Tag>
    <b:SourceType>Book</b:SourceType>
    <b:Guid>{DE1CF1FC-98BF-4891-85F1-27916AA129AA}</b:Guid>
    <b:Author>
      <b:Author>
        <b:NameList>
          <b:Person>
            <b:Last>VanderPlas</b:Last>
            <b:First>Jake</b:First>
          </b:Person>
        </b:NameList>
      </b:Author>
    </b:Author>
    <b:Title>Python Data Science Handbook: Essential Tools for Working with Data .</b:Title>
    <b:JournalName>O'Reilly Media</b:JournalName>
    <b:Year>2016</b:Year>
    <b:City>Boston</b:City>
    <b:Publisher>O'Reilly Media</b:Publisher>
    <b:RefOrder>39</b:RefOrder>
  </b:Source>
  <b:Source>
    <b:Tag>Tra06</b:Tag>
    <b:SourceType>Book</b:SourceType>
    <b:Guid>{EDDAFDEB-59AB-4BB4-AC79-45F0F1C6AC9E}</b:Guid>
    <b:Author>
      <b:Author>
        <b:NameList>
          <b:Person>
            <b:Last>Oliphant</b:Last>
            <b:First>Travis</b:First>
            <b:Middle>E.</b:Middle>
          </b:Person>
        </b:NameList>
      </b:Author>
    </b:Author>
    <b:Title>Guide to NumPy</b:Title>
    <b:Year>2006</b:Year>
    <b:Publisher>Trelgol</b:Publisher>
    <b:RefOrder>40</b:RefOrder>
  </b:Source>
  <b:Source>
    <b:Tag>Mck12</b:Tag>
    <b:SourceType>BookSection</b:SourceType>
    <b:Guid>{97FA996A-DFE6-44AD-8B01-8487017D70BE}</b:Guid>
    <b:Title>Data Structures for Statistical Computing in Python</b:Title>
    <b:Year>2012</b:Year>
    <b:Publisher>IEEE</b:Publisher>
    <b:Author>
      <b:Author>
        <b:NameList>
          <b:Person>
            <b:Last>Mckinney</b:Last>
            <b:First>Wes</b:First>
          </b:Person>
        </b:NameList>
      </b:Author>
      <b:BookAuthor>
        <b:NameList>
          <b:Person>
            <b:Last>Mckinney</b:Last>
            <b:First>Wes</b:First>
          </b:Person>
        </b:NameList>
      </b:BookAuthor>
    </b:Author>
    <b:BookTitle>Proceedings of the 9th Python in Science Conference</b:BookTitle>
    <b:Pages>51-56</b:Pages>
    <b:RefOrder>41</b:RefOrder>
  </b:Source>
  <b:Source>
    <b:Tag>Hun07</b:Tag>
    <b:SourceType>BookSection</b:SourceType>
    <b:Guid>{511F0CFC-0C6C-41CC-B267-675DFFDE0A02}</b:Guid>
    <b:Author>
      <b:Author>
        <b:NameList>
          <b:Person>
            <b:Last>Hunter</b:Last>
            <b:First>John</b:First>
            <b:Middle>D</b:Middle>
          </b:Person>
        </b:NameList>
      </b:Author>
      <b:BookAuthor>
        <b:NameList>
          <b:Person>
            <b:Last>Hunter</b:Last>
            <b:First>John</b:First>
            <b:Middle>D.</b:Middle>
          </b:Person>
        </b:NameList>
      </b:BookAuthor>
    </b:Author>
    <b:Title>Matplotlib: A 2D Graphics Environment</b:Title>
    <b:BookTitle>Matplotlib: A 2D Graphics Environment</b:BookTitle>
    <b:Year>2007</b:Year>
    <b:Pages>90-95</b:Pages>
    <b:Publisher>IEEE</b:Publisher>
    <b:RefOrder>42</b:RefOrder>
  </b:Source>
  <b:Source>
    <b:Tag>Ped11</b:Tag>
    <b:SourceType>JournalArticle</b:SourceType>
    <b:Guid>{15504889-ABDD-4B8C-BD57-7815E3F7A422}</b:Guid>
    <b:Author>
      <b:Author>
        <b:NameList>
          <b:Person>
            <b:Last>Pedregosa</b:Last>
            <b:First>Fabian</b:First>
          </b:Person>
        </b:NameList>
      </b:Author>
    </b:Author>
    <b:Title>Scikit-learn: Machine Learning in Python</b:Title>
    <b:Year>2011</b:Year>
    <b:Pages>2825-2830</b:Pages>
    <b:JournalName>ACM. DL. Digital Library</b:JournalName>
    <b:RefOrder>43</b:RefOrder>
  </b:Source>
  <b:Source>
    <b:Tag>Mun25</b:Tag>
    <b:SourceType>InternetSite</b:SourceType>
    <b:Guid>{0407D877-C968-4D9B-9DD6-58ADAD0C2217}</b:Guid>
    <b:Title>municipio.com.bo</b:Title>
    <b:Year>2025</b:Year>
    <b:LCID>es-BO</b:LCID>
    <b:Author>
      <b:Author>
        <b:Corporate>Municipios de Bolivia</b:Corporate>
      </b:Author>
    </b:Author>
    <b:InternetSiteTitle>https://www.municipio.com.bo</b:InternetSiteTitle>
    <b:Month>March</b:Month>
    <b:Day>31</b:Day>
    <b:URL>https://www.municipio.com.bo/</b:URL>
    <b:RefOrder>65</b:RefOrder>
  </b:Source>
  <b:Source>
    <b:Tag>edu25</b:Tag>
    <b:SourceType>InternetSite</b:SourceType>
    <b:Guid>{B4F38E5A-45C5-40A1-AC10-4D27257CBD1A}</b:Guid>
    <b:LCID>es-BO</b:LCID>
    <b:Author>
      <b:Author>
        <b:Corporate>educabolivia</b:Corporate>
      </b:Author>
    </b:Author>
    <b:Title>educabolivia.com</b:Title>
    <b:InternetSiteTitle>https://educabolivia.com</b:InternetSiteTitle>
    <b:Year>2025</b:Year>
    <b:Month>March</b:Month>
    <b:Day>31</b:Day>
    <b:URL>https://educabolivia.com/geografia/ubicacion-y-extension-territorial-de-bolivia/</b:URL>
    <b:RefOrder>66</b:RefOrder>
  </b:Source>
  <b:Source>
    <b:Tag>INE24</b:Tag>
    <b:SourceType>InternetSite</b:SourceType>
    <b:Guid>{0AE9CCD3-9BA8-40E0-977B-BD8925203880}</b:Guid>
    <b:LCID>es-BO</b:LCID>
    <b:Author>
      <b:Author>
        <b:Corporate>INE</b:Corporate>
      </b:Author>
    </b:Author>
    <b:Title>censo.ine</b:Title>
    <b:InternetSiteTitle>https://censo.ine.gob.bo</b:InternetSiteTitle>
    <b:Year>2024</b:Year>
    <b:Month>August</b:Month>
    <b:Day>29</b:Day>
    <b:URL>https://censo.ine.gob.bo/somos-11-312-620-bolivianos-y-santa-cruz-es-el-departamento-que-mas-crecio-y-mas-poblado/</b:URL>
    <b:RefOrder>67</b:RefOrder>
  </b:Source>
  <b:Source>
    <b:Tag>Che16</b:Tag>
    <b:SourceType>JournalArticle</b:SourceType>
    <b:Guid>{6A638CB9-00CB-4AC9-A2CD-9DF57273B9AF}</b:Guid>
    <b:Title>XGBoost: A Scalable Tree Boosting System</b:Title>
    <b:Year>2016</b:Year>
    <b:LCID>es-BO</b:LCID>
    <b:Author>
      <b:Author>
        <b:NameList>
          <b:Person>
            <b:Last>Chen</b:Last>
            <b:First>Tianqi</b:First>
          </b:Person>
          <b:Person>
            <b:Last>Guestrin</b:Last>
            <b:First>Carlos</b:First>
          </b:Person>
        </b:NameList>
      </b:Author>
    </b:Author>
    <b:JournalName>Association for Computing Machinery</b:JournalName>
    <b:Pages>785-794</b:Pages>
    <b:RefOrder>26</b:RefOrder>
  </b:Source>
  <b:Source>
    <b:Tag>Fri01</b:Tag>
    <b:SourceType>JournalArticle</b:SourceType>
    <b:Guid>{E763D9BD-AFCF-4155-AA48-0497D14AA2F0}</b:Guid>
    <b:LCID>es-BO</b:LCID>
    <b:Author>
      <b:Author>
        <b:NameList>
          <b:Person>
            <b:Last>Friedman</b:Last>
            <b:First>Jerome</b:First>
            <b:Middle>H.</b:Middle>
          </b:Person>
        </b:NameList>
      </b:Author>
    </b:Author>
    <b:Title>Greedy function approximation: A gradient boosting machine.</b:Title>
    <b:JournalName>Annals of Statistics</b:JournalName>
    <b:Year>2001</b:Year>
    <b:Pages>1189-1232</b:Pages>
    <b:RefOrder>27</b:RefOrder>
  </b:Source>
  <b:Source>
    <b:Tag>Rum86</b:Tag>
    <b:SourceType>JournalArticle</b:SourceType>
    <b:Guid>{764661EE-8E92-4444-A4C7-78AC69AA8981}</b:Guid>
    <b:Author>
      <b:Author>
        <b:NameList>
          <b:Person>
            <b:Last>Rumelhart</b:Last>
            <b:First>David</b:First>
            <b:Middle>E.</b:Middle>
          </b:Person>
          <b:Person>
            <b:Last>Hinton</b:Last>
            <b:First>Geoffrey</b:First>
            <b:Middle>E.</b:Middle>
          </b:Person>
          <b:Person>
            <b:Last>Williams</b:Last>
            <b:First>Ronald</b:First>
            <b:Middle>J.</b:Middle>
          </b:Person>
        </b:NameList>
      </b:Author>
    </b:Author>
    <b:Title>Learning representations by back-propagating errors</b:Title>
    <b:JournalName>Nature</b:JournalName>
    <b:Year>1986</b:Year>
    <b:Pages>533-536</b:Pages>
    <b:RefOrder>28</b:RefOrder>
  </b:Source>
  <b:Source>
    <b:Tag>KeG17</b:Tag>
    <b:SourceType>JournalArticle</b:SourceType>
    <b:Guid>{DBF619A0-6E1A-414B-BC67-E94260C5223F}</b:Guid>
    <b:Author>
      <b:Author>
        <b:NameList>
          <b:Person>
            <b:Last>Ke</b:Last>
            <b:First>Guolin</b:First>
          </b:Person>
          <b:Person>
            <b:Last>Meng</b:Last>
            <b:First>Qi</b:First>
          </b:Person>
          <b:Person>
            <b:Last>Finley</b:Last>
            <b:First>Thomas</b:First>
          </b:Person>
          <b:Person>
            <b:Last>Wang</b:Last>
            <b:First>Taifeng</b:First>
          </b:Person>
          <b:Person>
            <b:Last>Chen</b:Last>
            <b:First>Wei</b:First>
          </b:Person>
          <b:Person>
            <b:Last>Ma</b:Last>
            <b:First>Weidong</b:First>
          </b:Person>
          <b:Person>
            <b:Last>Ye</b:Last>
            <b:First>Qiwei</b:First>
          </b:Person>
          <b:Person>
            <b:Last>Liu</b:Last>
            <b:First>Tie-Yan</b:First>
          </b:Person>
        </b:NameList>
      </b:Author>
    </b:Author>
    <b:Title>LightGBM: A highly efficient gradient boosting decision tree. Advances in Neural Information Processing Systems</b:Title>
    <b:JournalName>NeurlPS</b:JournalName>
    <b:Year>2017</b:Year>
    <b:Pages>30-32</b:Pages>
    <b:LCID>es-BO</b:LCID>
    <b:RefOrder>29</b:RefOrder>
  </b:Source>
  <b:Source>
    <b:Tag>Pro18</b:Tag>
    <b:SourceType>JournalArticle</b:SourceType>
    <b:Guid>{2BB5999A-2224-4BB7-B1F8-083E44889F27}</b:Guid>
    <b:Author>
      <b:Author>
        <b:NameList>
          <b:Person>
            <b:Last>Prokhorenkova</b:Last>
            <b:First>Liudmila</b:First>
          </b:Person>
          <b:Person>
            <b:Last>Gusev</b:Last>
            <b:First>Gleb</b:First>
          </b:Person>
          <b:Person>
            <b:Last>Vorobev</b:Last>
            <b:First>Aleksandr</b:First>
          </b:Person>
          <b:Person>
            <b:Last>Dorogush</b:Last>
            <b:First>Anna</b:First>
            <b:Middle>Veronika</b:Middle>
          </b:Person>
          <b:Person>
            <b:Last>Gulin</b:Last>
            <b:First>Andrey</b:First>
          </b:Person>
        </b:NameList>
      </b:Author>
    </b:Author>
    <b:Title>CatBoost: Unbiased boosting with categorical features. Advances in Neural Information Processing Systems</b:Title>
    <b:JournalName>NeurlPS</b:JournalName>
    <b:Year>2018</b:Year>
    <b:Pages>31-32</b:Pages>
    <b:RefOrder>30</b:RefOrder>
  </b:Source>
  <b:Source>
    <b:Tag>Chi20</b:Tag>
    <b:SourceType>JournalArticle</b:SourceType>
    <b:Guid>{4EB66991-76BF-47E0-9EAB-A2B88C6CF15D}</b:Guid>
    <b:Author>
      <b:Author>
        <b:NameList>
          <b:Person>
            <b:Last>Chicco</b:Last>
            <b:First>Davide</b:First>
          </b:Person>
          <b:Person>
            <b:Last>Jurman</b:Last>
            <b:First>Giuseppe</b:First>
          </b:Person>
        </b:NameList>
      </b:Author>
    </b:Author>
    <b:Title>The advantages of the Matthews correlation coefficient (MCC) over F1 score and accuracy in binary classification evaluation</b:Title>
    <b:JournalName>BMC Genomics</b:JournalName>
    <b:Year>2020</b:Year>
    <b:Pages>5-7</b:Pages>
    <b:RefOrder>44</b:RefOrder>
  </b:Source>
  <b:Source>
    <b:Tag>Sok09</b:Tag>
    <b:SourceType>JournalArticle</b:SourceType>
    <b:Guid>{42229E19-2C14-40A7-833B-F5B2B37F8448}</b:Guid>
    <b:LCID>es-BO</b:LCID>
    <b:Author>
      <b:Author>
        <b:NameList>
          <b:Person>
            <b:Last>Sokolova</b:Last>
            <b:First>Marina</b:First>
          </b:Person>
          <b:Person>
            <b:Last>Lapalme</b:Last>
            <b:First>Guy</b:First>
          </b:Person>
        </b:NameList>
      </b:Author>
    </b:Author>
    <b:Title>A systematic analysis of performance measures for classification tasks.</b:Title>
    <b:JournalName>Information Processing &amp; Management</b:JournalName>
    <b:Year>2009</b:Year>
    <b:Pages>427-437</b:Pages>
    <b:RefOrder>45</b:RefOrder>
  </b:Source>
  <b:Source>
    <b:Tag>Ped111</b:Tag>
    <b:SourceType>JournalArticle</b:SourceType>
    <b:Guid>{AB9C9700-E949-4865-80DC-E1629326973F}</b:Guid>
    <b:Author>
      <b:Author>
        <b:NameList>
          <b:Person>
            <b:Last>Pedregosa</b:Last>
            <b:First>Fabian</b:First>
          </b:Person>
          <b:Person>
            <b:Last>Varaquaux</b:Last>
            <b:First>Gael</b:First>
          </b:Person>
          <b:Person>
            <b:Last>Gramfort</b:Last>
            <b:First>Alexandre</b:First>
          </b:Person>
          <b:Person>
            <b:Last>Michel</b:Last>
            <b:First>Vincent</b:First>
          </b:Person>
          <b:Person>
            <b:Last>Thirion</b:Last>
            <b:First>Bertrand</b:First>
          </b:Person>
        </b:NameList>
      </b:Author>
    </b:Author>
    <b:Title>Scikit-learn: Machine learning in Python</b:Title>
    <b:JournalName>Journal of Machine Learning Research</b:JournalName>
    <b:Year>2011</b:Year>
    <b:Pages>2825-2830</b:Pages>
    <b:RefOrder>46</b:RefOrder>
  </b:Source>
  <b:Source>
    <b:Tag>Mar15</b:Tag>
    <b:SourceType>Book</b:SourceType>
    <b:Guid>{4D152D29-8CF0-4105-BB4B-DE5F22029E24}</b:Guid>
    <b:LCID>es-BO</b:LCID>
    <b:Author>
      <b:Author>
        <b:NameList>
          <b:Person>
            <b:Last>Marquez Vera</b:Last>
            <b:First>Carlos</b:First>
          </b:Person>
        </b:NameList>
      </b:Author>
    </b:Author>
    <b:Title>Predicción del fracaso y abandono escolar mediante técnica de minería</b:Title>
    <b:Year>2015</b:Year>
    <b:City>Córdoba</b:City>
    <b:Publisher> Servicio de Publicaciones de la Universidad de Córdoba</b:Publisher>
    <b:RefOrder>16</b:RefOrder>
  </b:Source>
  <b:Source>
    <b:Tag>Tud20</b:Tag>
    <b:SourceType>ArticleInAPeriodical</b:SourceType>
    <b:Guid>{EBB594AE-461E-4B2D-A1F9-15229C63BE8E}</b:Guid>
    <b:Title>A una década de la Ley Avelino Siñani, cuatro debilidades en la educación resaltan bajo la lupa</b:Title>
    <b:Year>2020</b:Year>
    <b:Month>Octubre</b:Month>
    <b:Day>4</b:Day>
    <b:LCID>es-BO</b:LCID>
    <b:Author>
      <b:Author>
        <b:NameList>
          <b:Person>
            <b:Last>Malkya</b:Last>
            <b:First>Tudela</b:First>
          </b:Person>
        </b:NameList>
      </b:Author>
    </b:Author>
    <b:PeriodicalTitle>la pública</b:PeriodicalTitle>
    <b:RefOrder>7</b:RefOrder>
  </b:Source>
  <b:Source>
    <b:Tag>Nac25</b:Tag>
    <b:SourceType>InternetSite</b:SourceType>
    <b:Guid>{BD8CFDFC-D3D7-4BAC-886A-2D520E22931E}</b:Guid>
    <b:Title>un.org</b:Title>
    <b:Year>2025</b:Year>
    <b:Month>Marzo</b:Month>
    <b:Day>13</b:Day>
    <b:LCID>es-BO</b:LCID>
    <b:Author>
      <b:Author>
        <b:Corporate>Naciones Unidas</b:Corporate>
      </b:Author>
    </b:Author>
    <b:InternetSiteTitle>https://www.un.org</b:InternetSiteTitle>
    <b:URL>https://www.un.org/es/impacto-acad%C3%A9mico/educaci%C3%B3n-para-todos</b:URL>
    <b:RefOrder>1</b:RefOrder>
  </b:Source>
  <b:Source>
    <b:Tag>Ser25</b:Tag>
    <b:SourceType>Report</b:SourceType>
    <b:Guid>{CD42D33E-E043-4A50-AAA8-2D1363087BF7}</b:Guid>
    <b:Title>Prioridades urgentes en la educación boliviana en 2025</b:Title>
    <b:Year>2025</b:Year>
    <b:Author>
      <b:Author>
        <b:NameList>
          <b:Person>
            <b:Last>Serrano Valdez</b:Last>
            <b:First>Yoni</b:First>
            <b:Middle>Ronald</b:Middle>
          </b:Person>
        </b:NameList>
      </b:Author>
    </b:Author>
    <b:JournalName>el país</b:JournalName>
    <b:Publisher>El país</b:Publisher>
    <b:RefOrder>2</b:RefOrder>
  </b:Source>
  <b:Source>
    <b:Tag>Los21</b:Tag>
    <b:SourceType>JournalArticle</b:SourceType>
    <b:Guid>{1E6D7477-09AC-4B37-BF6E-C579AC8B4CCD}</b:Guid>
    <b:Title>Según ranking de la Unesco, Bolivia ocupa los últimos lugares de América Latina en calidad educativa</b:Title>
    <b:Year>2021</b:Year>
    <b:Author>
      <b:Author>
        <b:Corporate>Los tiempos</b:Corporate>
      </b:Author>
    </b:Author>
    <b:JournalName>Los tiempos</b:JournalName>
    <b:Pages>1</b:Pages>
    <b:RefOrder>3</b:RefOrder>
  </b:Source>
  <b:Source>
    <b:Tag>UNE25</b:Tag>
    <b:SourceType>InternetSite</b:SourceType>
    <b:Guid>{A1A88EFA-3182-460F-BD8A-F2EDD4817022}</b:Guid>
    <b:LCID>es-BO</b:LCID>
    <b:Author>
      <b:Author>
        <b:Corporate>UNESCO</b:Corporate>
      </b:Author>
    </b:Author>
    <b:Title>unesco</b:Title>
    <b:Year>2025</b:Year>
    <b:InternetSiteTitle>https://www.unesco.org</b:InternetSiteTitle>
    <b:Month>Febrero</b:Month>
    <b:Day>14</b:Day>
    <b:URL>https://www.unesco.org/es/higher-education/need-know</b:URL>
    <b:RefOrder>4</b:RefOrder>
  </b:Source>
  <b:Source>
    <b:Tag>Con23</b:Tag>
    <b:SourceType>Book</b:SourceType>
    <b:Guid>{E1C95A52-6347-4C95-81BA-B815284CED00}</b:Guid>
    <b:Title>Machine Learning aplicado al rendimiento académico en educación superior: factores, variables y herramientas</b:Title>
    <b:Year>2023</b:Year>
    <b:Author>
      <b:Author>
        <b:NameList>
          <b:Person>
            <b:Last>Contreras Bravo</b:Last>
            <b:First>Leonardo</b:First>
            <b:Middle>Emilio</b:Middle>
          </b:Person>
          <b:Person>
            <b:Last>Tarazona Bermúdez</b:Last>
            <b:First>Giovanny</b:First>
            <b:Middle>Mauricio</b:Middle>
          </b:Person>
          <b:Person>
            <b:Last>Alemán Cardona</b:Last>
            <b:First>Angie</b:First>
            <b:Middle>Paola</b:Middle>
          </b:Person>
          <b:Person>
            <b:Last>Ruiz Vanegas</b:Last>
            <b:First>Jhonatan</b:First>
            <b:Middle>Estiven</b:Middle>
          </b:Person>
          <b:Person>
            <b:Last>Hernández Arcila</b:Last>
            <b:First>Brandon</b:First>
            <b:Middle>Herney</b:Middle>
          </b:Person>
          <b:Person>
            <b:Last>Garzón Trujillo</b:Last>
            <b:First>Daniela</b:First>
          </b:Person>
          <b:Person>
            <b:Last>Sánchez Gómez</b:Last>
            <b:First>Oscar</b:First>
            <b:Middle>Eduardo</b:Middle>
          </b:Person>
          <b:Person>
            <b:Last>Ángel Cifuentes</b:Last>
            <b:First>Marisol</b:First>
          </b:Person>
        </b:NameList>
      </b:Author>
    </b:Author>
    <b:City>Bogotá</b:City>
    <b:Publisher>UD Editorial</b:Publisher>
    <b:RefOrder>48</b:RefOrder>
  </b:Source>
  <b:Source>
    <b:Tag>Glo17</b:Tag>
    <b:SourceType>Book</b:SourceType>
    <b:Guid>{DFACFF78-342F-456B-93C2-893BD34CC14B}</b:Guid>
    <b:Author>
      <b:Author>
        <b:Corporate>Global Education Monitoring Report Team</b:Corporate>
      </b:Author>
    </b:Author>
    <b:Title>Accountability in education: meeting our commitments; Global education monitoring report, 2017/8</b:Title>
    <b:Year>2017</b:Year>
    <b:LCID>es-BO</b:LCID>
    <b:Publisher>UNESCO</b:Publisher>
    <b:RefOrder>13</b:RefOrder>
  </b:Source>
  <b:Source>
    <b:Tag>McN17</b:Tag>
    <b:SourceType>BookSection</b:SourceType>
    <b:Guid>{901BB7DA-5AD7-44A6-A236-B6A8B22C31C6}</b:Guid>
    <b:Title>Chaper 8</b:Title>
    <b:Year>2017</b:Year>
    <b:Publisher>Society for Learning Analytics Research</b:Publisher>
    <b:LCID>es-BO</b:LCID>
    <b:Author>
      <b: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Author>
      <b:Book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BookAuthor>
    </b:Author>
    <b:BookTitle>Handbook of Learning Analytics</b:BookTitle>
    <b:Pages>93-104</b:Pages>
    <b:RefOrder>15</b:RefOrder>
  </b:Source>
  <b:Source>
    <b:Tag>HQE23</b:Tag>
    <b:SourceType>InternetSite</b:SourceType>
    <b:Guid>{5C192F8C-B10F-4143-BBBF-AC06F46D08F1}</b:Guid>
    <b:Author>
      <b:Author>
        <b:Corporate>Libros del ministerio de educación</b:Corporate>
      </b:Author>
    </b:Author>
    <b:Title>La importancia de la educación en Bolivia</b:Title>
    <b:JournalName>Libros del ministerio de ed</b:JournalName>
    <b:Year>2023</b:Year>
    <b:InternetSiteTitle>librosdelministeriodeeducacion.com</b:InternetSiteTitle>
    <b:Month>Enero</b:Month>
    <b:Day>26</b:Day>
    <b:URL>https://librosdelministeriodeeducacion.com/blog/importancia-educacion-bolivia/</b:URL>
    <b:RefOrder>6</b:RefOrder>
  </b:Source>
  <b:Source>
    <b:Tag>Min15</b:Tag>
    <b:SourceType>DocumentFromInternetSite</b:SourceType>
    <b:Guid>{27A22B5B-D582-4CD7-A8D8-A9786E4CB49D}</b:Guid>
    <b:Title>minedu</b:Title>
    <b:InternetSiteTitle>minedu.gob.bo</b:InternetSiteTitle>
    <b:Year>2015</b:Year>
    <b:Month>Octubre</b:Month>
    <b:Day>23</b:Day>
    <b:URL>https://www.minedu.gob.bo/files/publicaciones/veaye/11.-R.M.-800-2015-Reglamento-de-Libretas-electronicas.pdf</b:URL>
    <b:Author>
      <b:Author>
        <b:Corporate>Ministerio de Educación del Estado plurinacional de Bolivia</b:Corporate>
      </b:Author>
    </b:Author>
    <b:LCID>es-BO</b:LCID>
    <b:RefOrder>9</b:RefOrder>
  </b:Source>
  <b:Source>
    <b:Tag>Kap81</b:Tag>
    <b:SourceType>JournalArticle</b:SourceType>
    <b:Guid>{8EB79CDF-4839-4135-9842-E260D75411B8}</b:Guid>
    <b:Author>
      <b:Author>
        <b:NameList>
          <b:Person>
            <b:Last>Kaplan</b:Last>
            <b:First>Stanley</b:First>
          </b:Person>
          <b:Person>
            <b:Last>Garrick</b:Last>
            <b:First>John</b:First>
          </b:Person>
        </b:NameList>
      </b:Author>
    </b:Author>
    <b:Title>On The Quantitative Definition of Risk</b:Title>
    <b:Year>1981</b:Year>
    <b:Pages>11-27</b:Pages>
    <b:JournalName>Risk Analysis</b:JournalName>
    <b:LCID>es-BO</b:LCID>
    <b:RefOrder>47</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_activity xmlns="dd55f464-1ca0-499d-a1f3-d2bd0ee0d548"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56C999-7261-46C1-B0F5-5061C89E60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55f464-1ca0-499d-a1f3-d2bd0ee0d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575097-5D90-4359-A362-3689B7D57D05}">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F46FD0C-5F21-46C4-BE62-A33C46B4196A}">
  <ds:schemaRefs>
    <ds:schemaRef ds:uri="http://schemas.microsoft.com/office/2006/metadata/properties"/>
    <ds:schemaRef ds:uri="http://schemas.microsoft.com/office/infopath/2007/PartnerControls"/>
    <ds:schemaRef ds:uri="dd55f464-1ca0-499d-a1f3-d2bd0ee0d548"/>
  </ds:schemaRefs>
</ds:datastoreItem>
</file>

<file path=customXml/itemProps5.xml><?xml version="1.0" encoding="utf-8"?>
<ds:datastoreItem xmlns:ds="http://schemas.openxmlformats.org/officeDocument/2006/customXml" ds:itemID="{FA71DED2-B9AA-4B69-9B85-5FBCF94240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86</Pages>
  <Words>21983</Words>
  <Characters>125308</Characters>
  <Application>Microsoft Office Word</Application>
  <DocSecurity>0</DocSecurity>
  <Lines>1044</Lines>
  <Paragraphs>293</Paragraphs>
  <ScaleCrop>false</ScaleCrop>
  <Company/>
  <LinksUpToDate>false</LinksUpToDate>
  <CharactersWithSpaces>146998</CharactersWithSpaces>
  <SharedDoc>false</SharedDoc>
  <HLinks>
    <vt:vector size="1038" baseType="variant">
      <vt:variant>
        <vt:i4>7143452</vt:i4>
      </vt:variant>
      <vt:variant>
        <vt:i4>1650</vt:i4>
      </vt:variant>
      <vt:variant>
        <vt:i4>0</vt:i4>
      </vt:variant>
      <vt:variant>
        <vt:i4>5</vt:i4>
      </vt:variant>
      <vt:variant>
        <vt:lpwstr>https://github.com/LimbergVillcaCoraite/Proyecto-Dip.-Ciencia-de-datos/blob/c471b96613103599499df300cdf06bed7a7a28ba/Codigo fuente/proyecto_ciencia_de_datos.ipynb</vt:lpwstr>
      </vt:variant>
      <vt:variant>
        <vt:lpwstr/>
      </vt:variant>
      <vt:variant>
        <vt:i4>1966167</vt:i4>
      </vt:variant>
      <vt:variant>
        <vt:i4>1641</vt:i4>
      </vt:variant>
      <vt:variant>
        <vt:i4>0</vt:i4>
      </vt:variant>
      <vt:variant>
        <vt:i4>5</vt:i4>
      </vt:variant>
      <vt:variant>
        <vt:lpwstr>https://github.com/LimbergVillcaCoraite/Proyecto-Dip.-Ciencia-de-datos/tree/c471b96613103599499df300cdf06bed7a7a28ba/data-source</vt:lpwstr>
      </vt:variant>
      <vt:variant>
        <vt:lpwstr/>
      </vt:variant>
      <vt:variant>
        <vt:i4>1245234</vt:i4>
      </vt:variant>
      <vt:variant>
        <vt:i4>1028</vt:i4>
      </vt:variant>
      <vt:variant>
        <vt:i4>0</vt:i4>
      </vt:variant>
      <vt:variant>
        <vt:i4>5</vt:i4>
      </vt:variant>
      <vt:variant>
        <vt:lpwstr/>
      </vt:variant>
      <vt:variant>
        <vt:lpwstr>_Toc197768223</vt:lpwstr>
      </vt:variant>
      <vt:variant>
        <vt:i4>1245234</vt:i4>
      </vt:variant>
      <vt:variant>
        <vt:i4>1022</vt:i4>
      </vt:variant>
      <vt:variant>
        <vt:i4>0</vt:i4>
      </vt:variant>
      <vt:variant>
        <vt:i4>5</vt:i4>
      </vt:variant>
      <vt:variant>
        <vt:lpwstr/>
      </vt:variant>
      <vt:variant>
        <vt:lpwstr>_Toc197768222</vt:lpwstr>
      </vt:variant>
      <vt:variant>
        <vt:i4>1245234</vt:i4>
      </vt:variant>
      <vt:variant>
        <vt:i4>1016</vt:i4>
      </vt:variant>
      <vt:variant>
        <vt:i4>0</vt:i4>
      </vt:variant>
      <vt:variant>
        <vt:i4>5</vt:i4>
      </vt:variant>
      <vt:variant>
        <vt:lpwstr/>
      </vt:variant>
      <vt:variant>
        <vt:lpwstr>_Toc197768221</vt:lpwstr>
      </vt:variant>
      <vt:variant>
        <vt:i4>1245234</vt:i4>
      </vt:variant>
      <vt:variant>
        <vt:i4>1010</vt:i4>
      </vt:variant>
      <vt:variant>
        <vt:i4>0</vt:i4>
      </vt:variant>
      <vt:variant>
        <vt:i4>5</vt:i4>
      </vt:variant>
      <vt:variant>
        <vt:lpwstr/>
      </vt:variant>
      <vt:variant>
        <vt:lpwstr>_Toc197768220</vt:lpwstr>
      </vt:variant>
      <vt:variant>
        <vt:i4>1048626</vt:i4>
      </vt:variant>
      <vt:variant>
        <vt:i4>1004</vt:i4>
      </vt:variant>
      <vt:variant>
        <vt:i4>0</vt:i4>
      </vt:variant>
      <vt:variant>
        <vt:i4>5</vt:i4>
      </vt:variant>
      <vt:variant>
        <vt:lpwstr/>
      </vt:variant>
      <vt:variant>
        <vt:lpwstr>_Toc197768219</vt:lpwstr>
      </vt:variant>
      <vt:variant>
        <vt:i4>1048626</vt:i4>
      </vt:variant>
      <vt:variant>
        <vt:i4>998</vt:i4>
      </vt:variant>
      <vt:variant>
        <vt:i4>0</vt:i4>
      </vt:variant>
      <vt:variant>
        <vt:i4>5</vt:i4>
      </vt:variant>
      <vt:variant>
        <vt:lpwstr/>
      </vt:variant>
      <vt:variant>
        <vt:lpwstr>_Toc197768218</vt:lpwstr>
      </vt:variant>
      <vt:variant>
        <vt:i4>1048626</vt:i4>
      </vt:variant>
      <vt:variant>
        <vt:i4>992</vt:i4>
      </vt:variant>
      <vt:variant>
        <vt:i4>0</vt:i4>
      </vt:variant>
      <vt:variant>
        <vt:i4>5</vt:i4>
      </vt:variant>
      <vt:variant>
        <vt:lpwstr/>
      </vt:variant>
      <vt:variant>
        <vt:lpwstr>_Toc197768217</vt:lpwstr>
      </vt:variant>
      <vt:variant>
        <vt:i4>1048626</vt:i4>
      </vt:variant>
      <vt:variant>
        <vt:i4>986</vt:i4>
      </vt:variant>
      <vt:variant>
        <vt:i4>0</vt:i4>
      </vt:variant>
      <vt:variant>
        <vt:i4>5</vt:i4>
      </vt:variant>
      <vt:variant>
        <vt:lpwstr/>
      </vt:variant>
      <vt:variant>
        <vt:lpwstr>_Toc197768216</vt:lpwstr>
      </vt:variant>
      <vt:variant>
        <vt:i4>1179699</vt:i4>
      </vt:variant>
      <vt:variant>
        <vt:i4>977</vt:i4>
      </vt:variant>
      <vt:variant>
        <vt:i4>0</vt:i4>
      </vt:variant>
      <vt:variant>
        <vt:i4>5</vt:i4>
      </vt:variant>
      <vt:variant>
        <vt:lpwstr/>
      </vt:variant>
      <vt:variant>
        <vt:lpwstr>_Toc197768332</vt:lpwstr>
      </vt:variant>
      <vt:variant>
        <vt:i4>1179699</vt:i4>
      </vt:variant>
      <vt:variant>
        <vt:i4>971</vt:i4>
      </vt:variant>
      <vt:variant>
        <vt:i4>0</vt:i4>
      </vt:variant>
      <vt:variant>
        <vt:i4>5</vt:i4>
      </vt:variant>
      <vt:variant>
        <vt:lpwstr/>
      </vt:variant>
      <vt:variant>
        <vt:lpwstr>_Toc197768331</vt:lpwstr>
      </vt:variant>
      <vt:variant>
        <vt:i4>1179699</vt:i4>
      </vt:variant>
      <vt:variant>
        <vt:i4>965</vt:i4>
      </vt:variant>
      <vt:variant>
        <vt:i4>0</vt:i4>
      </vt:variant>
      <vt:variant>
        <vt:i4>5</vt:i4>
      </vt:variant>
      <vt:variant>
        <vt:lpwstr/>
      </vt:variant>
      <vt:variant>
        <vt:lpwstr>_Toc197768330</vt:lpwstr>
      </vt:variant>
      <vt:variant>
        <vt:i4>1245235</vt:i4>
      </vt:variant>
      <vt:variant>
        <vt:i4>959</vt:i4>
      </vt:variant>
      <vt:variant>
        <vt:i4>0</vt:i4>
      </vt:variant>
      <vt:variant>
        <vt:i4>5</vt:i4>
      </vt:variant>
      <vt:variant>
        <vt:lpwstr/>
      </vt:variant>
      <vt:variant>
        <vt:lpwstr>_Toc197768329</vt:lpwstr>
      </vt:variant>
      <vt:variant>
        <vt:i4>1245235</vt:i4>
      </vt:variant>
      <vt:variant>
        <vt:i4>953</vt:i4>
      </vt:variant>
      <vt:variant>
        <vt:i4>0</vt:i4>
      </vt:variant>
      <vt:variant>
        <vt:i4>5</vt:i4>
      </vt:variant>
      <vt:variant>
        <vt:lpwstr/>
      </vt:variant>
      <vt:variant>
        <vt:lpwstr>_Toc197768328</vt:lpwstr>
      </vt:variant>
      <vt:variant>
        <vt:i4>1245235</vt:i4>
      </vt:variant>
      <vt:variant>
        <vt:i4>947</vt:i4>
      </vt:variant>
      <vt:variant>
        <vt:i4>0</vt:i4>
      </vt:variant>
      <vt:variant>
        <vt:i4>5</vt:i4>
      </vt:variant>
      <vt:variant>
        <vt:lpwstr/>
      </vt:variant>
      <vt:variant>
        <vt:lpwstr>_Toc197768327</vt:lpwstr>
      </vt:variant>
      <vt:variant>
        <vt:i4>1245235</vt:i4>
      </vt:variant>
      <vt:variant>
        <vt:i4>941</vt:i4>
      </vt:variant>
      <vt:variant>
        <vt:i4>0</vt:i4>
      </vt:variant>
      <vt:variant>
        <vt:i4>5</vt:i4>
      </vt:variant>
      <vt:variant>
        <vt:lpwstr/>
      </vt:variant>
      <vt:variant>
        <vt:lpwstr>_Toc197768326</vt:lpwstr>
      </vt:variant>
      <vt:variant>
        <vt:i4>1245235</vt:i4>
      </vt:variant>
      <vt:variant>
        <vt:i4>935</vt:i4>
      </vt:variant>
      <vt:variant>
        <vt:i4>0</vt:i4>
      </vt:variant>
      <vt:variant>
        <vt:i4>5</vt:i4>
      </vt:variant>
      <vt:variant>
        <vt:lpwstr/>
      </vt:variant>
      <vt:variant>
        <vt:lpwstr>_Toc197768325</vt:lpwstr>
      </vt:variant>
      <vt:variant>
        <vt:i4>1245235</vt:i4>
      </vt:variant>
      <vt:variant>
        <vt:i4>929</vt:i4>
      </vt:variant>
      <vt:variant>
        <vt:i4>0</vt:i4>
      </vt:variant>
      <vt:variant>
        <vt:i4>5</vt:i4>
      </vt:variant>
      <vt:variant>
        <vt:lpwstr/>
      </vt:variant>
      <vt:variant>
        <vt:lpwstr>_Toc197768324</vt:lpwstr>
      </vt:variant>
      <vt:variant>
        <vt:i4>1245235</vt:i4>
      </vt:variant>
      <vt:variant>
        <vt:i4>923</vt:i4>
      </vt:variant>
      <vt:variant>
        <vt:i4>0</vt:i4>
      </vt:variant>
      <vt:variant>
        <vt:i4>5</vt:i4>
      </vt:variant>
      <vt:variant>
        <vt:lpwstr/>
      </vt:variant>
      <vt:variant>
        <vt:lpwstr>_Toc197768323</vt:lpwstr>
      </vt:variant>
      <vt:variant>
        <vt:i4>1245235</vt:i4>
      </vt:variant>
      <vt:variant>
        <vt:i4>917</vt:i4>
      </vt:variant>
      <vt:variant>
        <vt:i4>0</vt:i4>
      </vt:variant>
      <vt:variant>
        <vt:i4>5</vt:i4>
      </vt:variant>
      <vt:variant>
        <vt:lpwstr/>
      </vt:variant>
      <vt:variant>
        <vt:lpwstr>_Toc197768322</vt:lpwstr>
      </vt:variant>
      <vt:variant>
        <vt:i4>1245235</vt:i4>
      </vt:variant>
      <vt:variant>
        <vt:i4>911</vt:i4>
      </vt:variant>
      <vt:variant>
        <vt:i4>0</vt:i4>
      </vt:variant>
      <vt:variant>
        <vt:i4>5</vt:i4>
      </vt:variant>
      <vt:variant>
        <vt:lpwstr/>
      </vt:variant>
      <vt:variant>
        <vt:lpwstr>_Toc197768321</vt:lpwstr>
      </vt:variant>
      <vt:variant>
        <vt:i4>1245235</vt:i4>
      </vt:variant>
      <vt:variant>
        <vt:i4>905</vt:i4>
      </vt:variant>
      <vt:variant>
        <vt:i4>0</vt:i4>
      </vt:variant>
      <vt:variant>
        <vt:i4>5</vt:i4>
      </vt:variant>
      <vt:variant>
        <vt:lpwstr/>
      </vt:variant>
      <vt:variant>
        <vt:lpwstr>_Toc197768320</vt:lpwstr>
      </vt:variant>
      <vt:variant>
        <vt:i4>1048627</vt:i4>
      </vt:variant>
      <vt:variant>
        <vt:i4>899</vt:i4>
      </vt:variant>
      <vt:variant>
        <vt:i4>0</vt:i4>
      </vt:variant>
      <vt:variant>
        <vt:i4>5</vt:i4>
      </vt:variant>
      <vt:variant>
        <vt:lpwstr/>
      </vt:variant>
      <vt:variant>
        <vt:lpwstr>_Toc197768319</vt:lpwstr>
      </vt:variant>
      <vt:variant>
        <vt:i4>1048627</vt:i4>
      </vt:variant>
      <vt:variant>
        <vt:i4>893</vt:i4>
      </vt:variant>
      <vt:variant>
        <vt:i4>0</vt:i4>
      </vt:variant>
      <vt:variant>
        <vt:i4>5</vt:i4>
      </vt:variant>
      <vt:variant>
        <vt:lpwstr/>
      </vt:variant>
      <vt:variant>
        <vt:lpwstr>_Toc197768318</vt:lpwstr>
      </vt:variant>
      <vt:variant>
        <vt:i4>1048627</vt:i4>
      </vt:variant>
      <vt:variant>
        <vt:i4>887</vt:i4>
      </vt:variant>
      <vt:variant>
        <vt:i4>0</vt:i4>
      </vt:variant>
      <vt:variant>
        <vt:i4>5</vt:i4>
      </vt:variant>
      <vt:variant>
        <vt:lpwstr/>
      </vt:variant>
      <vt:variant>
        <vt:lpwstr>_Toc197768317</vt:lpwstr>
      </vt:variant>
      <vt:variant>
        <vt:i4>1048627</vt:i4>
      </vt:variant>
      <vt:variant>
        <vt:i4>881</vt:i4>
      </vt:variant>
      <vt:variant>
        <vt:i4>0</vt:i4>
      </vt:variant>
      <vt:variant>
        <vt:i4>5</vt:i4>
      </vt:variant>
      <vt:variant>
        <vt:lpwstr/>
      </vt:variant>
      <vt:variant>
        <vt:lpwstr>_Toc197768316</vt:lpwstr>
      </vt:variant>
      <vt:variant>
        <vt:i4>1048627</vt:i4>
      </vt:variant>
      <vt:variant>
        <vt:i4>875</vt:i4>
      </vt:variant>
      <vt:variant>
        <vt:i4>0</vt:i4>
      </vt:variant>
      <vt:variant>
        <vt:i4>5</vt:i4>
      </vt:variant>
      <vt:variant>
        <vt:lpwstr/>
      </vt:variant>
      <vt:variant>
        <vt:lpwstr>_Toc197768315</vt:lpwstr>
      </vt:variant>
      <vt:variant>
        <vt:i4>1048627</vt:i4>
      </vt:variant>
      <vt:variant>
        <vt:i4>869</vt:i4>
      </vt:variant>
      <vt:variant>
        <vt:i4>0</vt:i4>
      </vt:variant>
      <vt:variant>
        <vt:i4>5</vt:i4>
      </vt:variant>
      <vt:variant>
        <vt:lpwstr/>
      </vt:variant>
      <vt:variant>
        <vt:lpwstr>_Toc197768314</vt:lpwstr>
      </vt:variant>
      <vt:variant>
        <vt:i4>1048627</vt:i4>
      </vt:variant>
      <vt:variant>
        <vt:i4>863</vt:i4>
      </vt:variant>
      <vt:variant>
        <vt:i4>0</vt:i4>
      </vt:variant>
      <vt:variant>
        <vt:i4>5</vt:i4>
      </vt:variant>
      <vt:variant>
        <vt:lpwstr/>
      </vt:variant>
      <vt:variant>
        <vt:lpwstr>_Toc197768313</vt:lpwstr>
      </vt:variant>
      <vt:variant>
        <vt:i4>1048627</vt:i4>
      </vt:variant>
      <vt:variant>
        <vt:i4>857</vt:i4>
      </vt:variant>
      <vt:variant>
        <vt:i4>0</vt:i4>
      </vt:variant>
      <vt:variant>
        <vt:i4>5</vt:i4>
      </vt:variant>
      <vt:variant>
        <vt:lpwstr/>
      </vt:variant>
      <vt:variant>
        <vt:lpwstr>_Toc197768312</vt:lpwstr>
      </vt:variant>
      <vt:variant>
        <vt:i4>1048627</vt:i4>
      </vt:variant>
      <vt:variant>
        <vt:i4>851</vt:i4>
      </vt:variant>
      <vt:variant>
        <vt:i4>0</vt:i4>
      </vt:variant>
      <vt:variant>
        <vt:i4>5</vt:i4>
      </vt:variant>
      <vt:variant>
        <vt:lpwstr/>
      </vt:variant>
      <vt:variant>
        <vt:lpwstr>_Toc197768311</vt:lpwstr>
      </vt:variant>
      <vt:variant>
        <vt:i4>1048627</vt:i4>
      </vt:variant>
      <vt:variant>
        <vt:i4>845</vt:i4>
      </vt:variant>
      <vt:variant>
        <vt:i4>0</vt:i4>
      </vt:variant>
      <vt:variant>
        <vt:i4>5</vt:i4>
      </vt:variant>
      <vt:variant>
        <vt:lpwstr/>
      </vt:variant>
      <vt:variant>
        <vt:lpwstr>_Toc197768310</vt:lpwstr>
      </vt:variant>
      <vt:variant>
        <vt:i4>1114163</vt:i4>
      </vt:variant>
      <vt:variant>
        <vt:i4>839</vt:i4>
      </vt:variant>
      <vt:variant>
        <vt:i4>0</vt:i4>
      </vt:variant>
      <vt:variant>
        <vt:i4>5</vt:i4>
      </vt:variant>
      <vt:variant>
        <vt:lpwstr/>
      </vt:variant>
      <vt:variant>
        <vt:lpwstr>_Toc197768309</vt:lpwstr>
      </vt:variant>
      <vt:variant>
        <vt:i4>1114163</vt:i4>
      </vt:variant>
      <vt:variant>
        <vt:i4>833</vt:i4>
      </vt:variant>
      <vt:variant>
        <vt:i4>0</vt:i4>
      </vt:variant>
      <vt:variant>
        <vt:i4>5</vt:i4>
      </vt:variant>
      <vt:variant>
        <vt:lpwstr/>
      </vt:variant>
      <vt:variant>
        <vt:lpwstr>_Toc197768308</vt:lpwstr>
      </vt:variant>
      <vt:variant>
        <vt:i4>1114163</vt:i4>
      </vt:variant>
      <vt:variant>
        <vt:i4>827</vt:i4>
      </vt:variant>
      <vt:variant>
        <vt:i4>0</vt:i4>
      </vt:variant>
      <vt:variant>
        <vt:i4>5</vt:i4>
      </vt:variant>
      <vt:variant>
        <vt:lpwstr/>
      </vt:variant>
      <vt:variant>
        <vt:lpwstr>_Toc197768307</vt:lpwstr>
      </vt:variant>
      <vt:variant>
        <vt:i4>1114163</vt:i4>
      </vt:variant>
      <vt:variant>
        <vt:i4>821</vt:i4>
      </vt:variant>
      <vt:variant>
        <vt:i4>0</vt:i4>
      </vt:variant>
      <vt:variant>
        <vt:i4>5</vt:i4>
      </vt:variant>
      <vt:variant>
        <vt:lpwstr/>
      </vt:variant>
      <vt:variant>
        <vt:lpwstr>_Toc197768306</vt:lpwstr>
      </vt:variant>
      <vt:variant>
        <vt:i4>1114163</vt:i4>
      </vt:variant>
      <vt:variant>
        <vt:i4>815</vt:i4>
      </vt:variant>
      <vt:variant>
        <vt:i4>0</vt:i4>
      </vt:variant>
      <vt:variant>
        <vt:i4>5</vt:i4>
      </vt:variant>
      <vt:variant>
        <vt:lpwstr/>
      </vt:variant>
      <vt:variant>
        <vt:lpwstr>_Toc197768305</vt:lpwstr>
      </vt:variant>
      <vt:variant>
        <vt:i4>1114163</vt:i4>
      </vt:variant>
      <vt:variant>
        <vt:i4>809</vt:i4>
      </vt:variant>
      <vt:variant>
        <vt:i4>0</vt:i4>
      </vt:variant>
      <vt:variant>
        <vt:i4>5</vt:i4>
      </vt:variant>
      <vt:variant>
        <vt:lpwstr/>
      </vt:variant>
      <vt:variant>
        <vt:lpwstr>_Toc197768304</vt:lpwstr>
      </vt:variant>
      <vt:variant>
        <vt:i4>1114163</vt:i4>
      </vt:variant>
      <vt:variant>
        <vt:i4>803</vt:i4>
      </vt:variant>
      <vt:variant>
        <vt:i4>0</vt:i4>
      </vt:variant>
      <vt:variant>
        <vt:i4>5</vt:i4>
      </vt:variant>
      <vt:variant>
        <vt:lpwstr/>
      </vt:variant>
      <vt:variant>
        <vt:lpwstr>_Toc197768303</vt:lpwstr>
      </vt:variant>
      <vt:variant>
        <vt:i4>1114163</vt:i4>
      </vt:variant>
      <vt:variant>
        <vt:i4>797</vt:i4>
      </vt:variant>
      <vt:variant>
        <vt:i4>0</vt:i4>
      </vt:variant>
      <vt:variant>
        <vt:i4>5</vt:i4>
      </vt:variant>
      <vt:variant>
        <vt:lpwstr/>
      </vt:variant>
      <vt:variant>
        <vt:lpwstr>_Toc197768302</vt:lpwstr>
      </vt:variant>
      <vt:variant>
        <vt:i4>1114163</vt:i4>
      </vt:variant>
      <vt:variant>
        <vt:i4>791</vt:i4>
      </vt:variant>
      <vt:variant>
        <vt:i4>0</vt:i4>
      </vt:variant>
      <vt:variant>
        <vt:i4>5</vt:i4>
      </vt:variant>
      <vt:variant>
        <vt:lpwstr/>
      </vt:variant>
      <vt:variant>
        <vt:lpwstr>_Toc197768301</vt:lpwstr>
      </vt:variant>
      <vt:variant>
        <vt:i4>1114163</vt:i4>
      </vt:variant>
      <vt:variant>
        <vt:i4>785</vt:i4>
      </vt:variant>
      <vt:variant>
        <vt:i4>0</vt:i4>
      </vt:variant>
      <vt:variant>
        <vt:i4>5</vt:i4>
      </vt:variant>
      <vt:variant>
        <vt:lpwstr/>
      </vt:variant>
      <vt:variant>
        <vt:lpwstr>_Toc197768300</vt:lpwstr>
      </vt:variant>
      <vt:variant>
        <vt:i4>1572914</vt:i4>
      </vt:variant>
      <vt:variant>
        <vt:i4>779</vt:i4>
      </vt:variant>
      <vt:variant>
        <vt:i4>0</vt:i4>
      </vt:variant>
      <vt:variant>
        <vt:i4>5</vt:i4>
      </vt:variant>
      <vt:variant>
        <vt:lpwstr/>
      </vt:variant>
      <vt:variant>
        <vt:lpwstr>_Toc197768299</vt:lpwstr>
      </vt:variant>
      <vt:variant>
        <vt:i4>1572914</vt:i4>
      </vt:variant>
      <vt:variant>
        <vt:i4>773</vt:i4>
      </vt:variant>
      <vt:variant>
        <vt:i4>0</vt:i4>
      </vt:variant>
      <vt:variant>
        <vt:i4>5</vt:i4>
      </vt:variant>
      <vt:variant>
        <vt:lpwstr/>
      </vt:variant>
      <vt:variant>
        <vt:lpwstr>_Toc197768298</vt:lpwstr>
      </vt:variant>
      <vt:variant>
        <vt:i4>1572914</vt:i4>
      </vt:variant>
      <vt:variant>
        <vt:i4>767</vt:i4>
      </vt:variant>
      <vt:variant>
        <vt:i4>0</vt:i4>
      </vt:variant>
      <vt:variant>
        <vt:i4>5</vt:i4>
      </vt:variant>
      <vt:variant>
        <vt:lpwstr/>
      </vt:variant>
      <vt:variant>
        <vt:lpwstr>_Toc197768297</vt:lpwstr>
      </vt:variant>
      <vt:variant>
        <vt:i4>1572914</vt:i4>
      </vt:variant>
      <vt:variant>
        <vt:i4>761</vt:i4>
      </vt:variant>
      <vt:variant>
        <vt:i4>0</vt:i4>
      </vt:variant>
      <vt:variant>
        <vt:i4>5</vt:i4>
      </vt:variant>
      <vt:variant>
        <vt:lpwstr/>
      </vt:variant>
      <vt:variant>
        <vt:lpwstr>_Toc197768296</vt:lpwstr>
      </vt:variant>
      <vt:variant>
        <vt:i4>1572914</vt:i4>
      </vt:variant>
      <vt:variant>
        <vt:i4>755</vt:i4>
      </vt:variant>
      <vt:variant>
        <vt:i4>0</vt:i4>
      </vt:variant>
      <vt:variant>
        <vt:i4>5</vt:i4>
      </vt:variant>
      <vt:variant>
        <vt:lpwstr/>
      </vt:variant>
      <vt:variant>
        <vt:lpwstr>_Toc197768295</vt:lpwstr>
      </vt:variant>
      <vt:variant>
        <vt:i4>1572914</vt:i4>
      </vt:variant>
      <vt:variant>
        <vt:i4>749</vt:i4>
      </vt:variant>
      <vt:variant>
        <vt:i4>0</vt:i4>
      </vt:variant>
      <vt:variant>
        <vt:i4>5</vt:i4>
      </vt:variant>
      <vt:variant>
        <vt:lpwstr/>
      </vt:variant>
      <vt:variant>
        <vt:lpwstr>_Toc197768294</vt:lpwstr>
      </vt:variant>
      <vt:variant>
        <vt:i4>1572914</vt:i4>
      </vt:variant>
      <vt:variant>
        <vt:i4>743</vt:i4>
      </vt:variant>
      <vt:variant>
        <vt:i4>0</vt:i4>
      </vt:variant>
      <vt:variant>
        <vt:i4>5</vt:i4>
      </vt:variant>
      <vt:variant>
        <vt:lpwstr/>
      </vt:variant>
      <vt:variant>
        <vt:lpwstr>_Toc197768293</vt:lpwstr>
      </vt:variant>
      <vt:variant>
        <vt:i4>1572914</vt:i4>
      </vt:variant>
      <vt:variant>
        <vt:i4>737</vt:i4>
      </vt:variant>
      <vt:variant>
        <vt:i4>0</vt:i4>
      </vt:variant>
      <vt:variant>
        <vt:i4>5</vt:i4>
      </vt:variant>
      <vt:variant>
        <vt:lpwstr/>
      </vt:variant>
      <vt:variant>
        <vt:lpwstr>_Toc197768292</vt:lpwstr>
      </vt:variant>
      <vt:variant>
        <vt:i4>1572914</vt:i4>
      </vt:variant>
      <vt:variant>
        <vt:i4>731</vt:i4>
      </vt:variant>
      <vt:variant>
        <vt:i4>0</vt:i4>
      </vt:variant>
      <vt:variant>
        <vt:i4>5</vt:i4>
      </vt:variant>
      <vt:variant>
        <vt:lpwstr/>
      </vt:variant>
      <vt:variant>
        <vt:lpwstr>_Toc197768291</vt:lpwstr>
      </vt:variant>
      <vt:variant>
        <vt:i4>1572914</vt:i4>
      </vt:variant>
      <vt:variant>
        <vt:i4>725</vt:i4>
      </vt:variant>
      <vt:variant>
        <vt:i4>0</vt:i4>
      </vt:variant>
      <vt:variant>
        <vt:i4>5</vt:i4>
      </vt:variant>
      <vt:variant>
        <vt:lpwstr/>
      </vt:variant>
      <vt:variant>
        <vt:lpwstr>_Toc197768290</vt:lpwstr>
      </vt:variant>
      <vt:variant>
        <vt:i4>1638450</vt:i4>
      </vt:variant>
      <vt:variant>
        <vt:i4>719</vt:i4>
      </vt:variant>
      <vt:variant>
        <vt:i4>0</vt:i4>
      </vt:variant>
      <vt:variant>
        <vt:i4>5</vt:i4>
      </vt:variant>
      <vt:variant>
        <vt:lpwstr/>
      </vt:variant>
      <vt:variant>
        <vt:lpwstr>_Toc197768289</vt:lpwstr>
      </vt:variant>
      <vt:variant>
        <vt:i4>1638450</vt:i4>
      </vt:variant>
      <vt:variant>
        <vt:i4>713</vt:i4>
      </vt:variant>
      <vt:variant>
        <vt:i4>0</vt:i4>
      </vt:variant>
      <vt:variant>
        <vt:i4>5</vt:i4>
      </vt:variant>
      <vt:variant>
        <vt:lpwstr/>
      </vt:variant>
      <vt:variant>
        <vt:lpwstr>_Toc197768288</vt:lpwstr>
      </vt:variant>
      <vt:variant>
        <vt:i4>1638450</vt:i4>
      </vt:variant>
      <vt:variant>
        <vt:i4>707</vt:i4>
      </vt:variant>
      <vt:variant>
        <vt:i4>0</vt:i4>
      </vt:variant>
      <vt:variant>
        <vt:i4>5</vt:i4>
      </vt:variant>
      <vt:variant>
        <vt:lpwstr/>
      </vt:variant>
      <vt:variant>
        <vt:lpwstr>_Toc197768287</vt:lpwstr>
      </vt:variant>
      <vt:variant>
        <vt:i4>1638450</vt:i4>
      </vt:variant>
      <vt:variant>
        <vt:i4>701</vt:i4>
      </vt:variant>
      <vt:variant>
        <vt:i4>0</vt:i4>
      </vt:variant>
      <vt:variant>
        <vt:i4>5</vt:i4>
      </vt:variant>
      <vt:variant>
        <vt:lpwstr/>
      </vt:variant>
      <vt:variant>
        <vt:lpwstr>_Toc197768286</vt:lpwstr>
      </vt:variant>
      <vt:variant>
        <vt:i4>1638450</vt:i4>
      </vt:variant>
      <vt:variant>
        <vt:i4>695</vt:i4>
      </vt:variant>
      <vt:variant>
        <vt:i4>0</vt:i4>
      </vt:variant>
      <vt:variant>
        <vt:i4>5</vt:i4>
      </vt:variant>
      <vt:variant>
        <vt:lpwstr/>
      </vt:variant>
      <vt:variant>
        <vt:lpwstr>_Toc197768285</vt:lpwstr>
      </vt:variant>
      <vt:variant>
        <vt:i4>1638450</vt:i4>
      </vt:variant>
      <vt:variant>
        <vt:i4>689</vt:i4>
      </vt:variant>
      <vt:variant>
        <vt:i4>0</vt:i4>
      </vt:variant>
      <vt:variant>
        <vt:i4>5</vt:i4>
      </vt:variant>
      <vt:variant>
        <vt:lpwstr/>
      </vt:variant>
      <vt:variant>
        <vt:lpwstr>_Toc197768284</vt:lpwstr>
      </vt:variant>
      <vt:variant>
        <vt:i4>1638450</vt:i4>
      </vt:variant>
      <vt:variant>
        <vt:i4>683</vt:i4>
      </vt:variant>
      <vt:variant>
        <vt:i4>0</vt:i4>
      </vt:variant>
      <vt:variant>
        <vt:i4>5</vt:i4>
      </vt:variant>
      <vt:variant>
        <vt:lpwstr/>
      </vt:variant>
      <vt:variant>
        <vt:lpwstr>_Toc197768283</vt:lpwstr>
      </vt:variant>
      <vt:variant>
        <vt:i4>1638450</vt:i4>
      </vt:variant>
      <vt:variant>
        <vt:i4>677</vt:i4>
      </vt:variant>
      <vt:variant>
        <vt:i4>0</vt:i4>
      </vt:variant>
      <vt:variant>
        <vt:i4>5</vt:i4>
      </vt:variant>
      <vt:variant>
        <vt:lpwstr/>
      </vt:variant>
      <vt:variant>
        <vt:lpwstr>_Toc197768282</vt:lpwstr>
      </vt:variant>
      <vt:variant>
        <vt:i4>1638450</vt:i4>
      </vt:variant>
      <vt:variant>
        <vt:i4>671</vt:i4>
      </vt:variant>
      <vt:variant>
        <vt:i4>0</vt:i4>
      </vt:variant>
      <vt:variant>
        <vt:i4>5</vt:i4>
      </vt:variant>
      <vt:variant>
        <vt:lpwstr/>
      </vt:variant>
      <vt:variant>
        <vt:lpwstr>_Toc197768281</vt:lpwstr>
      </vt:variant>
      <vt:variant>
        <vt:i4>1638450</vt:i4>
      </vt:variant>
      <vt:variant>
        <vt:i4>665</vt:i4>
      </vt:variant>
      <vt:variant>
        <vt:i4>0</vt:i4>
      </vt:variant>
      <vt:variant>
        <vt:i4>5</vt:i4>
      </vt:variant>
      <vt:variant>
        <vt:lpwstr/>
      </vt:variant>
      <vt:variant>
        <vt:lpwstr>_Toc197768280</vt:lpwstr>
      </vt:variant>
      <vt:variant>
        <vt:i4>1441842</vt:i4>
      </vt:variant>
      <vt:variant>
        <vt:i4>659</vt:i4>
      </vt:variant>
      <vt:variant>
        <vt:i4>0</vt:i4>
      </vt:variant>
      <vt:variant>
        <vt:i4>5</vt:i4>
      </vt:variant>
      <vt:variant>
        <vt:lpwstr/>
      </vt:variant>
      <vt:variant>
        <vt:lpwstr>_Toc197768279</vt:lpwstr>
      </vt:variant>
      <vt:variant>
        <vt:i4>1441842</vt:i4>
      </vt:variant>
      <vt:variant>
        <vt:i4>653</vt:i4>
      </vt:variant>
      <vt:variant>
        <vt:i4>0</vt:i4>
      </vt:variant>
      <vt:variant>
        <vt:i4>5</vt:i4>
      </vt:variant>
      <vt:variant>
        <vt:lpwstr/>
      </vt:variant>
      <vt:variant>
        <vt:lpwstr>_Toc197768278</vt:lpwstr>
      </vt:variant>
      <vt:variant>
        <vt:i4>1441842</vt:i4>
      </vt:variant>
      <vt:variant>
        <vt:i4>647</vt:i4>
      </vt:variant>
      <vt:variant>
        <vt:i4>0</vt:i4>
      </vt:variant>
      <vt:variant>
        <vt:i4>5</vt:i4>
      </vt:variant>
      <vt:variant>
        <vt:lpwstr/>
      </vt:variant>
      <vt:variant>
        <vt:lpwstr>_Toc197768277</vt:lpwstr>
      </vt:variant>
      <vt:variant>
        <vt:i4>1441842</vt:i4>
      </vt:variant>
      <vt:variant>
        <vt:i4>641</vt:i4>
      </vt:variant>
      <vt:variant>
        <vt:i4>0</vt:i4>
      </vt:variant>
      <vt:variant>
        <vt:i4>5</vt:i4>
      </vt:variant>
      <vt:variant>
        <vt:lpwstr/>
      </vt:variant>
      <vt:variant>
        <vt:lpwstr>_Toc197768276</vt:lpwstr>
      </vt:variant>
      <vt:variant>
        <vt:i4>1441842</vt:i4>
      </vt:variant>
      <vt:variant>
        <vt:i4>635</vt:i4>
      </vt:variant>
      <vt:variant>
        <vt:i4>0</vt:i4>
      </vt:variant>
      <vt:variant>
        <vt:i4>5</vt:i4>
      </vt:variant>
      <vt:variant>
        <vt:lpwstr/>
      </vt:variant>
      <vt:variant>
        <vt:lpwstr>_Toc197768275</vt:lpwstr>
      </vt:variant>
      <vt:variant>
        <vt:i4>1441842</vt:i4>
      </vt:variant>
      <vt:variant>
        <vt:i4>629</vt:i4>
      </vt:variant>
      <vt:variant>
        <vt:i4>0</vt:i4>
      </vt:variant>
      <vt:variant>
        <vt:i4>5</vt:i4>
      </vt:variant>
      <vt:variant>
        <vt:lpwstr/>
      </vt:variant>
      <vt:variant>
        <vt:lpwstr>_Toc197768274</vt:lpwstr>
      </vt:variant>
      <vt:variant>
        <vt:i4>1441842</vt:i4>
      </vt:variant>
      <vt:variant>
        <vt:i4>623</vt:i4>
      </vt:variant>
      <vt:variant>
        <vt:i4>0</vt:i4>
      </vt:variant>
      <vt:variant>
        <vt:i4>5</vt:i4>
      </vt:variant>
      <vt:variant>
        <vt:lpwstr/>
      </vt:variant>
      <vt:variant>
        <vt:lpwstr>_Toc197768273</vt:lpwstr>
      </vt:variant>
      <vt:variant>
        <vt:i4>1441842</vt:i4>
      </vt:variant>
      <vt:variant>
        <vt:i4>617</vt:i4>
      </vt:variant>
      <vt:variant>
        <vt:i4>0</vt:i4>
      </vt:variant>
      <vt:variant>
        <vt:i4>5</vt:i4>
      </vt:variant>
      <vt:variant>
        <vt:lpwstr/>
      </vt:variant>
      <vt:variant>
        <vt:lpwstr>_Toc197768272</vt:lpwstr>
      </vt:variant>
      <vt:variant>
        <vt:i4>1441842</vt:i4>
      </vt:variant>
      <vt:variant>
        <vt:i4>611</vt:i4>
      </vt:variant>
      <vt:variant>
        <vt:i4>0</vt:i4>
      </vt:variant>
      <vt:variant>
        <vt:i4>5</vt:i4>
      </vt:variant>
      <vt:variant>
        <vt:lpwstr/>
      </vt:variant>
      <vt:variant>
        <vt:lpwstr>_Toc197768271</vt:lpwstr>
      </vt:variant>
      <vt:variant>
        <vt:i4>1441842</vt:i4>
      </vt:variant>
      <vt:variant>
        <vt:i4>605</vt:i4>
      </vt:variant>
      <vt:variant>
        <vt:i4>0</vt:i4>
      </vt:variant>
      <vt:variant>
        <vt:i4>5</vt:i4>
      </vt:variant>
      <vt:variant>
        <vt:lpwstr/>
      </vt:variant>
      <vt:variant>
        <vt:lpwstr>_Toc197768270</vt:lpwstr>
      </vt:variant>
      <vt:variant>
        <vt:i4>1507378</vt:i4>
      </vt:variant>
      <vt:variant>
        <vt:i4>599</vt:i4>
      </vt:variant>
      <vt:variant>
        <vt:i4>0</vt:i4>
      </vt:variant>
      <vt:variant>
        <vt:i4>5</vt:i4>
      </vt:variant>
      <vt:variant>
        <vt:lpwstr/>
      </vt:variant>
      <vt:variant>
        <vt:lpwstr>_Toc197768269</vt:lpwstr>
      </vt:variant>
      <vt:variant>
        <vt:i4>1507378</vt:i4>
      </vt:variant>
      <vt:variant>
        <vt:i4>593</vt:i4>
      </vt:variant>
      <vt:variant>
        <vt:i4>0</vt:i4>
      </vt:variant>
      <vt:variant>
        <vt:i4>5</vt:i4>
      </vt:variant>
      <vt:variant>
        <vt:lpwstr/>
      </vt:variant>
      <vt:variant>
        <vt:lpwstr>_Toc197768268</vt:lpwstr>
      </vt:variant>
      <vt:variant>
        <vt:i4>1507378</vt:i4>
      </vt:variant>
      <vt:variant>
        <vt:i4>587</vt:i4>
      </vt:variant>
      <vt:variant>
        <vt:i4>0</vt:i4>
      </vt:variant>
      <vt:variant>
        <vt:i4>5</vt:i4>
      </vt:variant>
      <vt:variant>
        <vt:lpwstr/>
      </vt:variant>
      <vt:variant>
        <vt:lpwstr>_Toc197768267</vt:lpwstr>
      </vt:variant>
      <vt:variant>
        <vt:i4>1507378</vt:i4>
      </vt:variant>
      <vt:variant>
        <vt:i4>581</vt:i4>
      </vt:variant>
      <vt:variant>
        <vt:i4>0</vt:i4>
      </vt:variant>
      <vt:variant>
        <vt:i4>5</vt:i4>
      </vt:variant>
      <vt:variant>
        <vt:lpwstr/>
      </vt:variant>
      <vt:variant>
        <vt:lpwstr>_Toc197768266</vt:lpwstr>
      </vt:variant>
      <vt:variant>
        <vt:i4>1507378</vt:i4>
      </vt:variant>
      <vt:variant>
        <vt:i4>575</vt:i4>
      </vt:variant>
      <vt:variant>
        <vt:i4>0</vt:i4>
      </vt:variant>
      <vt:variant>
        <vt:i4>5</vt:i4>
      </vt:variant>
      <vt:variant>
        <vt:lpwstr/>
      </vt:variant>
      <vt:variant>
        <vt:lpwstr>_Toc197768265</vt:lpwstr>
      </vt:variant>
      <vt:variant>
        <vt:i4>1507378</vt:i4>
      </vt:variant>
      <vt:variant>
        <vt:i4>569</vt:i4>
      </vt:variant>
      <vt:variant>
        <vt:i4>0</vt:i4>
      </vt:variant>
      <vt:variant>
        <vt:i4>5</vt:i4>
      </vt:variant>
      <vt:variant>
        <vt:lpwstr/>
      </vt:variant>
      <vt:variant>
        <vt:lpwstr>_Toc197768264</vt:lpwstr>
      </vt:variant>
      <vt:variant>
        <vt:i4>1507378</vt:i4>
      </vt:variant>
      <vt:variant>
        <vt:i4>563</vt:i4>
      </vt:variant>
      <vt:variant>
        <vt:i4>0</vt:i4>
      </vt:variant>
      <vt:variant>
        <vt:i4>5</vt:i4>
      </vt:variant>
      <vt:variant>
        <vt:lpwstr/>
      </vt:variant>
      <vt:variant>
        <vt:lpwstr>_Toc197768263</vt:lpwstr>
      </vt:variant>
      <vt:variant>
        <vt:i4>1507378</vt:i4>
      </vt:variant>
      <vt:variant>
        <vt:i4>557</vt:i4>
      </vt:variant>
      <vt:variant>
        <vt:i4>0</vt:i4>
      </vt:variant>
      <vt:variant>
        <vt:i4>5</vt:i4>
      </vt:variant>
      <vt:variant>
        <vt:lpwstr/>
      </vt:variant>
      <vt:variant>
        <vt:lpwstr>_Toc197768262</vt:lpwstr>
      </vt:variant>
      <vt:variant>
        <vt:i4>1507378</vt:i4>
      </vt:variant>
      <vt:variant>
        <vt:i4>551</vt:i4>
      </vt:variant>
      <vt:variant>
        <vt:i4>0</vt:i4>
      </vt:variant>
      <vt:variant>
        <vt:i4>5</vt:i4>
      </vt:variant>
      <vt:variant>
        <vt:lpwstr/>
      </vt:variant>
      <vt:variant>
        <vt:lpwstr>_Toc197768261</vt:lpwstr>
      </vt:variant>
      <vt:variant>
        <vt:i4>1507378</vt:i4>
      </vt:variant>
      <vt:variant>
        <vt:i4>545</vt:i4>
      </vt:variant>
      <vt:variant>
        <vt:i4>0</vt:i4>
      </vt:variant>
      <vt:variant>
        <vt:i4>5</vt:i4>
      </vt:variant>
      <vt:variant>
        <vt:lpwstr/>
      </vt:variant>
      <vt:variant>
        <vt:lpwstr>_Toc197768260</vt:lpwstr>
      </vt:variant>
      <vt:variant>
        <vt:i4>1048625</vt:i4>
      </vt:variant>
      <vt:variant>
        <vt:i4>536</vt:i4>
      </vt:variant>
      <vt:variant>
        <vt:i4>0</vt:i4>
      </vt:variant>
      <vt:variant>
        <vt:i4>5</vt:i4>
      </vt:variant>
      <vt:variant>
        <vt:lpwstr/>
      </vt:variant>
      <vt:variant>
        <vt:lpwstr>_Toc197768111</vt:lpwstr>
      </vt:variant>
      <vt:variant>
        <vt:i4>1048625</vt:i4>
      </vt:variant>
      <vt:variant>
        <vt:i4>530</vt:i4>
      </vt:variant>
      <vt:variant>
        <vt:i4>0</vt:i4>
      </vt:variant>
      <vt:variant>
        <vt:i4>5</vt:i4>
      </vt:variant>
      <vt:variant>
        <vt:lpwstr/>
      </vt:variant>
      <vt:variant>
        <vt:lpwstr>_Toc197768110</vt:lpwstr>
      </vt:variant>
      <vt:variant>
        <vt:i4>1114161</vt:i4>
      </vt:variant>
      <vt:variant>
        <vt:i4>524</vt:i4>
      </vt:variant>
      <vt:variant>
        <vt:i4>0</vt:i4>
      </vt:variant>
      <vt:variant>
        <vt:i4>5</vt:i4>
      </vt:variant>
      <vt:variant>
        <vt:lpwstr/>
      </vt:variant>
      <vt:variant>
        <vt:lpwstr>_Toc197768109</vt:lpwstr>
      </vt:variant>
      <vt:variant>
        <vt:i4>1114161</vt:i4>
      </vt:variant>
      <vt:variant>
        <vt:i4>518</vt:i4>
      </vt:variant>
      <vt:variant>
        <vt:i4>0</vt:i4>
      </vt:variant>
      <vt:variant>
        <vt:i4>5</vt:i4>
      </vt:variant>
      <vt:variant>
        <vt:lpwstr/>
      </vt:variant>
      <vt:variant>
        <vt:lpwstr>_Toc197768108</vt:lpwstr>
      </vt:variant>
      <vt:variant>
        <vt:i4>1114161</vt:i4>
      </vt:variant>
      <vt:variant>
        <vt:i4>512</vt:i4>
      </vt:variant>
      <vt:variant>
        <vt:i4>0</vt:i4>
      </vt:variant>
      <vt:variant>
        <vt:i4>5</vt:i4>
      </vt:variant>
      <vt:variant>
        <vt:lpwstr/>
      </vt:variant>
      <vt:variant>
        <vt:lpwstr>_Toc197768107</vt:lpwstr>
      </vt:variant>
      <vt:variant>
        <vt:i4>1114161</vt:i4>
      </vt:variant>
      <vt:variant>
        <vt:i4>506</vt:i4>
      </vt:variant>
      <vt:variant>
        <vt:i4>0</vt:i4>
      </vt:variant>
      <vt:variant>
        <vt:i4>5</vt:i4>
      </vt:variant>
      <vt:variant>
        <vt:lpwstr/>
      </vt:variant>
      <vt:variant>
        <vt:lpwstr>_Toc197768106</vt:lpwstr>
      </vt:variant>
      <vt:variant>
        <vt:i4>1114161</vt:i4>
      </vt:variant>
      <vt:variant>
        <vt:i4>500</vt:i4>
      </vt:variant>
      <vt:variant>
        <vt:i4>0</vt:i4>
      </vt:variant>
      <vt:variant>
        <vt:i4>5</vt:i4>
      </vt:variant>
      <vt:variant>
        <vt:lpwstr/>
      </vt:variant>
      <vt:variant>
        <vt:lpwstr>_Toc197768105</vt:lpwstr>
      </vt:variant>
      <vt:variant>
        <vt:i4>1114161</vt:i4>
      </vt:variant>
      <vt:variant>
        <vt:i4>494</vt:i4>
      </vt:variant>
      <vt:variant>
        <vt:i4>0</vt:i4>
      </vt:variant>
      <vt:variant>
        <vt:i4>5</vt:i4>
      </vt:variant>
      <vt:variant>
        <vt:lpwstr/>
      </vt:variant>
      <vt:variant>
        <vt:lpwstr>_Toc197768104</vt:lpwstr>
      </vt:variant>
      <vt:variant>
        <vt:i4>1114161</vt:i4>
      </vt:variant>
      <vt:variant>
        <vt:i4>488</vt:i4>
      </vt:variant>
      <vt:variant>
        <vt:i4>0</vt:i4>
      </vt:variant>
      <vt:variant>
        <vt:i4>5</vt:i4>
      </vt:variant>
      <vt:variant>
        <vt:lpwstr/>
      </vt:variant>
      <vt:variant>
        <vt:lpwstr>_Toc197768103</vt:lpwstr>
      </vt:variant>
      <vt:variant>
        <vt:i4>1114161</vt:i4>
      </vt:variant>
      <vt:variant>
        <vt:i4>482</vt:i4>
      </vt:variant>
      <vt:variant>
        <vt:i4>0</vt:i4>
      </vt:variant>
      <vt:variant>
        <vt:i4>5</vt:i4>
      </vt:variant>
      <vt:variant>
        <vt:lpwstr/>
      </vt:variant>
      <vt:variant>
        <vt:lpwstr>_Toc197768102</vt:lpwstr>
      </vt:variant>
      <vt:variant>
        <vt:i4>1114161</vt:i4>
      </vt:variant>
      <vt:variant>
        <vt:i4>476</vt:i4>
      </vt:variant>
      <vt:variant>
        <vt:i4>0</vt:i4>
      </vt:variant>
      <vt:variant>
        <vt:i4>5</vt:i4>
      </vt:variant>
      <vt:variant>
        <vt:lpwstr/>
      </vt:variant>
      <vt:variant>
        <vt:lpwstr>_Toc197768101</vt:lpwstr>
      </vt:variant>
      <vt:variant>
        <vt:i4>1114161</vt:i4>
      </vt:variant>
      <vt:variant>
        <vt:i4>470</vt:i4>
      </vt:variant>
      <vt:variant>
        <vt:i4>0</vt:i4>
      </vt:variant>
      <vt:variant>
        <vt:i4>5</vt:i4>
      </vt:variant>
      <vt:variant>
        <vt:lpwstr/>
      </vt:variant>
      <vt:variant>
        <vt:lpwstr>_Toc197768100</vt:lpwstr>
      </vt:variant>
      <vt:variant>
        <vt:i4>1572912</vt:i4>
      </vt:variant>
      <vt:variant>
        <vt:i4>464</vt:i4>
      </vt:variant>
      <vt:variant>
        <vt:i4>0</vt:i4>
      </vt:variant>
      <vt:variant>
        <vt:i4>5</vt:i4>
      </vt:variant>
      <vt:variant>
        <vt:lpwstr/>
      </vt:variant>
      <vt:variant>
        <vt:lpwstr>_Toc197768099</vt:lpwstr>
      </vt:variant>
      <vt:variant>
        <vt:i4>1572912</vt:i4>
      </vt:variant>
      <vt:variant>
        <vt:i4>458</vt:i4>
      </vt:variant>
      <vt:variant>
        <vt:i4>0</vt:i4>
      </vt:variant>
      <vt:variant>
        <vt:i4>5</vt:i4>
      </vt:variant>
      <vt:variant>
        <vt:lpwstr/>
      </vt:variant>
      <vt:variant>
        <vt:lpwstr>_Toc197768098</vt:lpwstr>
      </vt:variant>
      <vt:variant>
        <vt:i4>1572912</vt:i4>
      </vt:variant>
      <vt:variant>
        <vt:i4>452</vt:i4>
      </vt:variant>
      <vt:variant>
        <vt:i4>0</vt:i4>
      </vt:variant>
      <vt:variant>
        <vt:i4>5</vt:i4>
      </vt:variant>
      <vt:variant>
        <vt:lpwstr/>
      </vt:variant>
      <vt:variant>
        <vt:lpwstr>_Toc197768097</vt:lpwstr>
      </vt:variant>
      <vt:variant>
        <vt:i4>1572912</vt:i4>
      </vt:variant>
      <vt:variant>
        <vt:i4>446</vt:i4>
      </vt:variant>
      <vt:variant>
        <vt:i4>0</vt:i4>
      </vt:variant>
      <vt:variant>
        <vt:i4>5</vt:i4>
      </vt:variant>
      <vt:variant>
        <vt:lpwstr/>
      </vt:variant>
      <vt:variant>
        <vt:lpwstr>_Toc197768096</vt:lpwstr>
      </vt:variant>
      <vt:variant>
        <vt:i4>1572912</vt:i4>
      </vt:variant>
      <vt:variant>
        <vt:i4>440</vt:i4>
      </vt:variant>
      <vt:variant>
        <vt:i4>0</vt:i4>
      </vt:variant>
      <vt:variant>
        <vt:i4>5</vt:i4>
      </vt:variant>
      <vt:variant>
        <vt:lpwstr/>
      </vt:variant>
      <vt:variant>
        <vt:lpwstr>_Toc197768095</vt:lpwstr>
      </vt:variant>
      <vt:variant>
        <vt:i4>1572912</vt:i4>
      </vt:variant>
      <vt:variant>
        <vt:i4>434</vt:i4>
      </vt:variant>
      <vt:variant>
        <vt:i4>0</vt:i4>
      </vt:variant>
      <vt:variant>
        <vt:i4>5</vt:i4>
      </vt:variant>
      <vt:variant>
        <vt:lpwstr/>
      </vt:variant>
      <vt:variant>
        <vt:lpwstr>_Toc197768094</vt:lpwstr>
      </vt:variant>
      <vt:variant>
        <vt:i4>1572912</vt:i4>
      </vt:variant>
      <vt:variant>
        <vt:i4>428</vt:i4>
      </vt:variant>
      <vt:variant>
        <vt:i4>0</vt:i4>
      </vt:variant>
      <vt:variant>
        <vt:i4>5</vt:i4>
      </vt:variant>
      <vt:variant>
        <vt:lpwstr/>
      </vt:variant>
      <vt:variant>
        <vt:lpwstr>_Toc197768093</vt:lpwstr>
      </vt:variant>
      <vt:variant>
        <vt:i4>1572912</vt:i4>
      </vt:variant>
      <vt:variant>
        <vt:i4>422</vt:i4>
      </vt:variant>
      <vt:variant>
        <vt:i4>0</vt:i4>
      </vt:variant>
      <vt:variant>
        <vt:i4>5</vt:i4>
      </vt:variant>
      <vt:variant>
        <vt:lpwstr/>
      </vt:variant>
      <vt:variant>
        <vt:lpwstr>_Toc197768092</vt:lpwstr>
      </vt:variant>
      <vt:variant>
        <vt:i4>1572912</vt:i4>
      </vt:variant>
      <vt:variant>
        <vt:i4>416</vt:i4>
      </vt:variant>
      <vt:variant>
        <vt:i4>0</vt:i4>
      </vt:variant>
      <vt:variant>
        <vt:i4>5</vt:i4>
      </vt:variant>
      <vt:variant>
        <vt:lpwstr/>
      </vt:variant>
      <vt:variant>
        <vt:lpwstr>_Toc197768091</vt:lpwstr>
      </vt:variant>
      <vt:variant>
        <vt:i4>1572912</vt:i4>
      </vt:variant>
      <vt:variant>
        <vt:i4>410</vt:i4>
      </vt:variant>
      <vt:variant>
        <vt:i4>0</vt:i4>
      </vt:variant>
      <vt:variant>
        <vt:i4>5</vt:i4>
      </vt:variant>
      <vt:variant>
        <vt:lpwstr/>
      </vt:variant>
      <vt:variant>
        <vt:lpwstr>_Toc197768090</vt:lpwstr>
      </vt:variant>
      <vt:variant>
        <vt:i4>1638448</vt:i4>
      </vt:variant>
      <vt:variant>
        <vt:i4>404</vt:i4>
      </vt:variant>
      <vt:variant>
        <vt:i4>0</vt:i4>
      </vt:variant>
      <vt:variant>
        <vt:i4>5</vt:i4>
      </vt:variant>
      <vt:variant>
        <vt:lpwstr/>
      </vt:variant>
      <vt:variant>
        <vt:lpwstr>_Toc197768089</vt:lpwstr>
      </vt:variant>
      <vt:variant>
        <vt:i4>1638448</vt:i4>
      </vt:variant>
      <vt:variant>
        <vt:i4>398</vt:i4>
      </vt:variant>
      <vt:variant>
        <vt:i4>0</vt:i4>
      </vt:variant>
      <vt:variant>
        <vt:i4>5</vt:i4>
      </vt:variant>
      <vt:variant>
        <vt:lpwstr/>
      </vt:variant>
      <vt:variant>
        <vt:lpwstr>_Toc197768088</vt:lpwstr>
      </vt:variant>
      <vt:variant>
        <vt:i4>1638448</vt:i4>
      </vt:variant>
      <vt:variant>
        <vt:i4>392</vt:i4>
      </vt:variant>
      <vt:variant>
        <vt:i4>0</vt:i4>
      </vt:variant>
      <vt:variant>
        <vt:i4>5</vt:i4>
      </vt:variant>
      <vt:variant>
        <vt:lpwstr/>
      </vt:variant>
      <vt:variant>
        <vt:lpwstr>_Toc197768087</vt:lpwstr>
      </vt:variant>
      <vt:variant>
        <vt:i4>1638448</vt:i4>
      </vt:variant>
      <vt:variant>
        <vt:i4>386</vt:i4>
      </vt:variant>
      <vt:variant>
        <vt:i4>0</vt:i4>
      </vt:variant>
      <vt:variant>
        <vt:i4>5</vt:i4>
      </vt:variant>
      <vt:variant>
        <vt:lpwstr/>
      </vt:variant>
      <vt:variant>
        <vt:lpwstr>_Toc197768086</vt:lpwstr>
      </vt:variant>
      <vt:variant>
        <vt:i4>1638448</vt:i4>
      </vt:variant>
      <vt:variant>
        <vt:i4>380</vt:i4>
      </vt:variant>
      <vt:variant>
        <vt:i4>0</vt:i4>
      </vt:variant>
      <vt:variant>
        <vt:i4>5</vt:i4>
      </vt:variant>
      <vt:variant>
        <vt:lpwstr/>
      </vt:variant>
      <vt:variant>
        <vt:lpwstr>_Toc197768085</vt:lpwstr>
      </vt:variant>
      <vt:variant>
        <vt:i4>1638448</vt:i4>
      </vt:variant>
      <vt:variant>
        <vt:i4>374</vt:i4>
      </vt:variant>
      <vt:variant>
        <vt:i4>0</vt:i4>
      </vt:variant>
      <vt:variant>
        <vt:i4>5</vt:i4>
      </vt:variant>
      <vt:variant>
        <vt:lpwstr/>
      </vt:variant>
      <vt:variant>
        <vt:lpwstr>_Toc197768084</vt:lpwstr>
      </vt:variant>
      <vt:variant>
        <vt:i4>1638448</vt:i4>
      </vt:variant>
      <vt:variant>
        <vt:i4>368</vt:i4>
      </vt:variant>
      <vt:variant>
        <vt:i4>0</vt:i4>
      </vt:variant>
      <vt:variant>
        <vt:i4>5</vt:i4>
      </vt:variant>
      <vt:variant>
        <vt:lpwstr/>
      </vt:variant>
      <vt:variant>
        <vt:lpwstr>_Toc197768083</vt:lpwstr>
      </vt:variant>
      <vt:variant>
        <vt:i4>1638448</vt:i4>
      </vt:variant>
      <vt:variant>
        <vt:i4>362</vt:i4>
      </vt:variant>
      <vt:variant>
        <vt:i4>0</vt:i4>
      </vt:variant>
      <vt:variant>
        <vt:i4>5</vt:i4>
      </vt:variant>
      <vt:variant>
        <vt:lpwstr/>
      </vt:variant>
      <vt:variant>
        <vt:lpwstr>_Toc197768082</vt:lpwstr>
      </vt:variant>
      <vt:variant>
        <vt:i4>1638448</vt:i4>
      </vt:variant>
      <vt:variant>
        <vt:i4>356</vt:i4>
      </vt:variant>
      <vt:variant>
        <vt:i4>0</vt:i4>
      </vt:variant>
      <vt:variant>
        <vt:i4>5</vt:i4>
      </vt:variant>
      <vt:variant>
        <vt:lpwstr/>
      </vt:variant>
      <vt:variant>
        <vt:lpwstr>_Toc197768081</vt:lpwstr>
      </vt:variant>
      <vt:variant>
        <vt:i4>1638448</vt:i4>
      </vt:variant>
      <vt:variant>
        <vt:i4>350</vt:i4>
      </vt:variant>
      <vt:variant>
        <vt:i4>0</vt:i4>
      </vt:variant>
      <vt:variant>
        <vt:i4>5</vt:i4>
      </vt:variant>
      <vt:variant>
        <vt:lpwstr/>
      </vt:variant>
      <vt:variant>
        <vt:lpwstr>_Toc197768080</vt:lpwstr>
      </vt:variant>
      <vt:variant>
        <vt:i4>1441840</vt:i4>
      </vt:variant>
      <vt:variant>
        <vt:i4>344</vt:i4>
      </vt:variant>
      <vt:variant>
        <vt:i4>0</vt:i4>
      </vt:variant>
      <vt:variant>
        <vt:i4>5</vt:i4>
      </vt:variant>
      <vt:variant>
        <vt:lpwstr/>
      </vt:variant>
      <vt:variant>
        <vt:lpwstr>_Toc197768079</vt:lpwstr>
      </vt:variant>
      <vt:variant>
        <vt:i4>1441840</vt:i4>
      </vt:variant>
      <vt:variant>
        <vt:i4>338</vt:i4>
      </vt:variant>
      <vt:variant>
        <vt:i4>0</vt:i4>
      </vt:variant>
      <vt:variant>
        <vt:i4>5</vt:i4>
      </vt:variant>
      <vt:variant>
        <vt:lpwstr/>
      </vt:variant>
      <vt:variant>
        <vt:lpwstr>_Toc197768078</vt:lpwstr>
      </vt:variant>
      <vt:variant>
        <vt:i4>1441840</vt:i4>
      </vt:variant>
      <vt:variant>
        <vt:i4>332</vt:i4>
      </vt:variant>
      <vt:variant>
        <vt:i4>0</vt:i4>
      </vt:variant>
      <vt:variant>
        <vt:i4>5</vt:i4>
      </vt:variant>
      <vt:variant>
        <vt:lpwstr/>
      </vt:variant>
      <vt:variant>
        <vt:lpwstr>_Toc197768077</vt:lpwstr>
      </vt:variant>
      <vt:variant>
        <vt:i4>1441840</vt:i4>
      </vt:variant>
      <vt:variant>
        <vt:i4>326</vt:i4>
      </vt:variant>
      <vt:variant>
        <vt:i4>0</vt:i4>
      </vt:variant>
      <vt:variant>
        <vt:i4>5</vt:i4>
      </vt:variant>
      <vt:variant>
        <vt:lpwstr/>
      </vt:variant>
      <vt:variant>
        <vt:lpwstr>_Toc197768076</vt:lpwstr>
      </vt:variant>
      <vt:variant>
        <vt:i4>1441840</vt:i4>
      </vt:variant>
      <vt:variant>
        <vt:i4>320</vt:i4>
      </vt:variant>
      <vt:variant>
        <vt:i4>0</vt:i4>
      </vt:variant>
      <vt:variant>
        <vt:i4>5</vt:i4>
      </vt:variant>
      <vt:variant>
        <vt:lpwstr/>
      </vt:variant>
      <vt:variant>
        <vt:lpwstr>_Toc197768075</vt:lpwstr>
      </vt:variant>
      <vt:variant>
        <vt:i4>1441840</vt:i4>
      </vt:variant>
      <vt:variant>
        <vt:i4>314</vt:i4>
      </vt:variant>
      <vt:variant>
        <vt:i4>0</vt:i4>
      </vt:variant>
      <vt:variant>
        <vt:i4>5</vt:i4>
      </vt:variant>
      <vt:variant>
        <vt:lpwstr/>
      </vt:variant>
      <vt:variant>
        <vt:lpwstr>_Toc197768074</vt:lpwstr>
      </vt:variant>
      <vt:variant>
        <vt:i4>1441840</vt:i4>
      </vt:variant>
      <vt:variant>
        <vt:i4>308</vt:i4>
      </vt:variant>
      <vt:variant>
        <vt:i4>0</vt:i4>
      </vt:variant>
      <vt:variant>
        <vt:i4>5</vt:i4>
      </vt:variant>
      <vt:variant>
        <vt:lpwstr/>
      </vt:variant>
      <vt:variant>
        <vt:lpwstr>_Toc197768073</vt:lpwstr>
      </vt:variant>
      <vt:variant>
        <vt:i4>1441840</vt:i4>
      </vt:variant>
      <vt:variant>
        <vt:i4>302</vt:i4>
      </vt:variant>
      <vt:variant>
        <vt:i4>0</vt:i4>
      </vt:variant>
      <vt:variant>
        <vt:i4>5</vt:i4>
      </vt:variant>
      <vt:variant>
        <vt:lpwstr/>
      </vt:variant>
      <vt:variant>
        <vt:lpwstr>_Toc197768072</vt:lpwstr>
      </vt:variant>
      <vt:variant>
        <vt:i4>1441840</vt:i4>
      </vt:variant>
      <vt:variant>
        <vt:i4>296</vt:i4>
      </vt:variant>
      <vt:variant>
        <vt:i4>0</vt:i4>
      </vt:variant>
      <vt:variant>
        <vt:i4>5</vt:i4>
      </vt:variant>
      <vt:variant>
        <vt:lpwstr/>
      </vt:variant>
      <vt:variant>
        <vt:lpwstr>_Toc197768071</vt:lpwstr>
      </vt:variant>
      <vt:variant>
        <vt:i4>1441840</vt:i4>
      </vt:variant>
      <vt:variant>
        <vt:i4>290</vt:i4>
      </vt:variant>
      <vt:variant>
        <vt:i4>0</vt:i4>
      </vt:variant>
      <vt:variant>
        <vt:i4>5</vt:i4>
      </vt:variant>
      <vt:variant>
        <vt:lpwstr/>
      </vt:variant>
      <vt:variant>
        <vt:lpwstr>_Toc197768070</vt:lpwstr>
      </vt:variant>
      <vt:variant>
        <vt:i4>1507376</vt:i4>
      </vt:variant>
      <vt:variant>
        <vt:i4>284</vt:i4>
      </vt:variant>
      <vt:variant>
        <vt:i4>0</vt:i4>
      </vt:variant>
      <vt:variant>
        <vt:i4>5</vt:i4>
      </vt:variant>
      <vt:variant>
        <vt:lpwstr/>
      </vt:variant>
      <vt:variant>
        <vt:lpwstr>_Toc197768069</vt:lpwstr>
      </vt:variant>
      <vt:variant>
        <vt:i4>1507376</vt:i4>
      </vt:variant>
      <vt:variant>
        <vt:i4>278</vt:i4>
      </vt:variant>
      <vt:variant>
        <vt:i4>0</vt:i4>
      </vt:variant>
      <vt:variant>
        <vt:i4>5</vt:i4>
      </vt:variant>
      <vt:variant>
        <vt:lpwstr/>
      </vt:variant>
      <vt:variant>
        <vt:lpwstr>_Toc197768068</vt:lpwstr>
      </vt:variant>
      <vt:variant>
        <vt:i4>1507376</vt:i4>
      </vt:variant>
      <vt:variant>
        <vt:i4>272</vt:i4>
      </vt:variant>
      <vt:variant>
        <vt:i4>0</vt:i4>
      </vt:variant>
      <vt:variant>
        <vt:i4>5</vt:i4>
      </vt:variant>
      <vt:variant>
        <vt:lpwstr/>
      </vt:variant>
      <vt:variant>
        <vt:lpwstr>_Toc197768067</vt:lpwstr>
      </vt:variant>
      <vt:variant>
        <vt:i4>1507376</vt:i4>
      </vt:variant>
      <vt:variant>
        <vt:i4>266</vt:i4>
      </vt:variant>
      <vt:variant>
        <vt:i4>0</vt:i4>
      </vt:variant>
      <vt:variant>
        <vt:i4>5</vt:i4>
      </vt:variant>
      <vt:variant>
        <vt:lpwstr/>
      </vt:variant>
      <vt:variant>
        <vt:lpwstr>_Toc197768066</vt:lpwstr>
      </vt:variant>
      <vt:variant>
        <vt:i4>1507376</vt:i4>
      </vt:variant>
      <vt:variant>
        <vt:i4>260</vt:i4>
      </vt:variant>
      <vt:variant>
        <vt:i4>0</vt:i4>
      </vt:variant>
      <vt:variant>
        <vt:i4>5</vt:i4>
      </vt:variant>
      <vt:variant>
        <vt:lpwstr/>
      </vt:variant>
      <vt:variant>
        <vt:lpwstr>_Toc197768065</vt:lpwstr>
      </vt:variant>
      <vt:variant>
        <vt:i4>1507376</vt:i4>
      </vt:variant>
      <vt:variant>
        <vt:i4>254</vt:i4>
      </vt:variant>
      <vt:variant>
        <vt:i4>0</vt:i4>
      </vt:variant>
      <vt:variant>
        <vt:i4>5</vt:i4>
      </vt:variant>
      <vt:variant>
        <vt:lpwstr/>
      </vt:variant>
      <vt:variant>
        <vt:lpwstr>_Toc197768064</vt:lpwstr>
      </vt:variant>
      <vt:variant>
        <vt:i4>1507376</vt:i4>
      </vt:variant>
      <vt:variant>
        <vt:i4>248</vt:i4>
      </vt:variant>
      <vt:variant>
        <vt:i4>0</vt:i4>
      </vt:variant>
      <vt:variant>
        <vt:i4>5</vt:i4>
      </vt:variant>
      <vt:variant>
        <vt:lpwstr/>
      </vt:variant>
      <vt:variant>
        <vt:lpwstr>_Toc197768063</vt:lpwstr>
      </vt:variant>
      <vt:variant>
        <vt:i4>1507376</vt:i4>
      </vt:variant>
      <vt:variant>
        <vt:i4>242</vt:i4>
      </vt:variant>
      <vt:variant>
        <vt:i4>0</vt:i4>
      </vt:variant>
      <vt:variant>
        <vt:i4>5</vt:i4>
      </vt:variant>
      <vt:variant>
        <vt:lpwstr/>
      </vt:variant>
      <vt:variant>
        <vt:lpwstr>_Toc197768062</vt:lpwstr>
      </vt:variant>
      <vt:variant>
        <vt:i4>1507376</vt:i4>
      </vt:variant>
      <vt:variant>
        <vt:i4>236</vt:i4>
      </vt:variant>
      <vt:variant>
        <vt:i4>0</vt:i4>
      </vt:variant>
      <vt:variant>
        <vt:i4>5</vt:i4>
      </vt:variant>
      <vt:variant>
        <vt:lpwstr/>
      </vt:variant>
      <vt:variant>
        <vt:lpwstr>_Toc197768061</vt:lpwstr>
      </vt:variant>
      <vt:variant>
        <vt:i4>1507376</vt:i4>
      </vt:variant>
      <vt:variant>
        <vt:i4>230</vt:i4>
      </vt:variant>
      <vt:variant>
        <vt:i4>0</vt:i4>
      </vt:variant>
      <vt:variant>
        <vt:i4>5</vt:i4>
      </vt:variant>
      <vt:variant>
        <vt:lpwstr/>
      </vt:variant>
      <vt:variant>
        <vt:lpwstr>_Toc197768060</vt:lpwstr>
      </vt:variant>
      <vt:variant>
        <vt:i4>1310768</vt:i4>
      </vt:variant>
      <vt:variant>
        <vt:i4>224</vt:i4>
      </vt:variant>
      <vt:variant>
        <vt:i4>0</vt:i4>
      </vt:variant>
      <vt:variant>
        <vt:i4>5</vt:i4>
      </vt:variant>
      <vt:variant>
        <vt:lpwstr/>
      </vt:variant>
      <vt:variant>
        <vt:lpwstr>_Toc197768059</vt:lpwstr>
      </vt:variant>
      <vt:variant>
        <vt:i4>1310768</vt:i4>
      </vt:variant>
      <vt:variant>
        <vt:i4>218</vt:i4>
      </vt:variant>
      <vt:variant>
        <vt:i4>0</vt:i4>
      </vt:variant>
      <vt:variant>
        <vt:i4>5</vt:i4>
      </vt:variant>
      <vt:variant>
        <vt:lpwstr/>
      </vt:variant>
      <vt:variant>
        <vt:lpwstr>_Toc197768058</vt:lpwstr>
      </vt:variant>
      <vt:variant>
        <vt:i4>1310768</vt:i4>
      </vt:variant>
      <vt:variant>
        <vt:i4>212</vt:i4>
      </vt:variant>
      <vt:variant>
        <vt:i4>0</vt:i4>
      </vt:variant>
      <vt:variant>
        <vt:i4>5</vt:i4>
      </vt:variant>
      <vt:variant>
        <vt:lpwstr/>
      </vt:variant>
      <vt:variant>
        <vt:lpwstr>_Toc197768057</vt:lpwstr>
      </vt:variant>
      <vt:variant>
        <vt:i4>1310768</vt:i4>
      </vt:variant>
      <vt:variant>
        <vt:i4>206</vt:i4>
      </vt:variant>
      <vt:variant>
        <vt:i4>0</vt:i4>
      </vt:variant>
      <vt:variant>
        <vt:i4>5</vt:i4>
      </vt:variant>
      <vt:variant>
        <vt:lpwstr/>
      </vt:variant>
      <vt:variant>
        <vt:lpwstr>_Toc197768056</vt:lpwstr>
      </vt:variant>
      <vt:variant>
        <vt:i4>1310768</vt:i4>
      </vt:variant>
      <vt:variant>
        <vt:i4>200</vt:i4>
      </vt:variant>
      <vt:variant>
        <vt:i4>0</vt:i4>
      </vt:variant>
      <vt:variant>
        <vt:i4>5</vt:i4>
      </vt:variant>
      <vt:variant>
        <vt:lpwstr/>
      </vt:variant>
      <vt:variant>
        <vt:lpwstr>_Toc197768055</vt:lpwstr>
      </vt:variant>
      <vt:variant>
        <vt:i4>1310768</vt:i4>
      </vt:variant>
      <vt:variant>
        <vt:i4>194</vt:i4>
      </vt:variant>
      <vt:variant>
        <vt:i4>0</vt:i4>
      </vt:variant>
      <vt:variant>
        <vt:i4>5</vt:i4>
      </vt:variant>
      <vt:variant>
        <vt:lpwstr/>
      </vt:variant>
      <vt:variant>
        <vt:lpwstr>_Toc197768054</vt:lpwstr>
      </vt:variant>
      <vt:variant>
        <vt:i4>1310768</vt:i4>
      </vt:variant>
      <vt:variant>
        <vt:i4>188</vt:i4>
      </vt:variant>
      <vt:variant>
        <vt:i4>0</vt:i4>
      </vt:variant>
      <vt:variant>
        <vt:i4>5</vt:i4>
      </vt:variant>
      <vt:variant>
        <vt:lpwstr/>
      </vt:variant>
      <vt:variant>
        <vt:lpwstr>_Toc197768053</vt:lpwstr>
      </vt:variant>
      <vt:variant>
        <vt:i4>1310768</vt:i4>
      </vt:variant>
      <vt:variant>
        <vt:i4>182</vt:i4>
      </vt:variant>
      <vt:variant>
        <vt:i4>0</vt:i4>
      </vt:variant>
      <vt:variant>
        <vt:i4>5</vt:i4>
      </vt:variant>
      <vt:variant>
        <vt:lpwstr/>
      </vt:variant>
      <vt:variant>
        <vt:lpwstr>_Toc197768052</vt:lpwstr>
      </vt:variant>
      <vt:variant>
        <vt:i4>1310768</vt:i4>
      </vt:variant>
      <vt:variant>
        <vt:i4>176</vt:i4>
      </vt:variant>
      <vt:variant>
        <vt:i4>0</vt:i4>
      </vt:variant>
      <vt:variant>
        <vt:i4>5</vt:i4>
      </vt:variant>
      <vt:variant>
        <vt:lpwstr/>
      </vt:variant>
      <vt:variant>
        <vt:lpwstr>_Toc197768051</vt:lpwstr>
      </vt:variant>
      <vt:variant>
        <vt:i4>1310768</vt:i4>
      </vt:variant>
      <vt:variant>
        <vt:i4>170</vt:i4>
      </vt:variant>
      <vt:variant>
        <vt:i4>0</vt:i4>
      </vt:variant>
      <vt:variant>
        <vt:i4>5</vt:i4>
      </vt:variant>
      <vt:variant>
        <vt:lpwstr/>
      </vt:variant>
      <vt:variant>
        <vt:lpwstr>_Toc197768050</vt:lpwstr>
      </vt:variant>
      <vt:variant>
        <vt:i4>1376304</vt:i4>
      </vt:variant>
      <vt:variant>
        <vt:i4>164</vt:i4>
      </vt:variant>
      <vt:variant>
        <vt:i4>0</vt:i4>
      </vt:variant>
      <vt:variant>
        <vt:i4>5</vt:i4>
      </vt:variant>
      <vt:variant>
        <vt:lpwstr/>
      </vt:variant>
      <vt:variant>
        <vt:lpwstr>_Toc197768049</vt:lpwstr>
      </vt:variant>
      <vt:variant>
        <vt:i4>1376304</vt:i4>
      </vt:variant>
      <vt:variant>
        <vt:i4>158</vt:i4>
      </vt:variant>
      <vt:variant>
        <vt:i4>0</vt:i4>
      </vt:variant>
      <vt:variant>
        <vt:i4>5</vt:i4>
      </vt:variant>
      <vt:variant>
        <vt:lpwstr/>
      </vt:variant>
      <vt:variant>
        <vt:lpwstr>_Toc197768048</vt:lpwstr>
      </vt:variant>
      <vt:variant>
        <vt:i4>1376304</vt:i4>
      </vt:variant>
      <vt:variant>
        <vt:i4>152</vt:i4>
      </vt:variant>
      <vt:variant>
        <vt:i4>0</vt:i4>
      </vt:variant>
      <vt:variant>
        <vt:i4>5</vt:i4>
      </vt:variant>
      <vt:variant>
        <vt:lpwstr/>
      </vt:variant>
      <vt:variant>
        <vt:lpwstr>_Toc197768047</vt:lpwstr>
      </vt:variant>
      <vt:variant>
        <vt:i4>1376304</vt:i4>
      </vt:variant>
      <vt:variant>
        <vt:i4>146</vt:i4>
      </vt:variant>
      <vt:variant>
        <vt:i4>0</vt:i4>
      </vt:variant>
      <vt:variant>
        <vt:i4>5</vt:i4>
      </vt:variant>
      <vt:variant>
        <vt:lpwstr/>
      </vt:variant>
      <vt:variant>
        <vt:lpwstr>_Toc197768046</vt:lpwstr>
      </vt:variant>
      <vt:variant>
        <vt:i4>1376304</vt:i4>
      </vt:variant>
      <vt:variant>
        <vt:i4>140</vt:i4>
      </vt:variant>
      <vt:variant>
        <vt:i4>0</vt:i4>
      </vt:variant>
      <vt:variant>
        <vt:i4>5</vt:i4>
      </vt:variant>
      <vt:variant>
        <vt:lpwstr/>
      </vt:variant>
      <vt:variant>
        <vt:lpwstr>_Toc197768045</vt:lpwstr>
      </vt:variant>
      <vt:variant>
        <vt:i4>1376304</vt:i4>
      </vt:variant>
      <vt:variant>
        <vt:i4>134</vt:i4>
      </vt:variant>
      <vt:variant>
        <vt:i4>0</vt:i4>
      </vt:variant>
      <vt:variant>
        <vt:i4>5</vt:i4>
      </vt:variant>
      <vt:variant>
        <vt:lpwstr/>
      </vt:variant>
      <vt:variant>
        <vt:lpwstr>_Toc197768044</vt:lpwstr>
      </vt:variant>
      <vt:variant>
        <vt:i4>1376304</vt:i4>
      </vt:variant>
      <vt:variant>
        <vt:i4>128</vt:i4>
      </vt:variant>
      <vt:variant>
        <vt:i4>0</vt:i4>
      </vt:variant>
      <vt:variant>
        <vt:i4>5</vt:i4>
      </vt:variant>
      <vt:variant>
        <vt:lpwstr/>
      </vt:variant>
      <vt:variant>
        <vt:lpwstr>_Toc197768043</vt:lpwstr>
      </vt:variant>
      <vt:variant>
        <vt:i4>1376304</vt:i4>
      </vt:variant>
      <vt:variant>
        <vt:i4>122</vt:i4>
      </vt:variant>
      <vt:variant>
        <vt:i4>0</vt:i4>
      </vt:variant>
      <vt:variant>
        <vt:i4>5</vt:i4>
      </vt:variant>
      <vt:variant>
        <vt:lpwstr/>
      </vt:variant>
      <vt:variant>
        <vt:lpwstr>_Toc197768042</vt:lpwstr>
      </vt:variant>
      <vt:variant>
        <vt:i4>1376304</vt:i4>
      </vt:variant>
      <vt:variant>
        <vt:i4>116</vt:i4>
      </vt:variant>
      <vt:variant>
        <vt:i4>0</vt:i4>
      </vt:variant>
      <vt:variant>
        <vt:i4>5</vt:i4>
      </vt:variant>
      <vt:variant>
        <vt:lpwstr/>
      </vt:variant>
      <vt:variant>
        <vt:lpwstr>_Toc197768041</vt:lpwstr>
      </vt:variant>
      <vt:variant>
        <vt:i4>1376304</vt:i4>
      </vt:variant>
      <vt:variant>
        <vt:i4>110</vt:i4>
      </vt:variant>
      <vt:variant>
        <vt:i4>0</vt:i4>
      </vt:variant>
      <vt:variant>
        <vt:i4>5</vt:i4>
      </vt:variant>
      <vt:variant>
        <vt:lpwstr/>
      </vt:variant>
      <vt:variant>
        <vt:lpwstr>_Toc197768040</vt:lpwstr>
      </vt:variant>
      <vt:variant>
        <vt:i4>1179696</vt:i4>
      </vt:variant>
      <vt:variant>
        <vt:i4>104</vt:i4>
      </vt:variant>
      <vt:variant>
        <vt:i4>0</vt:i4>
      </vt:variant>
      <vt:variant>
        <vt:i4>5</vt:i4>
      </vt:variant>
      <vt:variant>
        <vt:lpwstr/>
      </vt:variant>
      <vt:variant>
        <vt:lpwstr>_Toc197768039</vt:lpwstr>
      </vt:variant>
      <vt:variant>
        <vt:i4>1179696</vt:i4>
      </vt:variant>
      <vt:variant>
        <vt:i4>98</vt:i4>
      </vt:variant>
      <vt:variant>
        <vt:i4>0</vt:i4>
      </vt:variant>
      <vt:variant>
        <vt:i4>5</vt:i4>
      </vt:variant>
      <vt:variant>
        <vt:lpwstr/>
      </vt:variant>
      <vt:variant>
        <vt:lpwstr>_Toc197768038</vt:lpwstr>
      </vt:variant>
      <vt:variant>
        <vt:i4>1179696</vt:i4>
      </vt:variant>
      <vt:variant>
        <vt:i4>92</vt:i4>
      </vt:variant>
      <vt:variant>
        <vt:i4>0</vt:i4>
      </vt:variant>
      <vt:variant>
        <vt:i4>5</vt:i4>
      </vt:variant>
      <vt:variant>
        <vt:lpwstr/>
      </vt:variant>
      <vt:variant>
        <vt:lpwstr>_Toc197768037</vt:lpwstr>
      </vt:variant>
      <vt:variant>
        <vt:i4>1179696</vt:i4>
      </vt:variant>
      <vt:variant>
        <vt:i4>86</vt:i4>
      </vt:variant>
      <vt:variant>
        <vt:i4>0</vt:i4>
      </vt:variant>
      <vt:variant>
        <vt:i4>5</vt:i4>
      </vt:variant>
      <vt:variant>
        <vt:lpwstr/>
      </vt:variant>
      <vt:variant>
        <vt:lpwstr>_Toc197768036</vt:lpwstr>
      </vt:variant>
      <vt:variant>
        <vt:i4>1179696</vt:i4>
      </vt:variant>
      <vt:variant>
        <vt:i4>80</vt:i4>
      </vt:variant>
      <vt:variant>
        <vt:i4>0</vt:i4>
      </vt:variant>
      <vt:variant>
        <vt:i4>5</vt:i4>
      </vt:variant>
      <vt:variant>
        <vt:lpwstr/>
      </vt:variant>
      <vt:variant>
        <vt:lpwstr>_Toc197768035</vt:lpwstr>
      </vt:variant>
      <vt:variant>
        <vt:i4>1179696</vt:i4>
      </vt:variant>
      <vt:variant>
        <vt:i4>74</vt:i4>
      </vt:variant>
      <vt:variant>
        <vt:i4>0</vt:i4>
      </vt:variant>
      <vt:variant>
        <vt:i4>5</vt:i4>
      </vt:variant>
      <vt:variant>
        <vt:lpwstr/>
      </vt:variant>
      <vt:variant>
        <vt:lpwstr>_Toc197768034</vt:lpwstr>
      </vt:variant>
      <vt:variant>
        <vt:i4>1179696</vt:i4>
      </vt:variant>
      <vt:variant>
        <vt:i4>68</vt:i4>
      </vt:variant>
      <vt:variant>
        <vt:i4>0</vt:i4>
      </vt:variant>
      <vt:variant>
        <vt:i4>5</vt:i4>
      </vt:variant>
      <vt:variant>
        <vt:lpwstr/>
      </vt:variant>
      <vt:variant>
        <vt:lpwstr>_Toc197768033</vt:lpwstr>
      </vt:variant>
      <vt:variant>
        <vt:i4>1179696</vt:i4>
      </vt:variant>
      <vt:variant>
        <vt:i4>62</vt:i4>
      </vt:variant>
      <vt:variant>
        <vt:i4>0</vt:i4>
      </vt:variant>
      <vt:variant>
        <vt:i4>5</vt:i4>
      </vt:variant>
      <vt:variant>
        <vt:lpwstr/>
      </vt:variant>
      <vt:variant>
        <vt:lpwstr>_Toc197768032</vt:lpwstr>
      </vt:variant>
      <vt:variant>
        <vt:i4>1179696</vt:i4>
      </vt:variant>
      <vt:variant>
        <vt:i4>56</vt:i4>
      </vt:variant>
      <vt:variant>
        <vt:i4>0</vt:i4>
      </vt:variant>
      <vt:variant>
        <vt:i4>5</vt:i4>
      </vt:variant>
      <vt:variant>
        <vt:lpwstr/>
      </vt:variant>
      <vt:variant>
        <vt:lpwstr>_Toc197768031</vt:lpwstr>
      </vt:variant>
      <vt:variant>
        <vt:i4>1179696</vt:i4>
      </vt:variant>
      <vt:variant>
        <vt:i4>50</vt:i4>
      </vt:variant>
      <vt:variant>
        <vt:i4>0</vt:i4>
      </vt:variant>
      <vt:variant>
        <vt:i4>5</vt:i4>
      </vt:variant>
      <vt:variant>
        <vt:lpwstr/>
      </vt:variant>
      <vt:variant>
        <vt:lpwstr>_Toc197768030</vt:lpwstr>
      </vt:variant>
      <vt:variant>
        <vt:i4>1245232</vt:i4>
      </vt:variant>
      <vt:variant>
        <vt:i4>44</vt:i4>
      </vt:variant>
      <vt:variant>
        <vt:i4>0</vt:i4>
      </vt:variant>
      <vt:variant>
        <vt:i4>5</vt:i4>
      </vt:variant>
      <vt:variant>
        <vt:lpwstr/>
      </vt:variant>
      <vt:variant>
        <vt:lpwstr>_Toc197768029</vt:lpwstr>
      </vt:variant>
      <vt:variant>
        <vt:i4>1245232</vt:i4>
      </vt:variant>
      <vt:variant>
        <vt:i4>38</vt:i4>
      </vt:variant>
      <vt:variant>
        <vt:i4>0</vt:i4>
      </vt:variant>
      <vt:variant>
        <vt:i4>5</vt:i4>
      </vt:variant>
      <vt:variant>
        <vt:lpwstr/>
      </vt:variant>
      <vt:variant>
        <vt:lpwstr>_Toc197768028</vt:lpwstr>
      </vt:variant>
      <vt:variant>
        <vt:i4>1245232</vt:i4>
      </vt:variant>
      <vt:variant>
        <vt:i4>32</vt:i4>
      </vt:variant>
      <vt:variant>
        <vt:i4>0</vt:i4>
      </vt:variant>
      <vt:variant>
        <vt:i4>5</vt:i4>
      </vt:variant>
      <vt:variant>
        <vt:lpwstr/>
      </vt:variant>
      <vt:variant>
        <vt:lpwstr>_Toc197768027</vt:lpwstr>
      </vt:variant>
      <vt:variant>
        <vt:i4>1245232</vt:i4>
      </vt:variant>
      <vt:variant>
        <vt:i4>26</vt:i4>
      </vt:variant>
      <vt:variant>
        <vt:i4>0</vt:i4>
      </vt:variant>
      <vt:variant>
        <vt:i4>5</vt:i4>
      </vt:variant>
      <vt:variant>
        <vt:lpwstr/>
      </vt:variant>
      <vt:variant>
        <vt:lpwstr>_Toc197768026</vt:lpwstr>
      </vt:variant>
      <vt:variant>
        <vt:i4>1245232</vt:i4>
      </vt:variant>
      <vt:variant>
        <vt:i4>20</vt:i4>
      </vt:variant>
      <vt:variant>
        <vt:i4>0</vt:i4>
      </vt:variant>
      <vt:variant>
        <vt:i4>5</vt:i4>
      </vt:variant>
      <vt:variant>
        <vt:lpwstr/>
      </vt:variant>
      <vt:variant>
        <vt:lpwstr>_Toc197768025</vt:lpwstr>
      </vt:variant>
      <vt:variant>
        <vt:i4>1245232</vt:i4>
      </vt:variant>
      <vt:variant>
        <vt:i4>14</vt:i4>
      </vt:variant>
      <vt:variant>
        <vt:i4>0</vt:i4>
      </vt:variant>
      <vt:variant>
        <vt:i4>5</vt:i4>
      </vt:variant>
      <vt:variant>
        <vt:lpwstr/>
      </vt:variant>
      <vt:variant>
        <vt:lpwstr>_Toc197768024</vt:lpwstr>
      </vt:variant>
      <vt:variant>
        <vt:i4>1245232</vt:i4>
      </vt:variant>
      <vt:variant>
        <vt:i4>8</vt:i4>
      </vt:variant>
      <vt:variant>
        <vt:i4>0</vt:i4>
      </vt:variant>
      <vt:variant>
        <vt:i4>5</vt:i4>
      </vt:variant>
      <vt:variant>
        <vt:lpwstr/>
      </vt:variant>
      <vt:variant>
        <vt:lpwstr>_Toc197768023</vt:lpwstr>
      </vt:variant>
      <vt:variant>
        <vt:i4>1245232</vt:i4>
      </vt:variant>
      <vt:variant>
        <vt:i4>2</vt:i4>
      </vt:variant>
      <vt:variant>
        <vt:i4>0</vt:i4>
      </vt:variant>
      <vt:variant>
        <vt:i4>5</vt:i4>
      </vt:variant>
      <vt:variant>
        <vt:lpwstr/>
      </vt:variant>
      <vt:variant>
        <vt:lpwstr>_Toc197768022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limberg villca coraite</dc:creator>
  <cp:keywords/>
  <cp:lastModifiedBy>limberg villca coraite</cp:lastModifiedBy>
  <cp:revision>1151</cp:revision>
  <cp:lastPrinted>2025-05-10T21:54:00Z</cp:lastPrinted>
  <dcterms:created xsi:type="dcterms:W3CDTF">2025-05-04T16:10:00Z</dcterms:created>
  <dcterms:modified xsi:type="dcterms:W3CDTF">2025-05-11T19:33:00Z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0x0101004B72316DA072C74D8C12D4ECE1E7124E</vt:lpwstr>
  </property>
</Properties>
</file>